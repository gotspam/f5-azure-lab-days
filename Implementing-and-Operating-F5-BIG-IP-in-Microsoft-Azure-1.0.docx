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451EDD" w14:textId="37A2F098" w:rsidR="008D1DEB" w:rsidRPr="00D65062" w:rsidRDefault="00E73287" w:rsidP="00E73287">
      <w:pPr>
        <w:pStyle w:val="p1"/>
        <w:jc w:val="center"/>
        <w:rPr>
          <w:rFonts w:ascii="Verdana" w:hAnsi="Verdana"/>
          <w:b/>
          <w:color w:val="FFFFFF" w:themeColor="background1"/>
          <w:sz w:val="44"/>
          <w:szCs w:val="44"/>
          <w:lang w:val="en-US"/>
        </w:rPr>
      </w:pPr>
      <w:r w:rsidRPr="00D65062">
        <w:rPr>
          <w:rFonts w:ascii="Verdana" w:hAnsi="Verdana"/>
          <w:b/>
          <w:color w:val="FFFFFF" w:themeColor="background1"/>
          <w:sz w:val="24"/>
          <w:szCs w:val="24"/>
          <w:lang w:val="en-US"/>
        </w:rPr>
        <w:t xml:space="preserve">                 </w:t>
      </w:r>
      <w:r w:rsidR="008D1DEB" w:rsidRPr="00D65062">
        <w:rPr>
          <w:rFonts w:ascii="Verdana" w:hAnsi="Verdana"/>
          <w:b/>
          <w:color w:val="FFFFFF" w:themeColor="background1"/>
          <w:sz w:val="44"/>
          <w:szCs w:val="44"/>
          <w:lang w:val="en-US"/>
        </w:rPr>
        <w:t>Implementing and Operating</w:t>
      </w:r>
    </w:p>
    <w:p w14:paraId="7FF01FFC" w14:textId="4B8A30E4" w:rsidR="008D1DEB" w:rsidRPr="00D65062" w:rsidRDefault="008D1DEB" w:rsidP="00A25742">
      <w:pPr>
        <w:pStyle w:val="p1"/>
        <w:rPr>
          <w:rFonts w:ascii="Verdana" w:hAnsi="Verdana"/>
          <w:b/>
          <w:color w:val="FFFFFF" w:themeColor="background1"/>
          <w:sz w:val="44"/>
          <w:szCs w:val="44"/>
          <w:lang w:val="en-US"/>
        </w:rPr>
      </w:pPr>
      <w:r w:rsidRPr="00D65062">
        <w:rPr>
          <w:rFonts w:ascii="Verdana" w:hAnsi="Verdana"/>
          <w:b/>
          <w:color w:val="FFFFFF" w:themeColor="background1"/>
          <w:sz w:val="44"/>
          <w:szCs w:val="44"/>
          <w:lang w:val="en-US"/>
        </w:rPr>
        <w:t xml:space="preserve">            F5 BIG-IP in Microsoft Azure</w:t>
      </w:r>
    </w:p>
    <w:p w14:paraId="6AD5FEC5" w14:textId="1FCF4CD7" w:rsidR="00A25742" w:rsidRPr="00D65062" w:rsidRDefault="00A25742" w:rsidP="00592758">
      <w:pPr>
        <w:pStyle w:val="p1"/>
        <w:jc w:val="center"/>
        <w:rPr>
          <w:rFonts w:ascii="Verdana" w:hAnsi="Verdana"/>
          <w:b/>
          <w:sz w:val="24"/>
          <w:szCs w:val="24"/>
          <w:lang w:val="en-US"/>
        </w:rPr>
      </w:pPr>
    </w:p>
    <w:p w14:paraId="6EC3A5B3" w14:textId="15EF7277" w:rsidR="00A25742" w:rsidRPr="00D65062" w:rsidRDefault="00A25742" w:rsidP="00592758">
      <w:pPr>
        <w:pStyle w:val="p1"/>
        <w:jc w:val="center"/>
        <w:rPr>
          <w:rFonts w:ascii="Verdana" w:hAnsi="Verdana"/>
          <w:b/>
          <w:sz w:val="24"/>
          <w:szCs w:val="24"/>
          <w:lang w:val="en-US"/>
        </w:rPr>
      </w:pPr>
    </w:p>
    <w:p w14:paraId="6D7213B9" w14:textId="1E06F615" w:rsidR="00406D23" w:rsidRPr="00D65062" w:rsidRDefault="00E73287">
      <w:pPr>
        <w:rPr>
          <w:rFonts w:ascii="Verdana" w:hAnsi="Verdana"/>
          <w:b/>
          <w:lang w:val="en-US"/>
        </w:rPr>
      </w:pPr>
      <w:r w:rsidRPr="00D65062">
        <w:rPr>
          <w:noProof/>
          <w:lang w:val="en-US" w:eastAsia="en-US"/>
        </w:rPr>
        <w:drawing>
          <wp:anchor distT="0" distB="0" distL="114300" distR="114300" simplePos="0" relativeHeight="251660288" behindDoc="0" locked="0" layoutInCell="1" allowOverlap="1" wp14:anchorId="5A3661F3" wp14:editId="72E9865D">
            <wp:simplePos x="0" y="0"/>
            <wp:positionH relativeFrom="column">
              <wp:posOffset>66040</wp:posOffset>
            </wp:positionH>
            <wp:positionV relativeFrom="paragraph">
              <wp:posOffset>1139825</wp:posOffset>
            </wp:positionV>
            <wp:extent cx="2659380" cy="1371600"/>
            <wp:effectExtent l="0" t="0" r="7620" b="0"/>
            <wp:wrapNone/>
            <wp:docPr id="8" name="Picture 8" descr="Image result fo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icrosoft Az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938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D23" w:rsidRPr="00D65062">
        <w:rPr>
          <w:rFonts w:ascii="Verdana" w:hAnsi="Verdana"/>
          <w:b/>
          <w:lang w:val="en-US"/>
        </w:rPr>
        <w:br w:type="page"/>
      </w:r>
      <w:r w:rsidR="00A25742" w:rsidRPr="00D65062">
        <w:rPr>
          <w:noProof/>
          <w:lang w:val="en-US" w:eastAsia="en-US"/>
        </w:rPr>
        <w:drawing>
          <wp:anchor distT="0" distB="0" distL="114300" distR="114300" simplePos="0" relativeHeight="251659264" behindDoc="1" locked="1" layoutInCell="1" allowOverlap="1" wp14:anchorId="3C707DCE" wp14:editId="02EB6FFC">
            <wp:simplePos x="0" y="0"/>
            <wp:positionH relativeFrom="page">
              <wp:posOffset>848995</wp:posOffset>
            </wp:positionH>
            <wp:positionV relativeFrom="page">
              <wp:posOffset>340360</wp:posOffset>
            </wp:positionV>
            <wp:extent cx="6391275" cy="950976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ont cov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91275" cy="9509760"/>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imes New Roman" w:eastAsiaTheme="minorHAnsi" w:hAnsi="Times New Roman" w:cs="Times New Roman"/>
          <w:b/>
          <w:bCs w:val="0"/>
          <w:color w:val="auto"/>
          <w:sz w:val="24"/>
          <w:szCs w:val="24"/>
          <w:lang w:eastAsia="en-GB"/>
        </w:rPr>
        <w:id w:val="-1015614136"/>
        <w:docPartObj>
          <w:docPartGallery w:val="Table of Contents"/>
          <w:docPartUnique/>
        </w:docPartObj>
      </w:sdtPr>
      <w:sdtEndPr>
        <w:rPr>
          <w:noProof/>
        </w:rPr>
      </w:sdtEndPr>
      <w:sdtContent>
        <w:p w14:paraId="705CF688" w14:textId="560AC180" w:rsidR="00E63AAC" w:rsidRPr="00D65062" w:rsidRDefault="00193CA7">
          <w:pPr>
            <w:pStyle w:val="TOCHeading"/>
            <w:rPr>
              <w:b/>
              <w:sz w:val="24"/>
              <w:szCs w:val="24"/>
            </w:rPr>
          </w:pPr>
          <w:r w:rsidRPr="00D65062">
            <w:rPr>
              <w:sz w:val="24"/>
              <w:szCs w:val="24"/>
            </w:rPr>
            <w:t xml:space="preserve">Table </w:t>
          </w:r>
          <w:r w:rsidR="00E63AAC" w:rsidRPr="00D65062">
            <w:rPr>
              <w:sz w:val="24"/>
              <w:szCs w:val="24"/>
            </w:rPr>
            <w:t>of Contents</w:t>
          </w:r>
        </w:p>
        <w:p w14:paraId="1956FAB0" w14:textId="77777777" w:rsidR="001045C5" w:rsidRPr="00D65062" w:rsidRDefault="00E63AAC">
          <w:pPr>
            <w:pStyle w:val="TOC1"/>
            <w:tabs>
              <w:tab w:val="right" w:leader="dot" w:pos="9396"/>
            </w:tabs>
            <w:rPr>
              <w:rFonts w:eastAsiaTheme="minorEastAsia" w:cstheme="minorBidi"/>
              <w:b w:val="0"/>
              <w:bCs w:val="0"/>
              <w:noProof/>
              <w:lang w:val="en-US" w:eastAsia="en-US"/>
            </w:rPr>
          </w:pPr>
          <w:r w:rsidRPr="00D65062">
            <w:rPr>
              <w:rFonts w:ascii="Verdana" w:hAnsi="Verdana"/>
              <w:b w:val="0"/>
              <w:bCs w:val="0"/>
              <w:color w:val="000000" w:themeColor="text1"/>
              <w:lang w:val="en-US"/>
            </w:rPr>
            <w:fldChar w:fldCharType="begin"/>
          </w:r>
          <w:r w:rsidRPr="00D65062">
            <w:rPr>
              <w:rFonts w:ascii="Verdana" w:hAnsi="Verdana"/>
              <w:b w:val="0"/>
              <w:color w:val="000000" w:themeColor="text1"/>
              <w:lang w:val="en-US"/>
            </w:rPr>
            <w:instrText xml:space="preserve"> TOC \o "1-3" \h \z \u </w:instrText>
          </w:r>
          <w:r w:rsidRPr="00D65062">
            <w:rPr>
              <w:rFonts w:ascii="Verdana" w:hAnsi="Verdana"/>
              <w:b w:val="0"/>
              <w:bCs w:val="0"/>
              <w:color w:val="000000" w:themeColor="text1"/>
              <w:lang w:val="en-US"/>
            </w:rPr>
            <w:fldChar w:fldCharType="separate"/>
          </w:r>
          <w:hyperlink w:anchor="_Toc497485499" w:history="1">
            <w:r w:rsidR="001045C5" w:rsidRPr="00D65062">
              <w:rPr>
                <w:rStyle w:val="Hyperlink"/>
                <w:noProof/>
                <w:lang w:val="en-US"/>
              </w:rPr>
              <w:t>Lab 1 – Deploy a standalone F5 BIG-IP Application Delivery Controller in Azure</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_Toc497485499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3</w:t>
            </w:r>
            <w:r w:rsidR="001045C5" w:rsidRPr="00D65062">
              <w:rPr>
                <w:noProof/>
                <w:webHidden/>
                <w:lang w:val="en-US"/>
              </w:rPr>
              <w:fldChar w:fldCharType="end"/>
            </w:r>
          </w:hyperlink>
        </w:p>
        <w:p w14:paraId="38DBE783"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00" w:history="1">
            <w:r w:rsidR="001045C5" w:rsidRPr="00D65062">
              <w:rPr>
                <w:rStyle w:val="Hyperlink"/>
                <w:noProof/>
                <w:lang w:val="en-US"/>
              </w:rPr>
              <w:t>Step 1.  Create an SSH Key Pair</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_Toc497485500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3</w:t>
            </w:r>
            <w:r w:rsidR="001045C5" w:rsidRPr="00D65062">
              <w:rPr>
                <w:noProof/>
                <w:webHidden/>
                <w:lang w:val="en-US"/>
              </w:rPr>
              <w:fldChar w:fldCharType="end"/>
            </w:r>
          </w:hyperlink>
        </w:p>
        <w:p w14:paraId="674D618E"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01" w:history="1">
            <w:r w:rsidR="001045C5" w:rsidRPr="00D65062">
              <w:rPr>
                <w:rStyle w:val="Hyperlink"/>
                <w:noProof/>
                <w:lang w:val="en-US"/>
              </w:rPr>
              <w:t>Step 2. Deploy a new F5 BIG-IP VE in Azure</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_Toc497485501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7</w:t>
            </w:r>
            <w:r w:rsidR="001045C5" w:rsidRPr="00D65062">
              <w:rPr>
                <w:noProof/>
                <w:webHidden/>
                <w:lang w:val="en-US"/>
              </w:rPr>
              <w:fldChar w:fldCharType="end"/>
            </w:r>
          </w:hyperlink>
        </w:p>
        <w:p w14:paraId="1EA4840B"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02" w:history="1">
            <w:r w:rsidR="001045C5" w:rsidRPr="00D65062">
              <w:rPr>
                <w:rStyle w:val="Hyperlink"/>
                <w:rFonts w:eastAsia="Times New Roman"/>
                <w:noProof/>
                <w:lang w:val="en-US"/>
              </w:rPr>
              <w:t>Step 3. Allow management and HTTP access to the BIG-IP</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_Toc497485502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12</w:t>
            </w:r>
            <w:r w:rsidR="001045C5" w:rsidRPr="00D65062">
              <w:rPr>
                <w:noProof/>
                <w:webHidden/>
                <w:lang w:val="en-US"/>
              </w:rPr>
              <w:fldChar w:fldCharType="end"/>
            </w:r>
          </w:hyperlink>
        </w:p>
        <w:p w14:paraId="286A4C5A"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03" w:history="1">
            <w:r w:rsidR="001045C5" w:rsidRPr="00D65062">
              <w:rPr>
                <w:rStyle w:val="Hyperlink"/>
                <w:noProof/>
                <w:lang w:val="en-US"/>
              </w:rPr>
              <w:t>Step 4.  License and Apply Base BIG-IP Configuration</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_Toc497485503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16</w:t>
            </w:r>
            <w:r w:rsidR="001045C5" w:rsidRPr="00D65062">
              <w:rPr>
                <w:noProof/>
                <w:webHidden/>
                <w:lang w:val="en-US"/>
              </w:rPr>
              <w:fldChar w:fldCharType="end"/>
            </w:r>
          </w:hyperlink>
        </w:p>
        <w:p w14:paraId="10FFCE92"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04" w:history="1">
            <w:r w:rsidR="001045C5" w:rsidRPr="00D65062">
              <w:rPr>
                <w:rStyle w:val="Hyperlink"/>
                <w:noProof/>
                <w:lang w:val="en-US"/>
              </w:rPr>
              <w:t>Step 5.  Deploy and configure WordPress within Azure</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_Toc497485504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20</w:t>
            </w:r>
            <w:r w:rsidR="001045C5" w:rsidRPr="00D65062">
              <w:rPr>
                <w:noProof/>
                <w:webHidden/>
                <w:lang w:val="en-US"/>
              </w:rPr>
              <w:fldChar w:fldCharType="end"/>
            </w:r>
          </w:hyperlink>
        </w:p>
        <w:p w14:paraId="40A48185"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05" w:history="1">
            <w:r w:rsidR="001045C5" w:rsidRPr="00D65062">
              <w:rPr>
                <w:rStyle w:val="Hyperlink"/>
                <w:noProof/>
                <w:lang w:val="en-US"/>
              </w:rPr>
              <w:t>Step 6.  Allow Internet access to WordPress through the BIG-IP</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_Toc497485505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29</w:t>
            </w:r>
            <w:r w:rsidR="001045C5" w:rsidRPr="00D65062">
              <w:rPr>
                <w:noProof/>
                <w:webHidden/>
                <w:lang w:val="en-US"/>
              </w:rPr>
              <w:fldChar w:fldCharType="end"/>
            </w:r>
          </w:hyperlink>
        </w:p>
        <w:p w14:paraId="020993ED" w14:textId="77777777" w:rsidR="001045C5" w:rsidRPr="00D65062" w:rsidRDefault="00752A0C">
          <w:pPr>
            <w:pStyle w:val="TOC1"/>
            <w:tabs>
              <w:tab w:val="right" w:leader="dot" w:pos="9396"/>
            </w:tabs>
            <w:rPr>
              <w:rFonts w:eastAsiaTheme="minorEastAsia" w:cstheme="minorBidi"/>
              <w:b w:val="0"/>
              <w:bCs w:val="0"/>
              <w:noProof/>
              <w:lang w:val="en-US" w:eastAsia="en-US"/>
            </w:rPr>
          </w:pPr>
          <w:hyperlink w:anchor="_Toc497485506" w:history="1">
            <w:r w:rsidR="001045C5" w:rsidRPr="00D65062">
              <w:rPr>
                <w:rStyle w:val="Hyperlink"/>
                <w:noProof/>
                <w:lang w:val="en-US"/>
              </w:rPr>
              <w:t>Lab 2 – Deploying an F5 Web Application Firewall using the Azure Security Center</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_Toc497485506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36</w:t>
            </w:r>
            <w:r w:rsidR="001045C5" w:rsidRPr="00D65062">
              <w:rPr>
                <w:noProof/>
                <w:webHidden/>
                <w:lang w:val="en-US"/>
              </w:rPr>
              <w:fldChar w:fldCharType="end"/>
            </w:r>
          </w:hyperlink>
        </w:p>
        <w:p w14:paraId="447C9EF3"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07" w:history="1">
            <w:r w:rsidR="001045C5" w:rsidRPr="00D65062">
              <w:rPr>
                <w:rStyle w:val="Hyperlink"/>
                <w:noProof/>
                <w:lang w:val="en-US"/>
              </w:rPr>
              <w:t>Step 1. Setup a new WordPress application in Azure</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_Toc497485507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36</w:t>
            </w:r>
            <w:r w:rsidR="001045C5" w:rsidRPr="00D65062">
              <w:rPr>
                <w:noProof/>
                <w:webHidden/>
                <w:lang w:val="en-US"/>
              </w:rPr>
              <w:fldChar w:fldCharType="end"/>
            </w:r>
          </w:hyperlink>
        </w:p>
        <w:p w14:paraId="7BEA9E6D"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08" w:history="1">
            <w:r w:rsidR="001045C5" w:rsidRPr="00D65062">
              <w:rPr>
                <w:rStyle w:val="Hyperlink"/>
                <w:rFonts w:eastAsia="Times New Roman"/>
                <w:noProof/>
                <w:lang w:val="en-US"/>
              </w:rPr>
              <w:t>Step 2. Use Azure Security Center to deploy the pre-configured F5 WAF and secure access to WordPress</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_Toc497485508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45</w:t>
            </w:r>
            <w:r w:rsidR="001045C5" w:rsidRPr="00D65062">
              <w:rPr>
                <w:noProof/>
                <w:webHidden/>
                <w:lang w:val="en-US"/>
              </w:rPr>
              <w:fldChar w:fldCharType="end"/>
            </w:r>
          </w:hyperlink>
        </w:p>
        <w:p w14:paraId="72CCBDBF"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09" w:history="1">
            <w:r w:rsidR="001045C5" w:rsidRPr="00D65062">
              <w:rPr>
                <w:rStyle w:val="Hyperlink"/>
                <w:noProof/>
                <w:lang w:val="en-US"/>
              </w:rPr>
              <w:t>Step 3. Demonstrate F5 WAF functionality and finalize the WAF deployment</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_Toc497485509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54</w:t>
            </w:r>
            <w:r w:rsidR="001045C5" w:rsidRPr="00D65062">
              <w:rPr>
                <w:noProof/>
                <w:webHidden/>
                <w:lang w:val="en-US"/>
              </w:rPr>
              <w:fldChar w:fldCharType="end"/>
            </w:r>
          </w:hyperlink>
        </w:p>
        <w:p w14:paraId="339835DC" w14:textId="77777777" w:rsidR="001045C5" w:rsidRPr="00D65062" w:rsidRDefault="00752A0C">
          <w:pPr>
            <w:pStyle w:val="TOC1"/>
            <w:tabs>
              <w:tab w:val="right" w:leader="dot" w:pos="9396"/>
            </w:tabs>
            <w:rPr>
              <w:rFonts w:eastAsiaTheme="minorEastAsia" w:cstheme="minorBidi"/>
              <w:b w:val="0"/>
              <w:bCs w:val="0"/>
              <w:noProof/>
              <w:lang w:val="en-US" w:eastAsia="en-US"/>
            </w:rPr>
          </w:pPr>
          <w:hyperlink w:anchor="_Toc497485510" w:history="1">
            <w:r w:rsidR="001045C5" w:rsidRPr="00D65062">
              <w:rPr>
                <w:rStyle w:val="Hyperlink"/>
                <w:noProof/>
                <w:lang w:val="en-US"/>
              </w:rPr>
              <w:t>Lab 3 – Deploy an F5 BIG-IP active/active HA pair using ARM templates</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_Toc497485510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60</w:t>
            </w:r>
            <w:r w:rsidR="001045C5" w:rsidRPr="00D65062">
              <w:rPr>
                <w:noProof/>
                <w:webHidden/>
                <w:lang w:val="en-US"/>
              </w:rPr>
              <w:fldChar w:fldCharType="end"/>
            </w:r>
          </w:hyperlink>
        </w:p>
        <w:p w14:paraId="7156FAEE"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11" w:history="1">
            <w:r w:rsidR="001045C5" w:rsidRPr="00D65062">
              <w:rPr>
                <w:rStyle w:val="Hyperlink"/>
                <w:noProof/>
                <w:lang w:val="en-US"/>
              </w:rPr>
              <w:t>Step 1. Deploy an HA pair of F5 BIG-IP in Azure using an ARM template</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_Toc497485511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60</w:t>
            </w:r>
            <w:r w:rsidR="001045C5" w:rsidRPr="00D65062">
              <w:rPr>
                <w:noProof/>
                <w:webHidden/>
                <w:lang w:val="en-US"/>
              </w:rPr>
              <w:fldChar w:fldCharType="end"/>
            </w:r>
          </w:hyperlink>
        </w:p>
        <w:p w14:paraId="30E57DA3"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12" w:history="1">
            <w:r w:rsidR="001045C5" w:rsidRPr="00D65062">
              <w:rPr>
                <w:rStyle w:val="Hyperlink"/>
                <w:noProof/>
                <w:lang w:val="en-US"/>
              </w:rPr>
              <w:t>Step 2. License and configure the F5 BIG-IPs</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_Toc497485512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67</w:t>
            </w:r>
            <w:r w:rsidR="001045C5" w:rsidRPr="00D65062">
              <w:rPr>
                <w:noProof/>
                <w:webHidden/>
                <w:lang w:val="en-US"/>
              </w:rPr>
              <w:fldChar w:fldCharType="end"/>
            </w:r>
          </w:hyperlink>
        </w:p>
        <w:p w14:paraId="6F11B5BF"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13" w:history="1">
            <w:r w:rsidR="001045C5" w:rsidRPr="00D65062">
              <w:rPr>
                <w:rStyle w:val="Hyperlink"/>
                <w:noProof/>
                <w:lang w:val="en-US"/>
              </w:rPr>
              <w:t>Step 3. Deploy and configure a WordPress instance within Azure</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_Toc497485513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76</w:t>
            </w:r>
            <w:r w:rsidR="001045C5" w:rsidRPr="00D65062">
              <w:rPr>
                <w:noProof/>
                <w:webHidden/>
                <w:lang w:val="en-US"/>
              </w:rPr>
              <w:fldChar w:fldCharType="end"/>
            </w:r>
          </w:hyperlink>
        </w:p>
        <w:p w14:paraId="157650EF"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14" w:history="1">
            <w:r w:rsidR="001045C5" w:rsidRPr="00D65062">
              <w:rPr>
                <w:rStyle w:val="Hyperlink"/>
                <w:noProof/>
                <w:lang w:val="en-US"/>
              </w:rPr>
              <w:t>Step 4. Configure an F5 BIG-IP Pool and VIP for the WordPress application</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_Toc497485514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82</w:t>
            </w:r>
            <w:r w:rsidR="001045C5" w:rsidRPr="00D65062">
              <w:rPr>
                <w:noProof/>
                <w:webHidden/>
                <w:lang w:val="en-US"/>
              </w:rPr>
              <w:fldChar w:fldCharType="end"/>
            </w:r>
          </w:hyperlink>
        </w:p>
        <w:p w14:paraId="770B8DB4"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15" w:history="1">
            <w:r w:rsidR="001045C5" w:rsidRPr="00D65062">
              <w:rPr>
                <w:rStyle w:val="Hyperlink"/>
                <w:noProof/>
                <w:lang w:val="en-US"/>
              </w:rPr>
              <w:t>Step 5. Restrict access to WordPress through the F5 BIG-IP only</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_Toc497485515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88</w:t>
            </w:r>
            <w:r w:rsidR="001045C5" w:rsidRPr="00D65062">
              <w:rPr>
                <w:noProof/>
                <w:webHidden/>
                <w:lang w:val="en-US"/>
              </w:rPr>
              <w:fldChar w:fldCharType="end"/>
            </w:r>
          </w:hyperlink>
        </w:p>
        <w:p w14:paraId="11482B07" w14:textId="77777777" w:rsidR="001045C5" w:rsidRPr="00D65062" w:rsidRDefault="00752A0C">
          <w:pPr>
            <w:pStyle w:val="TOC2"/>
            <w:tabs>
              <w:tab w:val="right" w:leader="dot" w:pos="9396"/>
            </w:tabs>
            <w:rPr>
              <w:rFonts w:eastAsiaTheme="minorEastAsia" w:cstheme="minorBidi"/>
              <w:b w:val="0"/>
              <w:bCs w:val="0"/>
              <w:noProof/>
              <w:sz w:val="24"/>
              <w:szCs w:val="24"/>
              <w:lang w:val="en-US" w:eastAsia="en-US"/>
            </w:rPr>
          </w:pPr>
          <w:hyperlink w:anchor="_Toc497485516" w:history="1">
            <w:r w:rsidR="001045C5" w:rsidRPr="00D65062">
              <w:rPr>
                <w:rStyle w:val="Hyperlink"/>
                <w:noProof/>
                <w:lang w:val="en-US"/>
              </w:rPr>
              <w:t>Step 6. Test HA within Azure</w:t>
            </w:r>
            <w:r w:rsidR="001045C5" w:rsidRPr="00D65062">
              <w:rPr>
                <w:noProof/>
                <w:webHidden/>
                <w:lang w:val="en-US"/>
              </w:rPr>
              <w:tab/>
            </w:r>
            <w:r w:rsidR="001045C5" w:rsidRPr="00D65062">
              <w:rPr>
                <w:noProof/>
                <w:webHidden/>
                <w:lang w:val="en-US"/>
              </w:rPr>
              <w:fldChar w:fldCharType="begin"/>
            </w:r>
            <w:r w:rsidR="001045C5" w:rsidRPr="00D65062">
              <w:rPr>
                <w:noProof/>
                <w:webHidden/>
                <w:lang w:val="en-US"/>
              </w:rPr>
              <w:instrText xml:space="preserve"> PAGEREF _Toc497485516 \h </w:instrText>
            </w:r>
            <w:r w:rsidR="001045C5" w:rsidRPr="00D65062">
              <w:rPr>
                <w:noProof/>
                <w:webHidden/>
                <w:lang w:val="en-US"/>
              </w:rPr>
            </w:r>
            <w:r w:rsidR="001045C5" w:rsidRPr="00D65062">
              <w:rPr>
                <w:noProof/>
                <w:webHidden/>
                <w:lang w:val="en-US"/>
              </w:rPr>
              <w:fldChar w:fldCharType="separate"/>
            </w:r>
            <w:r w:rsidR="001045C5" w:rsidRPr="00D65062">
              <w:rPr>
                <w:noProof/>
                <w:webHidden/>
                <w:lang w:val="en-US"/>
              </w:rPr>
              <w:t>89</w:t>
            </w:r>
            <w:r w:rsidR="001045C5" w:rsidRPr="00D65062">
              <w:rPr>
                <w:noProof/>
                <w:webHidden/>
                <w:lang w:val="en-US"/>
              </w:rPr>
              <w:fldChar w:fldCharType="end"/>
            </w:r>
          </w:hyperlink>
        </w:p>
        <w:p w14:paraId="396AB412" w14:textId="231E2ADF" w:rsidR="00E63AAC" w:rsidRPr="00D65062" w:rsidRDefault="00E63AAC">
          <w:pPr>
            <w:rPr>
              <w:rFonts w:ascii="Verdana" w:hAnsi="Verdana"/>
              <w:lang w:val="en-US"/>
            </w:rPr>
          </w:pPr>
          <w:r w:rsidRPr="00D65062">
            <w:rPr>
              <w:rFonts w:ascii="Verdana" w:hAnsi="Verdana"/>
              <w:bCs/>
              <w:noProof/>
              <w:color w:val="000000" w:themeColor="text1"/>
              <w:lang w:val="en-US"/>
            </w:rPr>
            <w:fldChar w:fldCharType="end"/>
          </w:r>
        </w:p>
      </w:sdtContent>
    </w:sdt>
    <w:p w14:paraId="68EE4272" w14:textId="77777777" w:rsidR="00AF56EE" w:rsidRPr="00D65062" w:rsidRDefault="00AF56EE" w:rsidP="008F2E6F">
      <w:pPr>
        <w:pStyle w:val="p1"/>
        <w:jc w:val="both"/>
        <w:rPr>
          <w:rFonts w:ascii="Verdana" w:hAnsi="Verdana"/>
          <w:sz w:val="24"/>
          <w:szCs w:val="24"/>
          <w:lang w:val="en-US"/>
        </w:rPr>
      </w:pPr>
    </w:p>
    <w:p w14:paraId="57D626EF" w14:textId="77777777" w:rsidR="00D720D1" w:rsidRPr="00D65062" w:rsidRDefault="00D720D1" w:rsidP="00592758">
      <w:pPr>
        <w:pStyle w:val="Heading1"/>
        <w:rPr>
          <w:b w:val="0"/>
          <w:sz w:val="24"/>
          <w:szCs w:val="24"/>
          <w:lang w:val="en-US"/>
        </w:rPr>
      </w:pPr>
    </w:p>
    <w:p w14:paraId="1FDD47F5" w14:textId="77777777" w:rsidR="00D720D1" w:rsidRPr="00D65062" w:rsidRDefault="00D720D1" w:rsidP="00592758">
      <w:pPr>
        <w:pStyle w:val="Heading1"/>
        <w:rPr>
          <w:b w:val="0"/>
          <w:sz w:val="24"/>
          <w:szCs w:val="24"/>
          <w:lang w:val="en-US"/>
        </w:rPr>
      </w:pPr>
    </w:p>
    <w:p w14:paraId="5B28F88E" w14:textId="77777777" w:rsidR="00D720D1" w:rsidRPr="00D65062" w:rsidRDefault="00D720D1" w:rsidP="00D720D1">
      <w:pPr>
        <w:rPr>
          <w:rFonts w:ascii="Verdana" w:hAnsi="Verdana"/>
          <w:lang w:val="en-US"/>
        </w:rPr>
      </w:pPr>
    </w:p>
    <w:p w14:paraId="7051F3E3" w14:textId="77777777" w:rsidR="00365767" w:rsidRPr="00D65062" w:rsidRDefault="00365767" w:rsidP="00D720D1">
      <w:pPr>
        <w:pStyle w:val="Heading1"/>
        <w:rPr>
          <w:b w:val="0"/>
          <w:sz w:val="24"/>
          <w:szCs w:val="24"/>
          <w:lang w:val="en-US"/>
        </w:rPr>
      </w:pPr>
    </w:p>
    <w:p w14:paraId="71A3471C" w14:textId="35BD707A" w:rsidR="00365767" w:rsidRPr="00D65062" w:rsidRDefault="00365767" w:rsidP="00D720D1">
      <w:pPr>
        <w:pStyle w:val="Heading1"/>
        <w:rPr>
          <w:b w:val="0"/>
          <w:sz w:val="24"/>
          <w:szCs w:val="24"/>
          <w:lang w:val="en-US"/>
        </w:rPr>
      </w:pPr>
    </w:p>
    <w:p w14:paraId="3F90D382" w14:textId="77777777" w:rsidR="00365767" w:rsidRPr="00D65062" w:rsidRDefault="00365767" w:rsidP="00365767">
      <w:pPr>
        <w:rPr>
          <w:lang w:val="en-US"/>
        </w:rPr>
      </w:pPr>
    </w:p>
    <w:p w14:paraId="2D1C678E" w14:textId="77777777" w:rsidR="00365767" w:rsidRPr="00D65062" w:rsidRDefault="00365767" w:rsidP="00365767">
      <w:pPr>
        <w:rPr>
          <w:lang w:val="en-US"/>
        </w:rPr>
      </w:pPr>
    </w:p>
    <w:p w14:paraId="395BD51B" w14:textId="77777777" w:rsidR="00365767" w:rsidRPr="00D65062" w:rsidRDefault="00365767" w:rsidP="00D720D1">
      <w:pPr>
        <w:pStyle w:val="Heading1"/>
        <w:rPr>
          <w:b w:val="0"/>
          <w:sz w:val="24"/>
          <w:szCs w:val="24"/>
          <w:lang w:val="en-US"/>
        </w:rPr>
      </w:pPr>
    </w:p>
    <w:p w14:paraId="6028A5E2" w14:textId="77777777" w:rsidR="00EE65D6" w:rsidRPr="00D65062" w:rsidRDefault="00EE65D6" w:rsidP="00D720D1">
      <w:pPr>
        <w:pStyle w:val="Heading1"/>
        <w:rPr>
          <w:b w:val="0"/>
          <w:sz w:val="24"/>
          <w:szCs w:val="24"/>
          <w:lang w:val="en-US"/>
        </w:rPr>
      </w:pPr>
    </w:p>
    <w:p w14:paraId="718F42C5" w14:textId="56188F94" w:rsidR="00EE65D6" w:rsidRPr="00D65062" w:rsidRDefault="00EE65D6" w:rsidP="00D720D1">
      <w:pPr>
        <w:pStyle w:val="Heading1"/>
        <w:rPr>
          <w:b w:val="0"/>
          <w:sz w:val="24"/>
          <w:szCs w:val="24"/>
          <w:lang w:val="en-US"/>
        </w:rPr>
      </w:pPr>
    </w:p>
    <w:p w14:paraId="60D33421" w14:textId="77777777" w:rsidR="0045497A" w:rsidRPr="00D65062" w:rsidRDefault="0045497A" w:rsidP="009C5C90">
      <w:pPr>
        <w:pStyle w:val="Heading1"/>
        <w:rPr>
          <w:rFonts w:ascii="Times New Roman" w:eastAsiaTheme="minorHAnsi" w:hAnsi="Times New Roman" w:cs="Times New Roman"/>
          <w:color w:val="auto"/>
          <w:sz w:val="24"/>
          <w:szCs w:val="24"/>
          <w:lang w:val="en-US"/>
        </w:rPr>
      </w:pPr>
    </w:p>
    <w:p w14:paraId="50D5C3DB" w14:textId="0217FD40" w:rsidR="008205D8" w:rsidRPr="00D65062" w:rsidRDefault="008205D8">
      <w:pPr>
        <w:rPr>
          <w:lang w:val="en-US"/>
        </w:rPr>
      </w:pPr>
      <w:r w:rsidRPr="00D65062">
        <w:rPr>
          <w:lang w:val="en-US"/>
        </w:rPr>
        <w:br w:type="page"/>
      </w:r>
    </w:p>
    <w:p w14:paraId="5158E4D6" w14:textId="5A4FBA7C" w:rsidR="009C5C90" w:rsidRPr="00D65062" w:rsidRDefault="0065497A" w:rsidP="008205D8">
      <w:pPr>
        <w:pStyle w:val="Heading1"/>
        <w:rPr>
          <w:lang w:val="en-US"/>
        </w:rPr>
      </w:pPr>
      <w:bookmarkStart w:id="0" w:name="_Toc497485499"/>
      <w:r w:rsidRPr="00D65062">
        <w:rPr>
          <w:lang w:val="en-US"/>
        </w:rPr>
        <w:lastRenderedPageBreak/>
        <w:t>Lab</w:t>
      </w:r>
      <w:r w:rsidR="0013391C" w:rsidRPr="00D65062">
        <w:rPr>
          <w:lang w:val="en-US"/>
        </w:rPr>
        <w:t xml:space="preserve"> 1</w:t>
      </w:r>
      <w:r w:rsidRPr="00D65062">
        <w:rPr>
          <w:lang w:val="en-US"/>
        </w:rPr>
        <w:t xml:space="preserve"> </w:t>
      </w:r>
      <w:r w:rsidR="00592758" w:rsidRPr="00D65062">
        <w:rPr>
          <w:lang w:val="en-US"/>
        </w:rPr>
        <w:t>– Deploy a standalone F5 BIG-IP Application Delivery Control</w:t>
      </w:r>
      <w:r w:rsidR="00BE1D10" w:rsidRPr="00D65062">
        <w:rPr>
          <w:lang w:val="en-US"/>
        </w:rPr>
        <w:t>ler</w:t>
      </w:r>
      <w:r w:rsidR="00592758" w:rsidRPr="00D65062">
        <w:rPr>
          <w:lang w:val="en-US"/>
        </w:rPr>
        <w:t xml:space="preserve"> in Azure</w:t>
      </w:r>
      <w:bookmarkEnd w:id="0"/>
    </w:p>
    <w:p w14:paraId="3FB21198" w14:textId="77777777" w:rsidR="009C5C90" w:rsidRPr="00D65062" w:rsidRDefault="009C5C90" w:rsidP="009C5C90">
      <w:pPr>
        <w:rPr>
          <w:lang w:val="en-US"/>
        </w:rPr>
      </w:pPr>
    </w:p>
    <w:p w14:paraId="59360339" w14:textId="674466FC" w:rsidR="00CB2020" w:rsidRPr="00D65062" w:rsidRDefault="00CB2020" w:rsidP="009C5C90">
      <w:pPr>
        <w:rPr>
          <w:rFonts w:ascii="Verdana" w:hAnsi="Verdana"/>
          <w:lang w:val="en-US"/>
        </w:rPr>
      </w:pPr>
      <w:r w:rsidRPr="00D65062">
        <w:rPr>
          <w:rFonts w:ascii="Verdana" w:hAnsi="Verdana"/>
          <w:lang w:val="en-US"/>
        </w:rPr>
        <w:t xml:space="preserve">In this lab </w:t>
      </w:r>
      <w:r w:rsidR="00507581" w:rsidRPr="00D65062">
        <w:rPr>
          <w:rFonts w:ascii="Verdana" w:hAnsi="Verdana"/>
          <w:lang w:val="en-US"/>
        </w:rPr>
        <w:t>you</w:t>
      </w:r>
      <w:r w:rsidRPr="00D65062">
        <w:rPr>
          <w:rFonts w:ascii="Verdana" w:hAnsi="Verdana"/>
          <w:lang w:val="en-US"/>
        </w:rPr>
        <w:t xml:space="preserve"> will be deploying a standalone F5 BIG-IP in Azure to sit </w:t>
      </w:r>
      <w:r w:rsidR="009148D8" w:rsidRPr="00D65062">
        <w:rPr>
          <w:rFonts w:ascii="Verdana" w:hAnsi="Verdana"/>
          <w:lang w:val="en-US"/>
        </w:rPr>
        <w:t>in front of an instance of Word</w:t>
      </w:r>
      <w:r w:rsidRPr="00D65062">
        <w:rPr>
          <w:rFonts w:ascii="Verdana" w:hAnsi="Verdana"/>
          <w:lang w:val="en-US"/>
        </w:rPr>
        <w:t>Press.</w:t>
      </w:r>
    </w:p>
    <w:p w14:paraId="3027291B" w14:textId="77777777" w:rsidR="007F0ED6" w:rsidRPr="00D65062" w:rsidRDefault="007F0ED6" w:rsidP="009C5C90">
      <w:pPr>
        <w:rPr>
          <w:rFonts w:ascii="Verdana" w:hAnsi="Verdana"/>
          <w:lang w:val="en-US"/>
        </w:rPr>
      </w:pPr>
    </w:p>
    <w:p w14:paraId="6960ABDA" w14:textId="331B6141" w:rsidR="007F0ED6" w:rsidRPr="00D65062" w:rsidRDefault="007F0ED6" w:rsidP="009C5C90">
      <w:pPr>
        <w:rPr>
          <w:rFonts w:ascii="Verdana" w:hAnsi="Verdana"/>
          <w:lang w:val="en-US"/>
        </w:rPr>
      </w:pPr>
      <w:r w:rsidRPr="00D65062">
        <w:rPr>
          <w:rFonts w:ascii="Verdana" w:hAnsi="Verdana"/>
          <w:lang w:val="en-US"/>
        </w:rPr>
        <w:t xml:space="preserve">In this lab, </w:t>
      </w:r>
      <w:r w:rsidR="00507581" w:rsidRPr="00D65062">
        <w:rPr>
          <w:rFonts w:ascii="Verdana" w:hAnsi="Verdana"/>
          <w:lang w:val="en-US"/>
        </w:rPr>
        <w:t>you</w:t>
      </w:r>
      <w:r w:rsidRPr="00D65062">
        <w:rPr>
          <w:rFonts w:ascii="Verdana" w:hAnsi="Verdana"/>
          <w:lang w:val="en-US"/>
        </w:rPr>
        <w:t xml:space="preserve"> will complete the following steps:</w:t>
      </w:r>
    </w:p>
    <w:p w14:paraId="25F85D8E" w14:textId="77777777" w:rsidR="00AB7741" w:rsidRPr="00D65062" w:rsidRDefault="00AB7741" w:rsidP="009C5C90">
      <w:pPr>
        <w:rPr>
          <w:rFonts w:ascii="Verdana" w:hAnsi="Verdana"/>
          <w:lang w:val="en-US"/>
        </w:rPr>
      </w:pPr>
    </w:p>
    <w:p w14:paraId="53D467B2" w14:textId="58EC955A" w:rsidR="007F0ED6" w:rsidRPr="00D65062" w:rsidRDefault="007F0ED6" w:rsidP="007F0ED6">
      <w:pPr>
        <w:pStyle w:val="ListParagraph"/>
        <w:numPr>
          <w:ilvl w:val="0"/>
          <w:numId w:val="23"/>
        </w:numPr>
        <w:jc w:val="both"/>
        <w:rPr>
          <w:rFonts w:ascii="Verdana" w:hAnsi="Verdana"/>
          <w:lang w:val="en-US"/>
        </w:rPr>
      </w:pPr>
      <w:r w:rsidRPr="00D65062">
        <w:rPr>
          <w:rFonts w:ascii="Verdana" w:hAnsi="Verdana"/>
          <w:lang w:val="en-US"/>
        </w:rPr>
        <w:t>Generate SSH keys for CLI access to the F5 BIG-IP and WordPress Server</w:t>
      </w:r>
    </w:p>
    <w:p w14:paraId="4F883329" w14:textId="4FFB47BA" w:rsidR="00AB7741" w:rsidRPr="00D65062" w:rsidRDefault="00AB7741" w:rsidP="007F0ED6">
      <w:pPr>
        <w:pStyle w:val="ListParagraph"/>
        <w:numPr>
          <w:ilvl w:val="0"/>
          <w:numId w:val="23"/>
        </w:numPr>
        <w:jc w:val="both"/>
        <w:rPr>
          <w:rFonts w:ascii="Verdana" w:hAnsi="Verdana"/>
          <w:lang w:val="en-US"/>
        </w:rPr>
      </w:pPr>
      <w:r w:rsidRPr="00D65062">
        <w:rPr>
          <w:rFonts w:ascii="Verdana" w:hAnsi="Verdana"/>
          <w:lang w:val="en-US"/>
        </w:rPr>
        <w:t>Deploy a standalone F5 BIG-IP in Azure</w:t>
      </w:r>
    </w:p>
    <w:p w14:paraId="371F89EE" w14:textId="0C53E36F" w:rsidR="00AB7741" w:rsidRPr="00D65062" w:rsidRDefault="00AB7741" w:rsidP="007F0ED6">
      <w:pPr>
        <w:pStyle w:val="ListParagraph"/>
        <w:numPr>
          <w:ilvl w:val="0"/>
          <w:numId w:val="23"/>
        </w:numPr>
        <w:jc w:val="both"/>
        <w:rPr>
          <w:rFonts w:ascii="Verdana" w:hAnsi="Verdana"/>
          <w:lang w:val="en-US"/>
        </w:rPr>
      </w:pPr>
      <w:r w:rsidRPr="00D65062">
        <w:rPr>
          <w:rFonts w:ascii="Verdana" w:hAnsi="Verdana"/>
          <w:lang w:val="en-US"/>
        </w:rPr>
        <w:t>Modify the Security Group for the F5 BIG-IP to permit appropriate network access</w:t>
      </w:r>
    </w:p>
    <w:p w14:paraId="7E4085A4" w14:textId="60664159" w:rsidR="00AB7741" w:rsidRPr="00D65062" w:rsidRDefault="00AB7741" w:rsidP="007F0ED6">
      <w:pPr>
        <w:pStyle w:val="ListParagraph"/>
        <w:numPr>
          <w:ilvl w:val="0"/>
          <w:numId w:val="23"/>
        </w:numPr>
        <w:jc w:val="both"/>
        <w:rPr>
          <w:rFonts w:ascii="Verdana" w:hAnsi="Verdana"/>
          <w:lang w:val="en-US"/>
        </w:rPr>
      </w:pPr>
      <w:r w:rsidRPr="00D65062">
        <w:rPr>
          <w:rFonts w:ascii="Verdana" w:hAnsi="Verdana"/>
          <w:lang w:val="en-US"/>
        </w:rPr>
        <w:t>License and apply a base F5 BIG-IP configuration</w:t>
      </w:r>
    </w:p>
    <w:p w14:paraId="66BF9FE7" w14:textId="086C4F94" w:rsidR="00AB7741" w:rsidRPr="00D65062" w:rsidRDefault="00AB7741" w:rsidP="007F0ED6">
      <w:pPr>
        <w:pStyle w:val="ListParagraph"/>
        <w:numPr>
          <w:ilvl w:val="0"/>
          <w:numId w:val="23"/>
        </w:numPr>
        <w:jc w:val="both"/>
        <w:rPr>
          <w:rFonts w:ascii="Verdana" w:hAnsi="Verdana"/>
          <w:lang w:val="en-US"/>
        </w:rPr>
      </w:pPr>
      <w:r w:rsidRPr="00D65062">
        <w:rPr>
          <w:rFonts w:ascii="Verdana" w:hAnsi="Verdana"/>
          <w:lang w:val="en-US"/>
        </w:rPr>
        <w:t>Deploy and configure a WordPress instance within Azure</w:t>
      </w:r>
    </w:p>
    <w:p w14:paraId="4DE5EAC4" w14:textId="3E35833C" w:rsidR="00AB7741" w:rsidRPr="00D65062" w:rsidRDefault="00AB7741" w:rsidP="007F0ED6">
      <w:pPr>
        <w:pStyle w:val="ListParagraph"/>
        <w:numPr>
          <w:ilvl w:val="0"/>
          <w:numId w:val="23"/>
        </w:numPr>
        <w:jc w:val="both"/>
        <w:rPr>
          <w:rFonts w:ascii="Verdana" w:hAnsi="Verdana"/>
          <w:lang w:val="en-US"/>
        </w:rPr>
      </w:pPr>
      <w:r w:rsidRPr="00D65062">
        <w:rPr>
          <w:rFonts w:ascii="Verdana" w:hAnsi="Verdana"/>
          <w:lang w:val="en-US"/>
        </w:rPr>
        <w:t>Secure access to the WordPress instance by routing all traffic through the BIG-IP instance</w:t>
      </w:r>
    </w:p>
    <w:p w14:paraId="3CADA921" w14:textId="77777777" w:rsidR="007F0ED6" w:rsidRPr="00D65062" w:rsidRDefault="007F0ED6" w:rsidP="007F0ED6">
      <w:pPr>
        <w:pStyle w:val="ListParagraph"/>
        <w:rPr>
          <w:rFonts w:ascii="Verdana" w:hAnsi="Verdana"/>
          <w:lang w:val="en-US"/>
        </w:rPr>
      </w:pPr>
    </w:p>
    <w:p w14:paraId="2FEF4937" w14:textId="77777777" w:rsidR="00276969" w:rsidRPr="00D65062" w:rsidRDefault="00276969" w:rsidP="009C5C90">
      <w:pPr>
        <w:rPr>
          <w:lang w:val="en-US"/>
        </w:rPr>
      </w:pPr>
    </w:p>
    <w:p w14:paraId="2D59D94C" w14:textId="64346317" w:rsidR="009C5C90" w:rsidRPr="00D65062" w:rsidRDefault="009C5C90" w:rsidP="008205D8">
      <w:pPr>
        <w:pStyle w:val="Heading2"/>
        <w:rPr>
          <w:lang w:val="en-US"/>
        </w:rPr>
      </w:pPr>
      <w:bookmarkStart w:id="1" w:name="_Toc497485500"/>
      <w:r w:rsidRPr="00D65062">
        <w:rPr>
          <w:lang w:val="en-US"/>
        </w:rPr>
        <w:t xml:space="preserve">Step 1.  Create </w:t>
      </w:r>
      <w:r w:rsidR="00971F1D" w:rsidRPr="00D65062">
        <w:rPr>
          <w:lang w:val="en-US"/>
        </w:rPr>
        <w:t xml:space="preserve">an </w:t>
      </w:r>
      <w:r w:rsidRPr="00D65062">
        <w:rPr>
          <w:lang w:val="en-US"/>
        </w:rPr>
        <w:t>SSH Key Pair</w:t>
      </w:r>
      <w:bookmarkEnd w:id="1"/>
    </w:p>
    <w:p w14:paraId="3E235261" w14:textId="77777777" w:rsidR="009C5C90" w:rsidRPr="00D65062" w:rsidRDefault="009C5C90" w:rsidP="009C5C90">
      <w:pPr>
        <w:rPr>
          <w:rFonts w:ascii="Verdana" w:hAnsi="Verdana"/>
          <w:b/>
          <w:lang w:val="en-US"/>
        </w:rPr>
      </w:pPr>
    </w:p>
    <w:p w14:paraId="061E48C9" w14:textId="5B806F46" w:rsidR="00254A5F" w:rsidRPr="00D65062" w:rsidRDefault="00507581" w:rsidP="009C5C90">
      <w:pPr>
        <w:rPr>
          <w:lang w:val="en-US"/>
        </w:rPr>
      </w:pPr>
      <w:r w:rsidRPr="00D65062">
        <w:rPr>
          <w:rFonts w:ascii="Verdana" w:hAnsi="Verdana"/>
          <w:lang w:val="en-US"/>
        </w:rPr>
        <w:t>Before you</w:t>
      </w:r>
      <w:r w:rsidR="009C5C90" w:rsidRPr="00D65062">
        <w:rPr>
          <w:rFonts w:ascii="Verdana" w:hAnsi="Verdana"/>
          <w:lang w:val="en-US"/>
        </w:rPr>
        <w:t xml:space="preserve"> </w:t>
      </w:r>
      <w:r w:rsidR="00892F95" w:rsidRPr="00D65062">
        <w:rPr>
          <w:rFonts w:ascii="Verdana" w:hAnsi="Verdana"/>
          <w:lang w:val="en-US"/>
        </w:rPr>
        <w:t>begin</w:t>
      </w:r>
      <w:r w:rsidR="009C5C90" w:rsidRPr="00D65062">
        <w:rPr>
          <w:rFonts w:ascii="Verdana" w:hAnsi="Verdana"/>
          <w:lang w:val="en-US"/>
        </w:rPr>
        <w:t xml:space="preserve"> the deployment process</w:t>
      </w:r>
      <w:r w:rsidR="00892F95" w:rsidRPr="00D65062">
        <w:rPr>
          <w:rFonts w:ascii="Verdana" w:hAnsi="Verdana"/>
          <w:lang w:val="en-US"/>
        </w:rPr>
        <w:t>,</w:t>
      </w:r>
      <w:r w:rsidRPr="00D65062">
        <w:rPr>
          <w:rFonts w:ascii="Verdana" w:hAnsi="Verdana"/>
          <w:lang w:val="en-US"/>
        </w:rPr>
        <w:t xml:space="preserve"> you</w:t>
      </w:r>
      <w:r w:rsidR="009C5C90" w:rsidRPr="00D65062">
        <w:rPr>
          <w:rFonts w:ascii="Verdana" w:hAnsi="Verdana"/>
          <w:lang w:val="en-US"/>
        </w:rPr>
        <w:t xml:space="preserve"> f</w:t>
      </w:r>
      <w:r w:rsidR="00892F95" w:rsidRPr="00D65062">
        <w:rPr>
          <w:rFonts w:ascii="Verdana" w:hAnsi="Verdana"/>
          <w:lang w:val="en-US"/>
        </w:rPr>
        <w:t>irst</w:t>
      </w:r>
      <w:r w:rsidR="005F121E" w:rsidRPr="00D65062">
        <w:rPr>
          <w:rFonts w:ascii="Verdana" w:hAnsi="Verdana"/>
          <w:lang w:val="en-US"/>
        </w:rPr>
        <w:t xml:space="preserve"> need to</w:t>
      </w:r>
      <w:r w:rsidR="00892F95" w:rsidRPr="00D65062">
        <w:rPr>
          <w:rFonts w:ascii="Verdana" w:hAnsi="Verdana"/>
          <w:lang w:val="en-US"/>
        </w:rPr>
        <w:t xml:space="preserve"> generate an SSH Key Pair which will be used</w:t>
      </w:r>
      <w:r w:rsidR="005F121E" w:rsidRPr="00D65062">
        <w:rPr>
          <w:rFonts w:ascii="Verdana" w:hAnsi="Verdana"/>
          <w:lang w:val="en-US"/>
        </w:rPr>
        <w:t xml:space="preserve"> for authentication to the </w:t>
      </w:r>
      <w:r w:rsidR="005A6852" w:rsidRPr="00D65062">
        <w:rPr>
          <w:rFonts w:ascii="Verdana" w:hAnsi="Verdana"/>
          <w:lang w:val="en-US"/>
        </w:rPr>
        <w:t xml:space="preserve">F5 </w:t>
      </w:r>
      <w:r w:rsidR="005F121E" w:rsidRPr="00D65062">
        <w:rPr>
          <w:rFonts w:ascii="Verdana" w:hAnsi="Verdana"/>
          <w:lang w:val="en-US"/>
        </w:rPr>
        <w:t>BIG-IPs</w:t>
      </w:r>
      <w:r w:rsidR="00892F95" w:rsidRPr="00D65062">
        <w:rPr>
          <w:rFonts w:ascii="Verdana" w:hAnsi="Verdana"/>
          <w:lang w:val="en-US"/>
        </w:rPr>
        <w:t xml:space="preserve"> in this and subsequent labs.</w:t>
      </w:r>
    </w:p>
    <w:p w14:paraId="656EBE7F" w14:textId="77777777" w:rsidR="005F121E" w:rsidRPr="00D65062" w:rsidRDefault="005F121E" w:rsidP="005F121E">
      <w:pPr>
        <w:pStyle w:val="p1"/>
        <w:jc w:val="both"/>
        <w:rPr>
          <w:rFonts w:ascii="Verdana" w:hAnsi="Verdana"/>
          <w:sz w:val="24"/>
          <w:szCs w:val="24"/>
          <w:lang w:val="en-US"/>
        </w:rPr>
      </w:pPr>
    </w:p>
    <w:p w14:paraId="648F0E30" w14:textId="54578F5A" w:rsidR="005F121E" w:rsidRPr="00D65062" w:rsidRDefault="009C5C90" w:rsidP="005F121E">
      <w:pPr>
        <w:pStyle w:val="p1"/>
        <w:jc w:val="both"/>
        <w:rPr>
          <w:rFonts w:ascii="Verdana" w:hAnsi="Verdana"/>
          <w:b/>
          <w:sz w:val="24"/>
          <w:szCs w:val="24"/>
          <w:lang w:val="en-US"/>
        </w:rPr>
      </w:pPr>
      <w:r w:rsidRPr="00D65062">
        <w:rPr>
          <w:rFonts w:ascii="Verdana" w:hAnsi="Verdana"/>
          <w:b/>
          <w:sz w:val="24"/>
          <w:szCs w:val="24"/>
          <w:lang w:val="en-US"/>
        </w:rPr>
        <w:t xml:space="preserve">For </w:t>
      </w:r>
      <w:r w:rsidR="005F121E" w:rsidRPr="00D65062">
        <w:rPr>
          <w:rFonts w:ascii="Verdana" w:hAnsi="Verdana"/>
          <w:b/>
          <w:sz w:val="24"/>
          <w:szCs w:val="24"/>
          <w:lang w:val="en-US"/>
        </w:rPr>
        <w:t>Linux / Mac Users</w:t>
      </w:r>
      <w:r w:rsidRPr="00D65062">
        <w:rPr>
          <w:rFonts w:ascii="Verdana" w:hAnsi="Verdana"/>
          <w:b/>
          <w:sz w:val="24"/>
          <w:szCs w:val="24"/>
          <w:lang w:val="en-US"/>
        </w:rPr>
        <w:t>:</w:t>
      </w:r>
    </w:p>
    <w:p w14:paraId="5E220C6D" w14:textId="77777777" w:rsidR="002F4B90" w:rsidRPr="00D65062" w:rsidRDefault="002F4B90" w:rsidP="002F4B90">
      <w:pPr>
        <w:pStyle w:val="ListParagraph"/>
        <w:numPr>
          <w:ilvl w:val="0"/>
          <w:numId w:val="23"/>
        </w:numPr>
        <w:jc w:val="both"/>
        <w:rPr>
          <w:rFonts w:ascii="Verdana" w:hAnsi="Verdana"/>
          <w:lang w:val="en-US"/>
        </w:rPr>
      </w:pPr>
      <w:r w:rsidRPr="00D65062">
        <w:rPr>
          <w:rFonts w:ascii="Verdana" w:hAnsi="Verdana"/>
          <w:lang w:val="en-US"/>
        </w:rPr>
        <w:t>From CLI</w:t>
      </w:r>
    </w:p>
    <w:p w14:paraId="1C788CAB" w14:textId="77777777" w:rsidR="009F46B5" w:rsidRPr="00D65062" w:rsidRDefault="009F46B5" w:rsidP="005F121E">
      <w:pPr>
        <w:pStyle w:val="p1"/>
        <w:jc w:val="both"/>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9F46B5" w:rsidRPr="00D65062" w14:paraId="3F50DE9A" w14:textId="77777777" w:rsidTr="009F46B5">
        <w:tc>
          <w:tcPr>
            <w:tcW w:w="9396" w:type="dxa"/>
            <w:shd w:val="clear" w:color="auto" w:fill="FFFEDD"/>
          </w:tcPr>
          <w:p w14:paraId="236A7867" w14:textId="77777777" w:rsidR="009F46B5" w:rsidRPr="00D65062" w:rsidRDefault="009F46B5" w:rsidP="009F46B5">
            <w:pPr>
              <w:pStyle w:val="p1"/>
              <w:jc w:val="both"/>
              <w:rPr>
                <w:rFonts w:ascii="Verdana" w:hAnsi="Verdana"/>
                <w:sz w:val="24"/>
                <w:szCs w:val="24"/>
                <w:lang w:val="en-US"/>
              </w:rPr>
            </w:pPr>
          </w:p>
          <w:p w14:paraId="222AE8D1" w14:textId="77777777" w:rsidR="009F46B5" w:rsidRPr="00D65062" w:rsidRDefault="009F46B5" w:rsidP="009F46B5">
            <w:pPr>
              <w:pStyle w:val="p1"/>
              <w:jc w:val="both"/>
              <w:rPr>
                <w:rFonts w:ascii="Courier New" w:hAnsi="Courier New" w:cs="Courier New"/>
                <w:sz w:val="24"/>
                <w:szCs w:val="24"/>
                <w:lang w:val="en-US"/>
              </w:rPr>
            </w:pPr>
            <w:r w:rsidRPr="00D65062">
              <w:rPr>
                <w:rFonts w:ascii="Courier New" w:hAnsi="Courier New" w:cs="Courier New"/>
                <w:sz w:val="24"/>
                <w:szCs w:val="24"/>
                <w:lang w:val="en-US"/>
              </w:rPr>
              <w:t>ssh-keygen -t rsa</w:t>
            </w:r>
          </w:p>
          <w:p w14:paraId="63326DD8" w14:textId="77777777" w:rsidR="009F46B5" w:rsidRPr="00D65062" w:rsidRDefault="009F46B5" w:rsidP="009F46B5">
            <w:pPr>
              <w:pStyle w:val="p1"/>
              <w:jc w:val="both"/>
              <w:rPr>
                <w:rFonts w:ascii="Courier New" w:hAnsi="Courier New" w:cs="Courier New"/>
                <w:sz w:val="24"/>
                <w:szCs w:val="24"/>
                <w:lang w:val="en-US"/>
              </w:rPr>
            </w:pPr>
            <w:r w:rsidRPr="00D65062">
              <w:rPr>
                <w:rFonts w:ascii="Courier New" w:hAnsi="Courier New" w:cs="Courier New"/>
                <w:sz w:val="24"/>
                <w:szCs w:val="24"/>
                <w:lang w:val="en-US"/>
              </w:rPr>
              <w:t>Generating public/private rsa key pair.</w:t>
            </w:r>
          </w:p>
          <w:p w14:paraId="20ACE218" w14:textId="77777777" w:rsidR="009F46B5" w:rsidRPr="00D65062" w:rsidRDefault="009F46B5" w:rsidP="009F46B5">
            <w:pPr>
              <w:pStyle w:val="p1"/>
              <w:jc w:val="both"/>
              <w:rPr>
                <w:rFonts w:ascii="Courier New" w:hAnsi="Courier New" w:cs="Courier New"/>
                <w:sz w:val="24"/>
                <w:szCs w:val="24"/>
                <w:lang w:val="en-US"/>
              </w:rPr>
            </w:pPr>
            <w:r w:rsidRPr="00D65062">
              <w:rPr>
                <w:rFonts w:ascii="Courier New" w:hAnsi="Courier New" w:cs="Courier New"/>
                <w:sz w:val="24"/>
                <w:szCs w:val="24"/>
                <w:lang w:val="en-US"/>
              </w:rPr>
              <w:t>Enter file in which to save the key (…./id_rsa): /tmp/azure</w:t>
            </w:r>
          </w:p>
          <w:p w14:paraId="41E312B1" w14:textId="77777777" w:rsidR="009F46B5" w:rsidRPr="00D65062" w:rsidRDefault="009F46B5" w:rsidP="005F121E">
            <w:pPr>
              <w:pStyle w:val="p1"/>
              <w:jc w:val="both"/>
              <w:rPr>
                <w:rFonts w:ascii="Verdana" w:hAnsi="Verdana"/>
                <w:sz w:val="24"/>
                <w:szCs w:val="24"/>
                <w:lang w:val="en-US"/>
              </w:rPr>
            </w:pPr>
          </w:p>
        </w:tc>
      </w:tr>
    </w:tbl>
    <w:p w14:paraId="7ABB1347" w14:textId="77777777" w:rsidR="005F121E" w:rsidRPr="00D65062" w:rsidRDefault="005F121E" w:rsidP="005F121E">
      <w:pPr>
        <w:pStyle w:val="p1"/>
        <w:jc w:val="both"/>
        <w:rPr>
          <w:rFonts w:ascii="Verdana" w:hAnsi="Verdana"/>
          <w:sz w:val="24"/>
          <w:szCs w:val="24"/>
          <w:lang w:val="en-US"/>
        </w:rPr>
      </w:pPr>
    </w:p>
    <w:p w14:paraId="75DF89A5" w14:textId="77777777" w:rsidR="005F121E" w:rsidRPr="00D65062" w:rsidRDefault="005F121E" w:rsidP="005F121E">
      <w:pPr>
        <w:pStyle w:val="p1"/>
        <w:jc w:val="both"/>
        <w:rPr>
          <w:rFonts w:ascii="Verdana" w:hAnsi="Verdana"/>
          <w:sz w:val="24"/>
          <w:szCs w:val="24"/>
          <w:lang w:val="en-US"/>
        </w:rPr>
      </w:pPr>
      <w:r w:rsidRPr="00D65062">
        <w:rPr>
          <w:rFonts w:ascii="Verdana" w:hAnsi="Verdana"/>
          <w:sz w:val="24"/>
          <w:szCs w:val="24"/>
          <w:lang w:val="en-US"/>
        </w:rPr>
        <w:t>Result:</w:t>
      </w:r>
    </w:p>
    <w:p w14:paraId="1BB06CB7" w14:textId="77777777" w:rsidR="005F121E" w:rsidRPr="00D65062" w:rsidRDefault="005F121E" w:rsidP="005F121E">
      <w:pPr>
        <w:pStyle w:val="p1"/>
        <w:jc w:val="both"/>
        <w:rPr>
          <w:rFonts w:ascii="Verdana" w:hAnsi="Verdana"/>
          <w:sz w:val="24"/>
          <w:szCs w:val="24"/>
          <w:lang w:val="en-US"/>
        </w:rPr>
      </w:pPr>
      <w:r w:rsidRPr="00D65062">
        <w:rPr>
          <w:rFonts w:ascii="Verdana" w:hAnsi="Verdana"/>
          <w:sz w:val="24"/>
          <w:szCs w:val="24"/>
          <w:lang w:val="en-US"/>
        </w:rPr>
        <w:t>Your identification has been saved in /tmp/azure.</w:t>
      </w:r>
    </w:p>
    <w:p w14:paraId="5A476000" w14:textId="77777777" w:rsidR="005F121E" w:rsidRPr="00D65062" w:rsidRDefault="005F121E" w:rsidP="005F121E">
      <w:pPr>
        <w:pStyle w:val="p1"/>
        <w:jc w:val="both"/>
        <w:rPr>
          <w:rFonts w:ascii="Verdana" w:hAnsi="Verdana"/>
          <w:sz w:val="24"/>
          <w:szCs w:val="24"/>
          <w:lang w:val="en-US"/>
        </w:rPr>
      </w:pPr>
      <w:r w:rsidRPr="00D65062">
        <w:rPr>
          <w:rFonts w:ascii="Verdana" w:hAnsi="Verdana"/>
          <w:sz w:val="24"/>
          <w:szCs w:val="24"/>
          <w:lang w:val="en-US"/>
        </w:rPr>
        <w:t>Your public key has been saved in /tmp/azure.pub.</w:t>
      </w:r>
    </w:p>
    <w:p w14:paraId="2D078551" w14:textId="77777777" w:rsidR="000656EE" w:rsidRPr="00D65062" w:rsidRDefault="000656EE" w:rsidP="005F121E">
      <w:pPr>
        <w:pStyle w:val="p1"/>
        <w:jc w:val="both"/>
        <w:rPr>
          <w:rFonts w:ascii="Verdana" w:hAnsi="Verdana"/>
          <w:sz w:val="24"/>
          <w:szCs w:val="24"/>
          <w:lang w:val="en-US"/>
        </w:rPr>
      </w:pPr>
    </w:p>
    <w:p w14:paraId="4429D260" w14:textId="77777777" w:rsidR="00AB7741" w:rsidRPr="00D65062" w:rsidRDefault="00AB7741" w:rsidP="005F121E">
      <w:pPr>
        <w:pStyle w:val="p1"/>
        <w:jc w:val="both"/>
        <w:rPr>
          <w:rFonts w:ascii="Verdana" w:hAnsi="Verdana"/>
          <w:sz w:val="24"/>
          <w:szCs w:val="24"/>
          <w:lang w:val="en-US"/>
        </w:rPr>
      </w:pPr>
    </w:p>
    <w:p w14:paraId="137872C9" w14:textId="77777777" w:rsidR="00AB7741" w:rsidRPr="00D65062" w:rsidRDefault="00AB7741" w:rsidP="005F121E">
      <w:pPr>
        <w:pStyle w:val="p1"/>
        <w:jc w:val="both"/>
        <w:rPr>
          <w:rFonts w:ascii="Verdana" w:hAnsi="Verdana"/>
          <w:sz w:val="24"/>
          <w:szCs w:val="24"/>
          <w:lang w:val="en-US"/>
        </w:rPr>
      </w:pPr>
    </w:p>
    <w:p w14:paraId="0ED84E8E" w14:textId="77777777" w:rsidR="00AB7741" w:rsidRPr="00D65062" w:rsidRDefault="00AB7741" w:rsidP="005F121E">
      <w:pPr>
        <w:pStyle w:val="p1"/>
        <w:jc w:val="both"/>
        <w:rPr>
          <w:rFonts w:ascii="Verdana" w:hAnsi="Verdana"/>
          <w:sz w:val="24"/>
          <w:szCs w:val="24"/>
          <w:lang w:val="en-US"/>
        </w:rPr>
      </w:pPr>
    </w:p>
    <w:p w14:paraId="1B4A66A5" w14:textId="77777777" w:rsidR="00AB7741" w:rsidRPr="00D65062" w:rsidRDefault="00AB7741" w:rsidP="005F121E">
      <w:pPr>
        <w:pStyle w:val="p1"/>
        <w:jc w:val="both"/>
        <w:rPr>
          <w:rFonts w:ascii="Verdana" w:hAnsi="Verdana"/>
          <w:sz w:val="24"/>
          <w:szCs w:val="24"/>
          <w:lang w:val="en-US"/>
        </w:rPr>
      </w:pPr>
    </w:p>
    <w:p w14:paraId="10507F3E" w14:textId="77777777" w:rsidR="00AB7741" w:rsidRPr="00D65062" w:rsidRDefault="00AB7741" w:rsidP="005F121E">
      <w:pPr>
        <w:pStyle w:val="p1"/>
        <w:jc w:val="both"/>
        <w:rPr>
          <w:rFonts w:ascii="Verdana" w:hAnsi="Verdana"/>
          <w:sz w:val="24"/>
          <w:szCs w:val="24"/>
          <w:lang w:val="en-US"/>
        </w:rPr>
      </w:pPr>
    </w:p>
    <w:p w14:paraId="14924AE5" w14:textId="4B4FFE32" w:rsidR="000656EE" w:rsidRPr="00D65062" w:rsidRDefault="000656EE" w:rsidP="005F121E">
      <w:pPr>
        <w:pStyle w:val="p1"/>
        <w:jc w:val="both"/>
        <w:rPr>
          <w:rFonts w:ascii="Verdana" w:hAnsi="Verdana"/>
          <w:sz w:val="24"/>
          <w:szCs w:val="24"/>
          <w:lang w:val="en-US"/>
        </w:rPr>
      </w:pPr>
      <w:r w:rsidRPr="00D65062">
        <w:rPr>
          <w:rFonts w:ascii="Verdana" w:hAnsi="Verdana"/>
          <w:sz w:val="24"/>
          <w:szCs w:val="24"/>
          <w:lang w:val="en-US"/>
        </w:rPr>
        <w:lastRenderedPageBreak/>
        <w:t>Example:</w:t>
      </w:r>
    </w:p>
    <w:p w14:paraId="7F3AD0B0" w14:textId="77777777" w:rsidR="005F121E" w:rsidRPr="00D65062" w:rsidRDefault="005F121E" w:rsidP="005F121E">
      <w:pPr>
        <w:pStyle w:val="p1"/>
        <w:jc w:val="both"/>
        <w:rPr>
          <w:rFonts w:ascii="Verdana" w:hAnsi="Verdana"/>
          <w:sz w:val="24"/>
          <w:szCs w:val="24"/>
          <w:lang w:val="en-US"/>
        </w:rPr>
      </w:pPr>
    </w:p>
    <w:p w14:paraId="7930B490" w14:textId="37029127" w:rsidR="005F121E" w:rsidRPr="00D65062" w:rsidRDefault="001A61EE" w:rsidP="005F121E">
      <w:pPr>
        <w:pStyle w:val="p1"/>
        <w:jc w:val="both"/>
        <w:rPr>
          <w:rFonts w:ascii="Verdana" w:hAnsi="Verdana"/>
          <w:sz w:val="24"/>
          <w:szCs w:val="24"/>
          <w:lang w:val="en-US"/>
        </w:rPr>
      </w:pPr>
      <w:r w:rsidRPr="00D65062">
        <w:rPr>
          <w:rFonts w:ascii="Verdana" w:hAnsi="Verdana"/>
          <w:noProof/>
          <w:sz w:val="24"/>
          <w:szCs w:val="24"/>
          <w:lang w:val="en-US" w:eastAsia="en-US"/>
        </w:rPr>
        <w:drawing>
          <wp:inline distT="0" distB="0" distL="0" distR="0" wp14:anchorId="5531476F" wp14:editId="46A54237">
            <wp:extent cx="5781675" cy="2448362"/>
            <wp:effectExtent l="0" t="0" r="9525" b="0"/>
            <wp:docPr id="52" name="Picture 52" descr="Azur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imag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2866" cy="2457336"/>
                    </a:xfrm>
                    <a:prstGeom prst="rect">
                      <a:avLst/>
                    </a:prstGeom>
                    <a:noFill/>
                    <a:ln>
                      <a:noFill/>
                    </a:ln>
                  </pic:spPr>
                </pic:pic>
              </a:graphicData>
            </a:graphic>
          </wp:inline>
        </w:drawing>
      </w:r>
    </w:p>
    <w:p w14:paraId="678E6F26" w14:textId="77777777" w:rsidR="001D5238" w:rsidRPr="00D65062" w:rsidRDefault="001D5238" w:rsidP="005F121E">
      <w:pPr>
        <w:pStyle w:val="p1"/>
        <w:jc w:val="both"/>
        <w:rPr>
          <w:rFonts w:ascii="Verdana" w:hAnsi="Verdana"/>
          <w:b/>
          <w:sz w:val="24"/>
          <w:szCs w:val="24"/>
          <w:lang w:val="en-US"/>
        </w:rPr>
      </w:pPr>
    </w:p>
    <w:p w14:paraId="5E4AF426" w14:textId="32380447" w:rsidR="001D5238" w:rsidRPr="00D65062" w:rsidRDefault="00214879" w:rsidP="005F121E">
      <w:pPr>
        <w:pStyle w:val="p1"/>
        <w:jc w:val="both"/>
        <w:rPr>
          <w:rFonts w:ascii="Verdana" w:hAnsi="Verdana"/>
          <w:sz w:val="24"/>
          <w:szCs w:val="24"/>
          <w:lang w:val="en-US"/>
        </w:rPr>
      </w:pPr>
      <w:r w:rsidRPr="00D65062">
        <w:rPr>
          <w:rFonts w:ascii="Verdana" w:hAnsi="Verdana"/>
          <w:sz w:val="24"/>
          <w:szCs w:val="24"/>
          <w:lang w:val="en-US"/>
        </w:rPr>
        <w:t>Example public RSA key Linux / Mac:</w:t>
      </w:r>
    </w:p>
    <w:p w14:paraId="2A203FB0" w14:textId="77777777" w:rsidR="00214879" w:rsidRPr="00D65062" w:rsidRDefault="00214879" w:rsidP="005F121E">
      <w:pPr>
        <w:pStyle w:val="p1"/>
        <w:jc w:val="both"/>
        <w:rPr>
          <w:rFonts w:ascii="Verdana" w:hAnsi="Verdana"/>
          <w:sz w:val="24"/>
          <w:szCs w:val="24"/>
          <w:lang w:val="en-US"/>
        </w:rPr>
      </w:pPr>
    </w:p>
    <w:p w14:paraId="7C852C7E" w14:textId="03D309D4" w:rsidR="001D5238" w:rsidRPr="00D65062" w:rsidRDefault="00214879" w:rsidP="005F121E">
      <w:pPr>
        <w:pStyle w:val="p1"/>
        <w:jc w:val="both"/>
        <w:rPr>
          <w:rFonts w:ascii="Verdana" w:hAnsi="Verdana"/>
          <w:b/>
          <w:sz w:val="24"/>
          <w:szCs w:val="24"/>
          <w:lang w:val="en-US"/>
        </w:rPr>
      </w:pPr>
      <w:r w:rsidRPr="00D65062">
        <w:rPr>
          <w:rFonts w:ascii="Verdana" w:hAnsi="Verdana"/>
          <w:b/>
          <w:noProof/>
          <w:sz w:val="24"/>
          <w:szCs w:val="24"/>
          <w:lang w:val="en-US" w:eastAsia="en-US"/>
        </w:rPr>
        <w:drawing>
          <wp:inline distT="0" distB="0" distL="0" distR="0" wp14:anchorId="4654A236" wp14:editId="3CBD832A">
            <wp:extent cx="5776374" cy="1172837"/>
            <wp:effectExtent l="0" t="0" r="0" b="0"/>
            <wp:docPr id="3" name="Picture 3" descr="lab1/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b1/image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3518" cy="1182409"/>
                    </a:xfrm>
                    <a:prstGeom prst="rect">
                      <a:avLst/>
                    </a:prstGeom>
                    <a:noFill/>
                    <a:ln>
                      <a:noFill/>
                    </a:ln>
                  </pic:spPr>
                </pic:pic>
              </a:graphicData>
            </a:graphic>
          </wp:inline>
        </w:drawing>
      </w:r>
    </w:p>
    <w:p w14:paraId="5E142B08" w14:textId="77777777" w:rsidR="00224134" w:rsidRPr="00D65062" w:rsidRDefault="00224134" w:rsidP="005F121E">
      <w:pPr>
        <w:pStyle w:val="p1"/>
        <w:jc w:val="both"/>
        <w:rPr>
          <w:rFonts w:ascii="Verdana" w:hAnsi="Verdana"/>
          <w:b/>
          <w:sz w:val="24"/>
          <w:szCs w:val="24"/>
          <w:lang w:val="en-US"/>
        </w:rPr>
      </w:pPr>
    </w:p>
    <w:p w14:paraId="407B1DFB" w14:textId="0F6BDB12" w:rsidR="005F121E" w:rsidRPr="00D65062" w:rsidRDefault="009C5C90" w:rsidP="005F121E">
      <w:pPr>
        <w:pStyle w:val="p1"/>
        <w:jc w:val="both"/>
        <w:rPr>
          <w:rFonts w:ascii="Verdana" w:hAnsi="Verdana"/>
          <w:b/>
          <w:sz w:val="24"/>
          <w:szCs w:val="24"/>
          <w:lang w:val="en-US"/>
        </w:rPr>
      </w:pPr>
      <w:r w:rsidRPr="00D65062">
        <w:rPr>
          <w:rFonts w:ascii="Verdana" w:hAnsi="Verdana"/>
          <w:b/>
          <w:sz w:val="24"/>
          <w:szCs w:val="24"/>
          <w:lang w:val="en-US"/>
        </w:rPr>
        <w:t>For</w:t>
      </w:r>
      <w:r w:rsidR="005F121E" w:rsidRPr="00D65062">
        <w:rPr>
          <w:rFonts w:ascii="Verdana" w:hAnsi="Verdana"/>
          <w:b/>
          <w:sz w:val="24"/>
          <w:szCs w:val="24"/>
          <w:lang w:val="en-US"/>
        </w:rPr>
        <w:t xml:space="preserve"> Windows Users</w:t>
      </w:r>
      <w:r w:rsidR="00E46DFE" w:rsidRPr="00D65062">
        <w:rPr>
          <w:rFonts w:ascii="Verdana" w:hAnsi="Verdana"/>
          <w:b/>
          <w:sz w:val="24"/>
          <w:szCs w:val="24"/>
          <w:lang w:val="en-US"/>
        </w:rPr>
        <w:t>:</w:t>
      </w:r>
    </w:p>
    <w:p w14:paraId="5B43A0CA" w14:textId="053304FE" w:rsidR="002F4B90" w:rsidRPr="00D65062" w:rsidRDefault="002F4B90" w:rsidP="005F121E">
      <w:pPr>
        <w:pStyle w:val="ListParagraph"/>
        <w:numPr>
          <w:ilvl w:val="0"/>
          <w:numId w:val="23"/>
        </w:numPr>
        <w:jc w:val="both"/>
        <w:rPr>
          <w:rFonts w:ascii="Verdana" w:hAnsi="Verdana"/>
          <w:lang w:val="en-US"/>
        </w:rPr>
      </w:pPr>
      <w:r w:rsidRPr="00D65062">
        <w:rPr>
          <w:rFonts w:ascii="Verdana" w:hAnsi="Verdana"/>
          <w:lang w:val="en-US"/>
        </w:rPr>
        <w:t>Use PuTTY</w:t>
      </w:r>
    </w:p>
    <w:p w14:paraId="33C78CBD" w14:textId="77777777" w:rsidR="0045497A" w:rsidRPr="00D65062" w:rsidRDefault="0045497A" w:rsidP="005F121E">
      <w:pPr>
        <w:pStyle w:val="p1"/>
        <w:jc w:val="both"/>
        <w:rPr>
          <w:rFonts w:ascii="Verdana" w:hAnsi="Verdana"/>
          <w:sz w:val="24"/>
          <w:szCs w:val="24"/>
          <w:lang w:val="en-US"/>
        </w:rPr>
      </w:pPr>
    </w:p>
    <w:p w14:paraId="425289A9" w14:textId="45D81B8F" w:rsidR="005F121E" w:rsidRPr="00D65062" w:rsidRDefault="00DB1544" w:rsidP="005F121E">
      <w:pPr>
        <w:pStyle w:val="p1"/>
        <w:jc w:val="both"/>
        <w:rPr>
          <w:rFonts w:ascii="Verdana" w:hAnsi="Verdana"/>
          <w:sz w:val="24"/>
          <w:szCs w:val="24"/>
          <w:lang w:val="en-US"/>
        </w:rPr>
      </w:pPr>
      <w:r w:rsidRPr="00D65062">
        <w:rPr>
          <w:rFonts w:ascii="Verdana" w:hAnsi="Verdana"/>
          <w:sz w:val="24"/>
          <w:szCs w:val="24"/>
          <w:lang w:val="en-US"/>
        </w:rPr>
        <w:t>Create SSH keys using WinSCP (PuTTY</w:t>
      </w:r>
      <w:r w:rsidR="005F121E" w:rsidRPr="00D65062">
        <w:rPr>
          <w:rFonts w:ascii="Verdana" w:hAnsi="Verdana"/>
          <w:sz w:val="24"/>
          <w:szCs w:val="24"/>
          <w:lang w:val="en-US"/>
        </w:rPr>
        <w:t>)</w:t>
      </w:r>
    </w:p>
    <w:p w14:paraId="7377EBB6" w14:textId="77777777" w:rsidR="005F121E" w:rsidRPr="00D65062" w:rsidRDefault="005F121E" w:rsidP="005F121E">
      <w:pPr>
        <w:rPr>
          <w:rFonts w:ascii="Verdana" w:hAnsi="Verdana"/>
          <w:color w:val="000000"/>
          <w:lang w:val="en-US"/>
        </w:rPr>
      </w:pPr>
    </w:p>
    <w:p w14:paraId="11E86080" w14:textId="1EA1CF12" w:rsidR="003E2DA3" w:rsidRPr="00D65062" w:rsidRDefault="00A126F0" w:rsidP="00C60812">
      <w:pPr>
        <w:rPr>
          <w:rFonts w:ascii="Verdana" w:hAnsi="Verdana"/>
          <w:color w:val="000000"/>
          <w:lang w:val="en-US"/>
        </w:rPr>
      </w:pPr>
      <w:r w:rsidRPr="00D65062">
        <w:rPr>
          <w:rFonts w:ascii="Verdana" w:hAnsi="Verdana"/>
          <w:color w:val="000000"/>
          <w:lang w:val="en-US"/>
        </w:rPr>
        <w:t>Open PuTTY</w:t>
      </w:r>
      <w:r w:rsidR="009E76D7" w:rsidRPr="00D65062">
        <w:rPr>
          <w:rFonts w:ascii="Verdana" w:hAnsi="Verdana"/>
          <w:color w:val="000000"/>
          <w:lang w:val="en-US"/>
        </w:rPr>
        <w:t>gen and</w:t>
      </w:r>
      <w:r w:rsidR="005F121E" w:rsidRPr="00D65062">
        <w:rPr>
          <w:rFonts w:ascii="Verdana" w:hAnsi="Verdana"/>
          <w:color w:val="000000"/>
          <w:lang w:val="en-US"/>
        </w:rPr>
        <w:t xml:space="preserve"> accept all defaults</w:t>
      </w:r>
      <w:r w:rsidR="00971F1D" w:rsidRPr="00D65062">
        <w:rPr>
          <w:rFonts w:ascii="Verdana" w:hAnsi="Verdana"/>
          <w:color w:val="000000"/>
          <w:lang w:val="en-US"/>
        </w:rPr>
        <w:t>.</w:t>
      </w:r>
    </w:p>
    <w:p w14:paraId="553104CB" w14:textId="77777777" w:rsidR="00C60812" w:rsidRPr="00D65062" w:rsidRDefault="00C60812" w:rsidP="00C60812">
      <w:pPr>
        <w:rPr>
          <w:rFonts w:ascii="Verdana" w:hAnsi="Verdana"/>
          <w:color w:val="000000"/>
          <w:lang w:val="en-US"/>
        </w:rPr>
      </w:pPr>
    </w:p>
    <w:p w14:paraId="79AE0D91" w14:textId="79CC4719" w:rsidR="005F121E" w:rsidRPr="00D65062" w:rsidRDefault="00042679" w:rsidP="00C60812">
      <w:pPr>
        <w:rPr>
          <w:rFonts w:ascii="Verdana" w:hAnsi="Verdana"/>
          <w:color w:val="000000"/>
          <w:lang w:val="en-US"/>
        </w:rPr>
      </w:pPr>
      <w:r w:rsidRPr="00D65062">
        <w:rPr>
          <w:rFonts w:ascii="Verdana" w:hAnsi="Verdana"/>
          <w:noProof/>
          <w:color w:val="000000"/>
          <w:lang w:val="en-US" w:eastAsia="en-US"/>
        </w:rPr>
        <w:lastRenderedPageBreak/>
        <w:drawing>
          <wp:inline distT="0" distB="0" distL="0" distR="0" wp14:anchorId="327842FA" wp14:editId="7AA55EE5">
            <wp:extent cx="2724678" cy="2606592"/>
            <wp:effectExtent l="0" t="0" r="0" b="10160"/>
            <wp:docPr id="51" name="Picture 51" descr="Azur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zure/imag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6004" cy="2646127"/>
                    </a:xfrm>
                    <a:prstGeom prst="rect">
                      <a:avLst/>
                    </a:prstGeom>
                    <a:noFill/>
                    <a:ln>
                      <a:noFill/>
                    </a:ln>
                  </pic:spPr>
                </pic:pic>
              </a:graphicData>
            </a:graphic>
          </wp:inline>
        </w:drawing>
      </w:r>
    </w:p>
    <w:p w14:paraId="5003C90B" w14:textId="77777777" w:rsidR="00971F1D" w:rsidRPr="00D65062" w:rsidRDefault="00971F1D" w:rsidP="005F121E">
      <w:pPr>
        <w:ind w:left="360"/>
        <w:rPr>
          <w:rFonts w:ascii="Verdana" w:hAnsi="Verdana"/>
          <w:color w:val="000000"/>
          <w:lang w:val="en-US"/>
        </w:rPr>
      </w:pPr>
    </w:p>
    <w:p w14:paraId="5D32AF54" w14:textId="4091ADC5" w:rsidR="005F121E" w:rsidRPr="00D65062" w:rsidRDefault="00971F1D" w:rsidP="009E76D7">
      <w:pPr>
        <w:rPr>
          <w:rFonts w:ascii="Verdana" w:hAnsi="Verdana"/>
          <w:color w:val="000000"/>
          <w:lang w:val="en-US"/>
        </w:rPr>
      </w:pPr>
      <w:r w:rsidRPr="00D65062">
        <w:rPr>
          <w:rFonts w:ascii="Verdana" w:hAnsi="Verdana"/>
          <w:color w:val="000000"/>
          <w:lang w:val="en-US"/>
        </w:rPr>
        <w:t>Click “Generate”.</w:t>
      </w:r>
    </w:p>
    <w:p w14:paraId="2FC43C4E" w14:textId="77777777" w:rsidR="009E76D7" w:rsidRPr="00D65062" w:rsidRDefault="009E76D7" w:rsidP="009E76D7">
      <w:pPr>
        <w:rPr>
          <w:rFonts w:ascii="Verdana" w:hAnsi="Verdana"/>
          <w:color w:val="000000"/>
          <w:lang w:val="en-US"/>
        </w:rPr>
      </w:pPr>
    </w:p>
    <w:p w14:paraId="4B2D5B08" w14:textId="1359980B" w:rsidR="005A6852" w:rsidRPr="00D65062" w:rsidRDefault="005F121E" w:rsidP="00C60812">
      <w:pPr>
        <w:rPr>
          <w:rFonts w:ascii="Verdana" w:hAnsi="Verdana"/>
          <w:color w:val="000000"/>
          <w:lang w:val="en-US"/>
        </w:rPr>
      </w:pPr>
      <w:r w:rsidRPr="00D65062">
        <w:rPr>
          <w:rFonts w:ascii="Verdana" w:hAnsi="Verdana"/>
          <w:color w:val="000000"/>
          <w:lang w:val="en-US"/>
        </w:rPr>
        <w:t>Save both Public and Private keys (do not protect with passphrase) in an easy accessible place on your laptop.</w:t>
      </w:r>
    </w:p>
    <w:p w14:paraId="5491CC9E" w14:textId="77777777" w:rsidR="00C60812" w:rsidRPr="00D65062" w:rsidRDefault="00C60812" w:rsidP="00C60812">
      <w:pPr>
        <w:rPr>
          <w:rFonts w:ascii="Verdana" w:hAnsi="Verdana" w:cstheme="minorBidi"/>
          <w:color w:val="000000"/>
          <w:lang w:val="en-US" w:eastAsia="en-US"/>
        </w:rPr>
      </w:pPr>
    </w:p>
    <w:p w14:paraId="2F8F1F5B" w14:textId="3DDEE995" w:rsidR="005F121E" w:rsidRPr="00D65062" w:rsidRDefault="00971F1D" w:rsidP="00C60812">
      <w:pPr>
        <w:rPr>
          <w:rFonts w:ascii="Verdana" w:hAnsi="Verdana"/>
          <w:color w:val="000000"/>
          <w:lang w:val="en-US"/>
        </w:rPr>
      </w:pPr>
      <w:r w:rsidRPr="00D65062">
        <w:rPr>
          <w:rFonts w:ascii="Verdana" w:hAnsi="Verdana"/>
          <w:noProof/>
          <w:color w:val="000000"/>
          <w:lang w:val="en-US" w:eastAsia="en-US"/>
        </w:rPr>
        <w:drawing>
          <wp:inline distT="0" distB="0" distL="0" distR="0" wp14:anchorId="3E7F92A2" wp14:editId="14560138">
            <wp:extent cx="2699478" cy="2591683"/>
            <wp:effectExtent l="0" t="0" r="0" b="0"/>
            <wp:docPr id="54" name="Picture 54" descr="Azur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zure/image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4189" cy="2605806"/>
                    </a:xfrm>
                    <a:prstGeom prst="rect">
                      <a:avLst/>
                    </a:prstGeom>
                    <a:noFill/>
                    <a:ln>
                      <a:noFill/>
                    </a:ln>
                  </pic:spPr>
                </pic:pic>
              </a:graphicData>
            </a:graphic>
          </wp:inline>
        </w:drawing>
      </w:r>
    </w:p>
    <w:p w14:paraId="7863A050" w14:textId="77777777" w:rsidR="00C60812" w:rsidRPr="00D65062" w:rsidRDefault="00C60812" w:rsidP="00C60812">
      <w:pPr>
        <w:rPr>
          <w:rFonts w:ascii="Verdana" w:hAnsi="Verdana"/>
          <w:color w:val="000000"/>
          <w:lang w:val="en-US"/>
        </w:rPr>
      </w:pPr>
    </w:p>
    <w:p w14:paraId="635AEEB5" w14:textId="6FBCFC5A" w:rsidR="00971F1D" w:rsidRPr="00D65062" w:rsidRDefault="00971F1D" w:rsidP="00C60812">
      <w:pPr>
        <w:rPr>
          <w:rFonts w:ascii="Verdana" w:hAnsi="Verdana"/>
          <w:color w:val="000000"/>
          <w:lang w:val="en-US"/>
        </w:rPr>
      </w:pPr>
      <w:r w:rsidRPr="00D65062">
        <w:rPr>
          <w:rFonts w:ascii="Verdana" w:hAnsi="Verdana"/>
          <w:color w:val="000000"/>
          <w:lang w:val="en-US"/>
        </w:rPr>
        <w:t>Click “Save public key” and “Save private key”.</w:t>
      </w:r>
    </w:p>
    <w:p w14:paraId="024E2500" w14:textId="77777777" w:rsidR="00214879" w:rsidRPr="00D65062" w:rsidRDefault="00214879" w:rsidP="00C60812">
      <w:pPr>
        <w:rPr>
          <w:rFonts w:ascii="Verdana" w:hAnsi="Verdana"/>
          <w:color w:val="000000"/>
          <w:lang w:val="en-US"/>
        </w:rPr>
      </w:pPr>
    </w:p>
    <w:p w14:paraId="01F7346A" w14:textId="7ED84B03" w:rsidR="00214879" w:rsidRPr="00D65062" w:rsidRDefault="00214879" w:rsidP="00C60812">
      <w:pPr>
        <w:rPr>
          <w:rFonts w:ascii="Verdana" w:hAnsi="Verdana"/>
          <w:color w:val="000000"/>
          <w:lang w:val="en-US"/>
        </w:rPr>
      </w:pPr>
      <w:r w:rsidRPr="00D65062">
        <w:rPr>
          <w:rFonts w:ascii="Verdana" w:hAnsi="Verdana"/>
          <w:color w:val="000000"/>
          <w:lang w:val="en-US"/>
        </w:rPr>
        <w:t>Example public RSA key Windows:</w:t>
      </w:r>
    </w:p>
    <w:p w14:paraId="03A26828" w14:textId="77777777" w:rsidR="00214879" w:rsidRPr="00D65062" w:rsidRDefault="00214879" w:rsidP="00C60812">
      <w:pPr>
        <w:rPr>
          <w:rFonts w:ascii="Verdana" w:hAnsi="Verdana"/>
          <w:color w:val="000000"/>
          <w:lang w:val="en-US"/>
        </w:rPr>
      </w:pPr>
    </w:p>
    <w:p w14:paraId="0E0304C1" w14:textId="24DA0994" w:rsidR="00214879" w:rsidRPr="00D65062" w:rsidRDefault="00214879" w:rsidP="00C60812">
      <w:pPr>
        <w:rPr>
          <w:rFonts w:ascii="Verdana" w:hAnsi="Verdana"/>
          <w:color w:val="000000"/>
          <w:lang w:val="en-US"/>
        </w:rPr>
      </w:pPr>
      <w:r w:rsidRPr="00D65062">
        <w:rPr>
          <w:noProof/>
          <w:lang w:val="en-US" w:eastAsia="en-US"/>
        </w:rPr>
        <w:lastRenderedPageBreak/>
        <w:drawing>
          <wp:inline distT="0" distB="0" distL="0" distR="0" wp14:anchorId="5BAE3ED1" wp14:editId="18A70646">
            <wp:extent cx="4290474" cy="1792183"/>
            <wp:effectExtent l="0" t="0" r="254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5680" cy="1798535"/>
                    </a:xfrm>
                    <a:prstGeom prst="rect">
                      <a:avLst/>
                    </a:prstGeom>
                  </pic:spPr>
                </pic:pic>
              </a:graphicData>
            </a:graphic>
          </wp:inline>
        </w:drawing>
      </w:r>
    </w:p>
    <w:p w14:paraId="20B2B7A8" w14:textId="77777777" w:rsidR="005F121E" w:rsidRPr="00D65062" w:rsidRDefault="005F121E" w:rsidP="005F121E">
      <w:pPr>
        <w:ind w:left="360"/>
        <w:rPr>
          <w:rFonts w:ascii="Verdana" w:hAnsi="Verdana"/>
          <w:color w:val="000000"/>
          <w:lang w:val="en-US"/>
        </w:rPr>
      </w:pPr>
    </w:p>
    <w:p w14:paraId="402A0633" w14:textId="6BE3F2CA" w:rsidR="00971F1D" w:rsidRPr="00D65062" w:rsidRDefault="005F121E" w:rsidP="00C60812">
      <w:pPr>
        <w:rPr>
          <w:rFonts w:ascii="Verdana" w:hAnsi="Verdana"/>
          <w:color w:val="000000"/>
          <w:lang w:val="en-US"/>
        </w:rPr>
      </w:pPr>
      <w:r w:rsidRPr="00D65062">
        <w:rPr>
          <w:rFonts w:ascii="Verdana" w:hAnsi="Verdana"/>
          <w:color w:val="000000"/>
          <w:lang w:val="en-US"/>
        </w:rPr>
        <w:t>LATER STEP: W</w:t>
      </w:r>
      <w:r w:rsidR="009E76D7" w:rsidRPr="00D65062">
        <w:rPr>
          <w:rFonts w:ascii="Verdana" w:hAnsi="Verdana"/>
          <w:color w:val="000000"/>
          <w:lang w:val="en-US"/>
        </w:rPr>
        <w:t>hen making a connection to WordP</w:t>
      </w:r>
      <w:r w:rsidRPr="00D65062">
        <w:rPr>
          <w:rFonts w:ascii="Verdana" w:hAnsi="Verdana"/>
          <w:color w:val="000000"/>
          <w:lang w:val="en-US"/>
        </w:rPr>
        <w:t>ress using SSH during the Lab, load the Private Key into</w:t>
      </w:r>
      <w:r w:rsidR="009E76D7" w:rsidRPr="00D65062">
        <w:rPr>
          <w:rFonts w:ascii="Verdana" w:hAnsi="Verdana"/>
          <w:color w:val="000000"/>
          <w:lang w:val="en-US"/>
        </w:rPr>
        <w:t xml:space="preserve"> PuTTY</w:t>
      </w:r>
      <w:r w:rsidRPr="00D65062">
        <w:rPr>
          <w:rFonts w:ascii="Verdana" w:hAnsi="Verdana"/>
          <w:color w:val="000000"/>
          <w:lang w:val="en-US"/>
        </w:rPr>
        <w:t xml:space="preserve">. </w:t>
      </w:r>
    </w:p>
    <w:p w14:paraId="58648B6C" w14:textId="77777777" w:rsidR="00C60812" w:rsidRPr="00D65062" w:rsidRDefault="00C60812" w:rsidP="00C60812">
      <w:pPr>
        <w:rPr>
          <w:rFonts w:ascii="Verdana" w:hAnsi="Verdana" w:cstheme="minorBidi"/>
          <w:color w:val="000000"/>
          <w:lang w:val="en-US" w:eastAsia="en-US"/>
        </w:rPr>
      </w:pPr>
    </w:p>
    <w:p w14:paraId="352FDF29" w14:textId="72101295" w:rsidR="00971F1D" w:rsidRPr="00D65062" w:rsidRDefault="009E76D7" w:rsidP="00C60812">
      <w:pPr>
        <w:rPr>
          <w:rFonts w:ascii="Verdana" w:hAnsi="Verdana"/>
          <w:color w:val="000000"/>
          <w:lang w:val="en-US"/>
        </w:rPr>
      </w:pPr>
      <w:r w:rsidRPr="00D65062">
        <w:rPr>
          <w:rFonts w:ascii="Verdana" w:hAnsi="Verdana"/>
          <w:color w:val="000000"/>
          <w:lang w:val="en-US"/>
        </w:rPr>
        <w:t>From PuTTY</w:t>
      </w:r>
      <w:r w:rsidR="00971F1D" w:rsidRPr="00D65062">
        <w:rPr>
          <w:rFonts w:ascii="Verdana" w:hAnsi="Verdana"/>
          <w:color w:val="000000"/>
          <w:lang w:val="en-US"/>
        </w:rPr>
        <w:t>, go to “Connection” -&gt; “SSH” -&gt; “Auth” and brows to the location of your private key.</w:t>
      </w:r>
    </w:p>
    <w:p w14:paraId="2445A359" w14:textId="77777777" w:rsidR="00C60812" w:rsidRPr="00D65062" w:rsidRDefault="00C60812" w:rsidP="00C60812">
      <w:pPr>
        <w:rPr>
          <w:rFonts w:ascii="Verdana" w:hAnsi="Verdana" w:cstheme="minorBidi"/>
          <w:color w:val="000000"/>
          <w:lang w:val="en-US" w:eastAsia="en-US"/>
        </w:rPr>
      </w:pPr>
    </w:p>
    <w:p w14:paraId="4232867D" w14:textId="6B418F03" w:rsidR="005F121E" w:rsidRPr="00D65062" w:rsidRDefault="00971F1D" w:rsidP="00C60812">
      <w:pPr>
        <w:rPr>
          <w:rFonts w:ascii="Verdana" w:hAnsi="Verdana"/>
          <w:color w:val="000000"/>
          <w:lang w:val="en-US"/>
        </w:rPr>
      </w:pPr>
      <w:r w:rsidRPr="00D65062">
        <w:rPr>
          <w:rFonts w:ascii="Verdana" w:hAnsi="Verdana"/>
          <w:noProof/>
          <w:color w:val="000000"/>
          <w:lang w:val="en-US" w:eastAsia="en-US"/>
        </w:rPr>
        <w:drawing>
          <wp:inline distT="0" distB="0" distL="0" distR="0" wp14:anchorId="4F7CA2E1" wp14:editId="4320093F">
            <wp:extent cx="2812644" cy="2681136"/>
            <wp:effectExtent l="0" t="0" r="6985" b="11430"/>
            <wp:docPr id="57" name="Picture 57" descr="Azur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zure/image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5104" cy="2721611"/>
                    </a:xfrm>
                    <a:prstGeom prst="rect">
                      <a:avLst/>
                    </a:prstGeom>
                    <a:noFill/>
                    <a:ln>
                      <a:noFill/>
                    </a:ln>
                  </pic:spPr>
                </pic:pic>
              </a:graphicData>
            </a:graphic>
          </wp:inline>
        </w:drawing>
      </w:r>
    </w:p>
    <w:p w14:paraId="7CABD1C1" w14:textId="77777777" w:rsidR="009C5C90" w:rsidRPr="00D65062" w:rsidRDefault="009C5C90" w:rsidP="00254A5F">
      <w:pPr>
        <w:pStyle w:val="p1"/>
        <w:jc w:val="both"/>
        <w:rPr>
          <w:rFonts w:ascii="Verdana" w:hAnsi="Verdana"/>
          <w:b/>
          <w:sz w:val="24"/>
          <w:szCs w:val="24"/>
          <w:lang w:val="en-US"/>
        </w:rPr>
      </w:pPr>
    </w:p>
    <w:p w14:paraId="7B2E22F2" w14:textId="7FEB55F9" w:rsidR="00AB7741" w:rsidRPr="00D65062" w:rsidRDefault="00AB7741" w:rsidP="00254A5F">
      <w:pPr>
        <w:pStyle w:val="p1"/>
        <w:jc w:val="both"/>
        <w:rPr>
          <w:rFonts w:ascii="Verdana" w:hAnsi="Verdana"/>
          <w:b/>
          <w:sz w:val="24"/>
          <w:szCs w:val="24"/>
          <w:lang w:val="en-US"/>
        </w:rPr>
      </w:pPr>
    </w:p>
    <w:p w14:paraId="33FF8B4F" w14:textId="77777777" w:rsidR="00AB7741" w:rsidRPr="00D65062" w:rsidRDefault="00AB7741" w:rsidP="00254A5F">
      <w:pPr>
        <w:pStyle w:val="p1"/>
        <w:jc w:val="both"/>
        <w:rPr>
          <w:rFonts w:ascii="Verdana" w:hAnsi="Verdana"/>
          <w:b/>
          <w:sz w:val="24"/>
          <w:szCs w:val="24"/>
          <w:lang w:val="en-US"/>
        </w:rPr>
      </w:pPr>
    </w:p>
    <w:p w14:paraId="6D903707" w14:textId="77777777" w:rsidR="00AB7741" w:rsidRPr="00D65062" w:rsidRDefault="00AB7741" w:rsidP="00254A5F">
      <w:pPr>
        <w:pStyle w:val="p1"/>
        <w:jc w:val="both"/>
        <w:rPr>
          <w:rFonts w:ascii="Verdana" w:hAnsi="Verdana"/>
          <w:b/>
          <w:sz w:val="24"/>
          <w:szCs w:val="24"/>
          <w:lang w:val="en-US"/>
        </w:rPr>
      </w:pPr>
    </w:p>
    <w:p w14:paraId="509C05DF" w14:textId="77777777" w:rsidR="00AB7741" w:rsidRPr="00D65062" w:rsidRDefault="00AB7741" w:rsidP="00254A5F">
      <w:pPr>
        <w:pStyle w:val="p1"/>
        <w:jc w:val="both"/>
        <w:rPr>
          <w:rFonts w:ascii="Verdana" w:hAnsi="Verdana"/>
          <w:b/>
          <w:sz w:val="24"/>
          <w:szCs w:val="24"/>
          <w:lang w:val="en-US"/>
        </w:rPr>
      </w:pPr>
    </w:p>
    <w:p w14:paraId="0C9A1F72" w14:textId="77777777" w:rsidR="00AB7741" w:rsidRPr="00D65062" w:rsidRDefault="00AB7741" w:rsidP="00254A5F">
      <w:pPr>
        <w:pStyle w:val="p1"/>
        <w:jc w:val="both"/>
        <w:rPr>
          <w:rFonts w:ascii="Verdana" w:hAnsi="Verdana"/>
          <w:b/>
          <w:sz w:val="24"/>
          <w:szCs w:val="24"/>
          <w:lang w:val="en-US"/>
        </w:rPr>
      </w:pPr>
    </w:p>
    <w:p w14:paraId="5AA8754F" w14:textId="77777777" w:rsidR="00214879" w:rsidRPr="00D65062" w:rsidRDefault="00214879" w:rsidP="00254A5F">
      <w:pPr>
        <w:pStyle w:val="p1"/>
        <w:jc w:val="both"/>
        <w:rPr>
          <w:rFonts w:ascii="Verdana" w:hAnsi="Verdana"/>
          <w:b/>
          <w:sz w:val="24"/>
          <w:szCs w:val="24"/>
          <w:lang w:val="en-US"/>
        </w:rPr>
      </w:pPr>
    </w:p>
    <w:p w14:paraId="0BA9354A" w14:textId="77777777" w:rsidR="00214879" w:rsidRPr="00D65062" w:rsidRDefault="00214879" w:rsidP="00254A5F">
      <w:pPr>
        <w:pStyle w:val="p1"/>
        <w:jc w:val="both"/>
        <w:rPr>
          <w:rFonts w:ascii="Verdana" w:hAnsi="Verdana"/>
          <w:b/>
          <w:sz w:val="24"/>
          <w:szCs w:val="24"/>
          <w:lang w:val="en-US"/>
        </w:rPr>
      </w:pPr>
    </w:p>
    <w:p w14:paraId="756E0656" w14:textId="77777777" w:rsidR="00214879" w:rsidRPr="00D65062" w:rsidRDefault="00214879" w:rsidP="00254A5F">
      <w:pPr>
        <w:pStyle w:val="p1"/>
        <w:jc w:val="both"/>
        <w:rPr>
          <w:rFonts w:ascii="Verdana" w:hAnsi="Verdana"/>
          <w:b/>
          <w:sz w:val="24"/>
          <w:szCs w:val="24"/>
          <w:lang w:val="en-US"/>
        </w:rPr>
      </w:pPr>
    </w:p>
    <w:p w14:paraId="18F602C3" w14:textId="77777777" w:rsidR="00214879" w:rsidRPr="00D65062" w:rsidRDefault="00214879" w:rsidP="00254A5F">
      <w:pPr>
        <w:pStyle w:val="p1"/>
        <w:jc w:val="both"/>
        <w:rPr>
          <w:rFonts w:ascii="Verdana" w:hAnsi="Verdana"/>
          <w:b/>
          <w:sz w:val="24"/>
          <w:szCs w:val="24"/>
          <w:lang w:val="en-US"/>
        </w:rPr>
      </w:pPr>
    </w:p>
    <w:p w14:paraId="30D4AD83" w14:textId="77777777" w:rsidR="00214879" w:rsidRPr="00D65062" w:rsidRDefault="00214879" w:rsidP="00254A5F">
      <w:pPr>
        <w:pStyle w:val="p1"/>
        <w:jc w:val="both"/>
        <w:rPr>
          <w:rFonts w:ascii="Verdana" w:hAnsi="Verdana"/>
          <w:b/>
          <w:sz w:val="24"/>
          <w:szCs w:val="24"/>
          <w:lang w:val="en-US"/>
        </w:rPr>
      </w:pPr>
    </w:p>
    <w:p w14:paraId="6A1136AE" w14:textId="77777777" w:rsidR="00214879" w:rsidRPr="00D65062" w:rsidRDefault="00214879" w:rsidP="00254A5F">
      <w:pPr>
        <w:pStyle w:val="p1"/>
        <w:jc w:val="both"/>
        <w:rPr>
          <w:rFonts w:ascii="Verdana" w:hAnsi="Verdana"/>
          <w:b/>
          <w:sz w:val="24"/>
          <w:szCs w:val="24"/>
          <w:lang w:val="en-US"/>
        </w:rPr>
      </w:pPr>
    </w:p>
    <w:p w14:paraId="316BA4FA" w14:textId="77777777" w:rsidR="00214879" w:rsidRPr="00D65062" w:rsidRDefault="00214879" w:rsidP="00254A5F">
      <w:pPr>
        <w:pStyle w:val="p1"/>
        <w:jc w:val="both"/>
        <w:rPr>
          <w:rFonts w:ascii="Verdana" w:hAnsi="Verdana"/>
          <w:b/>
          <w:sz w:val="24"/>
          <w:szCs w:val="24"/>
          <w:lang w:val="en-US"/>
        </w:rPr>
      </w:pPr>
    </w:p>
    <w:p w14:paraId="36D3FFC8" w14:textId="40B795DC" w:rsidR="00254A5F" w:rsidRPr="00D65062" w:rsidRDefault="00B026CD" w:rsidP="008205D8">
      <w:pPr>
        <w:pStyle w:val="Heading2"/>
        <w:rPr>
          <w:lang w:val="en-US"/>
        </w:rPr>
      </w:pPr>
      <w:bookmarkStart w:id="2" w:name="_Toc497485501"/>
      <w:r w:rsidRPr="00D65062">
        <w:rPr>
          <w:lang w:val="en-US"/>
        </w:rPr>
        <w:lastRenderedPageBreak/>
        <w:t>Step 2</w:t>
      </w:r>
      <w:r w:rsidR="009C5C90" w:rsidRPr="00D65062">
        <w:rPr>
          <w:lang w:val="en-US"/>
        </w:rPr>
        <w:t>.</w:t>
      </w:r>
      <w:r w:rsidR="005A6852" w:rsidRPr="00D65062">
        <w:rPr>
          <w:lang w:val="en-US"/>
        </w:rPr>
        <w:t xml:space="preserve"> </w:t>
      </w:r>
      <w:r w:rsidR="00AF3AF1" w:rsidRPr="00D65062">
        <w:rPr>
          <w:lang w:val="en-US"/>
        </w:rPr>
        <w:t>Deploy a new F5 BIG-IP VE</w:t>
      </w:r>
      <w:r w:rsidR="009C5C90" w:rsidRPr="00D65062">
        <w:rPr>
          <w:lang w:val="en-US"/>
        </w:rPr>
        <w:t xml:space="preserve"> in Azure</w:t>
      </w:r>
      <w:bookmarkEnd w:id="2"/>
    </w:p>
    <w:p w14:paraId="7740643B" w14:textId="77777777" w:rsidR="00AF3AF1" w:rsidRPr="00D65062" w:rsidRDefault="00AF3AF1" w:rsidP="00254A5F">
      <w:pPr>
        <w:pStyle w:val="p1"/>
        <w:jc w:val="both"/>
        <w:rPr>
          <w:rFonts w:ascii="Verdana" w:hAnsi="Verdana"/>
          <w:b/>
          <w:sz w:val="24"/>
          <w:szCs w:val="24"/>
          <w:lang w:val="en-US"/>
        </w:rPr>
      </w:pPr>
    </w:p>
    <w:p w14:paraId="3A2DA37B" w14:textId="79C5D734" w:rsidR="00AF3AF1" w:rsidRPr="00D65062" w:rsidRDefault="00507581" w:rsidP="00254A5F">
      <w:pPr>
        <w:pStyle w:val="p1"/>
        <w:jc w:val="both"/>
        <w:rPr>
          <w:rFonts w:ascii="Verdana" w:hAnsi="Verdana"/>
          <w:sz w:val="24"/>
          <w:szCs w:val="24"/>
          <w:lang w:val="en-US"/>
        </w:rPr>
      </w:pPr>
      <w:r w:rsidRPr="00D65062">
        <w:rPr>
          <w:rFonts w:ascii="Verdana" w:hAnsi="Verdana"/>
          <w:sz w:val="24"/>
          <w:szCs w:val="24"/>
          <w:lang w:val="en-US"/>
        </w:rPr>
        <w:t>In this step you</w:t>
      </w:r>
      <w:r w:rsidR="00AF3AF1" w:rsidRPr="00D65062">
        <w:rPr>
          <w:rFonts w:ascii="Verdana" w:hAnsi="Verdana"/>
          <w:sz w:val="24"/>
          <w:szCs w:val="24"/>
          <w:lang w:val="en-US"/>
        </w:rPr>
        <w:t xml:space="preserve"> will deploy a new Azure Resource Group, F5 BIG-IP VE, and other supporting configuration items.  Below is a list of items created during this </w:t>
      </w:r>
      <w:r w:rsidR="00B323EB" w:rsidRPr="00D65062">
        <w:rPr>
          <w:rFonts w:ascii="Verdana" w:hAnsi="Verdana"/>
          <w:sz w:val="24"/>
          <w:szCs w:val="24"/>
          <w:lang w:val="en-US"/>
        </w:rPr>
        <w:t>step</w:t>
      </w:r>
      <w:r w:rsidR="00AF3AF1" w:rsidRPr="00D65062">
        <w:rPr>
          <w:rFonts w:ascii="Verdana" w:hAnsi="Verdana"/>
          <w:sz w:val="24"/>
          <w:szCs w:val="24"/>
          <w:lang w:val="en-US"/>
        </w:rPr>
        <w:t>.</w:t>
      </w:r>
    </w:p>
    <w:p w14:paraId="14AADCC1" w14:textId="77777777" w:rsidR="00AF3AF1" w:rsidRPr="00D65062" w:rsidRDefault="00AF3AF1" w:rsidP="00254A5F">
      <w:pPr>
        <w:pStyle w:val="p1"/>
        <w:jc w:val="both"/>
        <w:rPr>
          <w:rFonts w:ascii="Verdana" w:hAnsi="Verdana"/>
          <w:sz w:val="24"/>
          <w:szCs w:val="24"/>
          <w:lang w:val="en-US"/>
        </w:rPr>
      </w:pPr>
    </w:p>
    <w:p w14:paraId="79E38F7B" w14:textId="77777777" w:rsidR="00AF3AF1" w:rsidRPr="00D65062" w:rsidRDefault="00AF3AF1" w:rsidP="009C5C90">
      <w:pPr>
        <w:pStyle w:val="p1"/>
        <w:numPr>
          <w:ilvl w:val="0"/>
          <w:numId w:val="22"/>
        </w:numPr>
        <w:jc w:val="both"/>
        <w:rPr>
          <w:rFonts w:ascii="Verdana" w:hAnsi="Verdana"/>
          <w:sz w:val="24"/>
          <w:szCs w:val="24"/>
          <w:lang w:val="en-US"/>
        </w:rPr>
      </w:pPr>
      <w:r w:rsidRPr="00D65062">
        <w:rPr>
          <w:rFonts w:ascii="Verdana" w:hAnsi="Verdana"/>
          <w:sz w:val="24"/>
          <w:szCs w:val="24"/>
          <w:lang w:val="en-US"/>
        </w:rPr>
        <w:t>Resource Group</w:t>
      </w:r>
    </w:p>
    <w:p w14:paraId="068223E7" w14:textId="6C9BFC35" w:rsidR="00AF3AF1" w:rsidRPr="00D65062" w:rsidRDefault="00AF3AF1" w:rsidP="009C5C90">
      <w:pPr>
        <w:pStyle w:val="p1"/>
        <w:numPr>
          <w:ilvl w:val="0"/>
          <w:numId w:val="22"/>
        </w:numPr>
        <w:jc w:val="both"/>
        <w:rPr>
          <w:rFonts w:ascii="Verdana" w:hAnsi="Verdana"/>
          <w:sz w:val="24"/>
          <w:szCs w:val="24"/>
          <w:lang w:val="en-US"/>
        </w:rPr>
      </w:pPr>
      <w:r w:rsidRPr="00D65062">
        <w:rPr>
          <w:rFonts w:ascii="Verdana" w:hAnsi="Verdana"/>
          <w:sz w:val="24"/>
          <w:szCs w:val="24"/>
          <w:lang w:val="en-US"/>
        </w:rPr>
        <w:t>Virtual Machine</w:t>
      </w:r>
      <w:r w:rsidR="009C5C90" w:rsidRPr="00D65062">
        <w:rPr>
          <w:rFonts w:ascii="Verdana" w:hAnsi="Verdana"/>
          <w:sz w:val="24"/>
          <w:szCs w:val="24"/>
          <w:lang w:val="en-US"/>
        </w:rPr>
        <w:t xml:space="preserve"> for BIG-IP</w:t>
      </w:r>
    </w:p>
    <w:p w14:paraId="4BDB98F2" w14:textId="7CE0130B" w:rsidR="00AF3AF1" w:rsidRPr="00D65062" w:rsidRDefault="00AF3AF1" w:rsidP="009C5C90">
      <w:pPr>
        <w:pStyle w:val="p1"/>
        <w:numPr>
          <w:ilvl w:val="0"/>
          <w:numId w:val="22"/>
        </w:numPr>
        <w:jc w:val="both"/>
        <w:rPr>
          <w:rFonts w:ascii="Verdana" w:hAnsi="Verdana"/>
          <w:sz w:val="24"/>
          <w:szCs w:val="24"/>
          <w:lang w:val="en-US"/>
        </w:rPr>
      </w:pPr>
      <w:r w:rsidRPr="00D65062">
        <w:rPr>
          <w:rFonts w:ascii="Verdana" w:hAnsi="Verdana"/>
          <w:sz w:val="24"/>
          <w:szCs w:val="24"/>
          <w:lang w:val="en-US"/>
        </w:rPr>
        <w:t>Network Interface</w:t>
      </w:r>
      <w:r w:rsidR="009C5C90" w:rsidRPr="00D65062">
        <w:rPr>
          <w:rFonts w:ascii="Verdana" w:hAnsi="Verdana"/>
          <w:sz w:val="24"/>
          <w:szCs w:val="24"/>
          <w:lang w:val="en-US"/>
        </w:rPr>
        <w:t xml:space="preserve"> for BIG-IP</w:t>
      </w:r>
    </w:p>
    <w:p w14:paraId="372761CF" w14:textId="7537765A" w:rsidR="009C5C90" w:rsidRPr="00D65062" w:rsidRDefault="009C5C90" w:rsidP="009C5C90">
      <w:pPr>
        <w:pStyle w:val="p1"/>
        <w:numPr>
          <w:ilvl w:val="0"/>
          <w:numId w:val="22"/>
        </w:numPr>
        <w:jc w:val="both"/>
        <w:rPr>
          <w:rFonts w:ascii="Verdana" w:hAnsi="Verdana"/>
          <w:sz w:val="24"/>
          <w:szCs w:val="24"/>
          <w:lang w:val="en-US"/>
        </w:rPr>
      </w:pPr>
      <w:r w:rsidRPr="00D65062">
        <w:rPr>
          <w:rFonts w:ascii="Verdana" w:hAnsi="Verdana"/>
          <w:sz w:val="24"/>
          <w:szCs w:val="24"/>
          <w:lang w:val="en-US"/>
        </w:rPr>
        <w:t>Public IP Address for BIG-IP</w:t>
      </w:r>
    </w:p>
    <w:p w14:paraId="3B478CD3" w14:textId="75FB185C" w:rsidR="009C5C90" w:rsidRPr="00D65062" w:rsidRDefault="009C5C90" w:rsidP="009C5C90">
      <w:pPr>
        <w:pStyle w:val="p1"/>
        <w:numPr>
          <w:ilvl w:val="0"/>
          <w:numId w:val="22"/>
        </w:numPr>
        <w:jc w:val="both"/>
        <w:rPr>
          <w:rFonts w:ascii="Verdana" w:hAnsi="Verdana"/>
          <w:sz w:val="24"/>
          <w:szCs w:val="24"/>
          <w:lang w:val="en-US"/>
        </w:rPr>
      </w:pPr>
      <w:r w:rsidRPr="00D65062">
        <w:rPr>
          <w:rFonts w:ascii="Verdana" w:hAnsi="Verdana"/>
          <w:sz w:val="24"/>
          <w:szCs w:val="24"/>
          <w:lang w:val="en-US"/>
        </w:rPr>
        <w:t>Network Security Group</w:t>
      </w:r>
    </w:p>
    <w:p w14:paraId="64F3BF34" w14:textId="5937816D" w:rsidR="009C5C90" w:rsidRPr="00D65062" w:rsidRDefault="009C5C90" w:rsidP="009C5C90">
      <w:pPr>
        <w:pStyle w:val="p1"/>
        <w:numPr>
          <w:ilvl w:val="0"/>
          <w:numId w:val="22"/>
        </w:numPr>
        <w:jc w:val="both"/>
        <w:rPr>
          <w:rFonts w:ascii="Verdana" w:hAnsi="Verdana"/>
          <w:sz w:val="24"/>
          <w:szCs w:val="24"/>
          <w:lang w:val="en-US"/>
        </w:rPr>
      </w:pPr>
      <w:r w:rsidRPr="00D65062">
        <w:rPr>
          <w:rFonts w:ascii="Verdana" w:hAnsi="Verdana"/>
          <w:sz w:val="24"/>
          <w:szCs w:val="24"/>
          <w:lang w:val="en-US"/>
        </w:rPr>
        <w:t>Storage Account</w:t>
      </w:r>
    </w:p>
    <w:p w14:paraId="60C32CA8" w14:textId="202375B9" w:rsidR="00B026CD" w:rsidRPr="00D65062" w:rsidRDefault="009C5C90" w:rsidP="00254A5F">
      <w:pPr>
        <w:pStyle w:val="p1"/>
        <w:numPr>
          <w:ilvl w:val="0"/>
          <w:numId w:val="22"/>
        </w:numPr>
        <w:jc w:val="both"/>
        <w:rPr>
          <w:rFonts w:ascii="Verdana" w:hAnsi="Verdana"/>
          <w:sz w:val="24"/>
          <w:szCs w:val="24"/>
          <w:lang w:val="en-US"/>
        </w:rPr>
      </w:pPr>
      <w:r w:rsidRPr="00D65062">
        <w:rPr>
          <w:rFonts w:ascii="Verdana" w:hAnsi="Verdana"/>
          <w:sz w:val="24"/>
          <w:szCs w:val="24"/>
          <w:lang w:val="en-US"/>
        </w:rPr>
        <w:t>Virtual Network</w:t>
      </w:r>
    </w:p>
    <w:p w14:paraId="3A951DFF" w14:textId="77777777" w:rsidR="00B026CD" w:rsidRPr="00D65062" w:rsidRDefault="00B026CD" w:rsidP="00254A5F">
      <w:pPr>
        <w:pStyle w:val="p1"/>
        <w:jc w:val="both"/>
        <w:rPr>
          <w:rFonts w:ascii="Verdana" w:hAnsi="Verdana"/>
          <w:sz w:val="24"/>
          <w:szCs w:val="24"/>
          <w:lang w:val="en-US"/>
        </w:rPr>
      </w:pPr>
    </w:p>
    <w:p w14:paraId="0AE69B2C" w14:textId="29A1C251" w:rsidR="00044C8E" w:rsidRPr="00D65062" w:rsidRDefault="00B323EB" w:rsidP="00254A5F">
      <w:pPr>
        <w:pStyle w:val="p1"/>
        <w:jc w:val="both"/>
        <w:rPr>
          <w:rFonts w:ascii="Verdana" w:hAnsi="Verdana"/>
          <w:sz w:val="24"/>
          <w:szCs w:val="24"/>
          <w:lang w:val="en-US"/>
        </w:rPr>
      </w:pPr>
      <w:r w:rsidRPr="00D65062">
        <w:rPr>
          <w:rFonts w:ascii="Verdana" w:hAnsi="Verdana"/>
          <w:sz w:val="24"/>
          <w:szCs w:val="24"/>
          <w:lang w:val="en-US"/>
        </w:rPr>
        <w:t>To begin, l</w:t>
      </w:r>
      <w:r w:rsidR="00044C8E" w:rsidRPr="00D65062">
        <w:rPr>
          <w:rFonts w:ascii="Verdana" w:hAnsi="Verdana"/>
          <w:sz w:val="24"/>
          <w:szCs w:val="24"/>
          <w:lang w:val="en-US"/>
        </w:rPr>
        <w:t xml:space="preserve">og into the Microsoft Azure Portal – </w:t>
      </w:r>
      <w:r w:rsidR="00044C8E" w:rsidRPr="00D65062">
        <w:rPr>
          <w:rStyle w:val="s1"/>
          <w:rFonts w:ascii="Verdana" w:hAnsi="Verdana"/>
          <w:sz w:val="24"/>
          <w:szCs w:val="24"/>
          <w:lang w:val="en-US"/>
        </w:rPr>
        <w:t>https://</w:t>
      </w:r>
      <w:r w:rsidR="00925E17" w:rsidRPr="00D65062">
        <w:rPr>
          <w:rStyle w:val="s1"/>
          <w:rFonts w:ascii="Verdana" w:hAnsi="Verdana"/>
          <w:sz w:val="24"/>
          <w:szCs w:val="24"/>
          <w:lang w:val="en-US"/>
        </w:rPr>
        <w:t>portal.</w:t>
      </w:r>
      <w:r w:rsidR="00044C8E" w:rsidRPr="00D65062">
        <w:rPr>
          <w:rStyle w:val="s1"/>
          <w:rFonts w:ascii="Verdana" w:hAnsi="Verdana"/>
          <w:sz w:val="24"/>
          <w:szCs w:val="24"/>
          <w:lang w:val="en-US"/>
        </w:rPr>
        <w:t>azure.com</w:t>
      </w:r>
    </w:p>
    <w:p w14:paraId="39E8900C" w14:textId="7F64FE48" w:rsidR="0098787D" w:rsidRPr="00D65062" w:rsidRDefault="00DF6FA3" w:rsidP="00DF6FA3">
      <w:pPr>
        <w:pStyle w:val="p1"/>
        <w:tabs>
          <w:tab w:val="left" w:pos="1190"/>
        </w:tabs>
        <w:jc w:val="both"/>
        <w:rPr>
          <w:rFonts w:ascii="Verdana" w:hAnsi="Verdana"/>
          <w:sz w:val="24"/>
          <w:szCs w:val="24"/>
          <w:lang w:val="en-US"/>
        </w:rPr>
      </w:pPr>
      <w:r w:rsidRPr="00D65062">
        <w:rPr>
          <w:rFonts w:ascii="Verdana" w:hAnsi="Verdana"/>
          <w:sz w:val="24"/>
          <w:szCs w:val="24"/>
          <w:lang w:val="en-US"/>
        </w:rPr>
        <w:tab/>
      </w:r>
    </w:p>
    <w:p w14:paraId="2937EB43" w14:textId="1A97E4ED" w:rsidR="00044C8E" w:rsidRPr="00D65062" w:rsidRDefault="0098787D" w:rsidP="008F2E6F">
      <w:pPr>
        <w:pStyle w:val="p1"/>
        <w:jc w:val="both"/>
        <w:rPr>
          <w:rFonts w:ascii="Verdana" w:hAnsi="Verdana"/>
          <w:sz w:val="24"/>
          <w:szCs w:val="24"/>
          <w:lang w:val="en-US"/>
        </w:rPr>
      </w:pPr>
      <w:r w:rsidRPr="00D65062">
        <w:rPr>
          <w:rFonts w:ascii="Verdana" w:hAnsi="Verdana"/>
          <w:sz w:val="24"/>
          <w:szCs w:val="24"/>
          <w:lang w:val="en-US"/>
        </w:rPr>
        <w:t>Click the green</w:t>
      </w:r>
      <w:r w:rsidR="00044C8E" w:rsidRPr="00D65062">
        <w:rPr>
          <w:rFonts w:ascii="Verdana" w:hAnsi="Verdana"/>
          <w:sz w:val="24"/>
          <w:szCs w:val="24"/>
          <w:lang w:val="en-US"/>
        </w:rPr>
        <w:t xml:space="preserve"> </w:t>
      </w:r>
      <w:r w:rsidR="00044C8E" w:rsidRPr="00D65062">
        <w:rPr>
          <w:rFonts w:ascii="Verdana" w:hAnsi="Verdana"/>
          <w:b/>
          <w:color w:val="538135" w:themeColor="accent6" w:themeShade="BF"/>
          <w:sz w:val="24"/>
          <w:szCs w:val="24"/>
          <w:lang w:val="en-US"/>
        </w:rPr>
        <w:t>+</w:t>
      </w:r>
      <w:r w:rsidR="00044C8E" w:rsidRPr="00D65062">
        <w:rPr>
          <w:rFonts w:ascii="Verdana" w:hAnsi="Verdana"/>
          <w:sz w:val="24"/>
          <w:szCs w:val="24"/>
          <w:lang w:val="en-US"/>
        </w:rPr>
        <w:t xml:space="preserve"> sign at the top le</w:t>
      </w:r>
      <w:r w:rsidRPr="00D65062">
        <w:rPr>
          <w:rFonts w:ascii="Verdana" w:hAnsi="Verdana"/>
          <w:sz w:val="24"/>
          <w:szCs w:val="24"/>
          <w:lang w:val="en-US"/>
        </w:rPr>
        <w:t xml:space="preserve">ft </w:t>
      </w:r>
      <w:r w:rsidR="00D51475" w:rsidRPr="00D65062">
        <w:rPr>
          <w:rFonts w:ascii="Verdana" w:hAnsi="Verdana"/>
          <w:sz w:val="24"/>
          <w:szCs w:val="24"/>
          <w:lang w:val="en-US"/>
        </w:rPr>
        <w:t>corner of the screen</w:t>
      </w:r>
      <w:r w:rsidRPr="00D65062">
        <w:rPr>
          <w:rFonts w:ascii="Verdana" w:hAnsi="Verdana"/>
          <w:sz w:val="24"/>
          <w:szCs w:val="24"/>
          <w:lang w:val="en-US"/>
        </w:rPr>
        <w:t xml:space="preserve"> and start searching the </w:t>
      </w:r>
      <w:r w:rsidR="00044C8E" w:rsidRPr="00D65062">
        <w:rPr>
          <w:rFonts w:ascii="Verdana" w:hAnsi="Verdana"/>
          <w:sz w:val="24"/>
          <w:szCs w:val="24"/>
          <w:lang w:val="en-US"/>
        </w:rPr>
        <w:t>marketplace by typing ‘F5’ in</w:t>
      </w:r>
      <w:r w:rsidRPr="00D65062">
        <w:rPr>
          <w:rFonts w:ascii="Verdana" w:hAnsi="Verdana"/>
          <w:sz w:val="24"/>
          <w:szCs w:val="24"/>
          <w:lang w:val="en-US"/>
        </w:rPr>
        <w:t xml:space="preserve"> </w:t>
      </w:r>
      <w:r w:rsidR="0045497A" w:rsidRPr="00D65062">
        <w:rPr>
          <w:rFonts w:ascii="Verdana" w:hAnsi="Verdana"/>
          <w:sz w:val="24"/>
          <w:szCs w:val="24"/>
          <w:lang w:val="en-US"/>
        </w:rPr>
        <w:t>the search field and hit “E</w:t>
      </w:r>
      <w:r w:rsidR="00044C8E" w:rsidRPr="00D65062">
        <w:rPr>
          <w:rFonts w:ascii="Verdana" w:hAnsi="Verdana"/>
          <w:sz w:val="24"/>
          <w:szCs w:val="24"/>
          <w:lang w:val="en-US"/>
        </w:rPr>
        <w:t>nter</w:t>
      </w:r>
      <w:r w:rsidR="0045497A" w:rsidRPr="00D65062">
        <w:rPr>
          <w:rFonts w:ascii="Verdana" w:hAnsi="Verdana"/>
          <w:sz w:val="24"/>
          <w:szCs w:val="24"/>
          <w:lang w:val="en-US"/>
        </w:rPr>
        <w:t>”</w:t>
      </w:r>
      <w:r w:rsidR="00044C8E" w:rsidRPr="00D65062">
        <w:rPr>
          <w:rFonts w:ascii="Verdana" w:hAnsi="Verdana"/>
          <w:sz w:val="24"/>
          <w:szCs w:val="24"/>
          <w:lang w:val="en-US"/>
        </w:rPr>
        <w:t>.</w:t>
      </w:r>
    </w:p>
    <w:p w14:paraId="04D05749" w14:textId="77777777" w:rsidR="0098787D" w:rsidRPr="00D65062" w:rsidRDefault="0098787D" w:rsidP="008F2E6F">
      <w:pPr>
        <w:pStyle w:val="p1"/>
        <w:jc w:val="both"/>
        <w:rPr>
          <w:rFonts w:ascii="Verdana" w:hAnsi="Verdana"/>
          <w:sz w:val="24"/>
          <w:szCs w:val="24"/>
          <w:lang w:val="en-US"/>
        </w:rPr>
      </w:pPr>
    </w:p>
    <w:p w14:paraId="4511A783" w14:textId="71E80911" w:rsidR="00B323EB" w:rsidRPr="00D65062" w:rsidRDefault="00B323EB" w:rsidP="008F2E6F">
      <w:pPr>
        <w:pStyle w:val="p1"/>
        <w:jc w:val="both"/>
        <w:rPr>
          <w:rFonts w:ascii="Verdana" w:hAnsi="Verdana"/>
          <w:sz w:val="24"/>
          <w:szCs w:val="24"/>
          <w:lang w:val="en-US"/>
        </w:rPr>
      </w:pPr>
      <w:r w:rsidRPr="00D65062">
        <w:rPr>
          <w:rFonts w:ascii="Verdana" w:hAnsi="Verdana"/>
          <w:noProof/>
          <w:sz w:val="24"/>
          <w:szCs w:val="24"/>
          <w:lang w:val="en-US" w:eastAsia="en-US"/>
        </w:rPr>
        <w:drawing>
          <wp:inline distT="0" distB="0" distL="0" distR="0" wp14:anchorId="6DB0BBA5" wp14:editId="301BAD7E">
            <wp:extent cx="3493135" cy="1627652"/>
            <wp:effectExtent l="0" t="0" r="12065" b="0"/>
            <wp:docPr id="9" name="Picture 9" descr="Azur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ure/image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2466" cy="1645979"/>
                    </a:xfrm>
                    <a:prstGeom prst="rect">
                      <a:avLst/>
                    </a:prstGeom>
                    <a:noFill/>
                    <a:ln>
                      <a:noFill/>
                    </a:ln>
                  </pic:spPr>
                </pic:pic>
              </a:graphicData>
            </a:graphic>
          </wp:inline>
        </w:drawing>
      </w:r>
    </w:p>
    <w:p w14:paraId="260DC7B8" w14:textId="77777777" w:rsidR="00B323EB" w:rsidRPr="00D65062" w:rsidRDefault="00B323EB" w:rsidP="008F2E6F">
      <w:pPr>
        <w:pStyle w:val="p1"/>
        <w:jc w:val="both"/>
        <w:rPr>
          <w:rFonts w:ascii="Verdana" w:hAnsi="Verdana"/>
          <w:sz w:val="24"/>
          <w:szCs w:val="24"/>
          <w:lang w:val="en-US"/>
        </w:rPr>
      </w:pPr>
    </w:p>
    <w:p w14:paraId="614924E8" w14:textId="7838DAED" w:rsidR="00044C8E" w:rsidRPr="00D65062" w:rsidRDefault="00044C8E" w:rsidP="008F2E6F">
      <w:pPr>
        <w:pStyle w:val="p1"/>
        <w:jc w:val="both"/>
        <w:rPr>
          <w:rFonts w:ascii="Verdana" w:hAnsi="Verdana"/>
          <w:sz w:val="24"/>
          <w:szCs w:val="24"/>
          <w:lang w:val="en-US"/>
        </w:rPr>
      </w:pPr>
      <w:r w:rsidRPr="00D65062">
        <w:rPr>
          <w:rFonts w:ascii="Verdana" w:hAnsi="Verdana"/>
          <w:sz w:val="24"/>
          <w:szCs w:val="24"/>
          <w:lang w:val="en-US"/>
        </w:rPr>
        <w:t>Take your time to view the different F5 products available.</w:t>
      </w:r>
    </w:p>
    <w:p w14:paraId="47B12C1D" w14:textId="77777777" w:rsidR="0098787D" w:rsidRPr="00D65062" w:rsidRDefault="0098787D" w:rsidP="008F2E6F">
      <w:pPr>
        <w:pStyle w:val="p1"/>
        <w:jc w:val="both"/>
        <w:rPr>
          <w:rFonts w:ascii="Verdana" w:hAnsi="Verdana"/>
          <w:sz w:val="24"/>
          <w:szCs w:val="24"/>
          <w:lang w:val="en-US"/>
        </w:rPr>
      </w:pPr>
    </w:p>
    <w:p w14:paraId="75D33648" w14:textId="50B81C42" w:rsidR="00C11AD1" w:rsidRPr="00D65062" w:rsidRDefault="00C11AD1" w:rsidP="008F2E6F">
      <w:pPr>
        <w:pStyle w:val="p1"/>
        <w:jc w:val="both"/>
        <w:rPr>
          <w:rFonts w:ascii="Verdana" w:hAnsi="Verdana"/>
          <w:sz w:val="24"/>
          <w:szCs w:val="24"/>
          <w:lang w:val="en-US"/>
        </w:rPr>
      </w:pPr>
      <w:r w:rsidRPr="00D65062">
        <w:rPr>
          <w:rFonts w:ascii="Verdana" w:hAnsi="Verdana"/>
          <w:sz w:val="24"/>
          <w:szCs w:val="24"/>
          <w:lang w:val="en-US"/>
        </w:rPr>
        <w:t xml:space="preserve">Click </w:t>
      </w:r>
      <w:r w:rsidRPr="00D65062">
        <w:rPr>
          <w:rFonts w:ascii="Verdana" w:hAnsi="Verdana"/>
          <w:b/>
          <w:sz w:val="24"/>
          <w:szCs w:val="24"/>
          <w:lang w:val="en-US"/>
        </w:rPr>
        <w:t>F5 BIG-IP ADC BETTER – BYOL</w:t>
      </w:r>
      <w:r w:rsidRPr="00D65062">
        <w:rPr>
          <w:rFonts w:ascii="Verdana" w:hAnsi="Verdana"/>
          <w:sz w:val="24"/>
          <w:szCs w:val="24"/>
          <w:lang w:val="en-US"/>
        </w:rPr>
        <w:t>. An appropriate license is delivered by your lab</w:t>
      </w:r>
      <w:r w:rsidR="0098787D" w:rsidRPr="00D65062">
        <w:rPr>
          <w:rFonts w:ascii="Verdana" w:hAnsi="Verdana"/>
          <w:sz w:val="24"/>
          <w:szCs w:val="24"/>
          <w:lang w:val="en-US"/>
        </w:rPr>
        <w:t xml:space="preserve"> </w:t>
      </w:r>
      <w:r w:rsidRPr="00D65062">
        <w:rPr>
          <w:rFonts w:ascii="Verdana" w:hAnsi="Verdana"/>
          <w:sz w:val="24"/>
          <w:szCs w:val="24"/>
          <w:lang w:val="en-US"/>
        </w:rPr>
        <w:t>proctor.</w:t>
      </w:r>
      <w:r w:rsidR="00507581" w:rsidRPr="00D65062">
        <w:rPr>
          <w:rFonts w:ascii="Verdana" w:hAnsi="Verdana"/>
          <w:sz w:val="24"/>
          <w:szCs w:val="24"/>
          <w:lang w:val="en-US"/>
        </w:rPr>
        <w:t xml:space="preserve"> The proctor will explain why you</w:t>
      </w:r>
      <w:r w:rsidRPr="00D65062">
        <w:rPr>
          <w:rFonts w:ascii="Verdana" w:hAnsi="Verdana"/>
          <w:sz w:val="24"/>
          <w:szCs w:val="24"/>
          <w:lang w:val="en-US"/>
        </w:rPr>
        <w:t xml:space="preserve"> use BYOL in this lab.</w:t>
      </w:r>
    </w:p>
    <w:p w14:paraId="27EA3CD5" w14:textId="77777777" w:rsidR="00254A5F" w:rsidRPr="00D65062" w:rsidRDefault="00254A5F" w:rsidP="008F2E6F">
      <w:pPr>
        <w:pStyle w:val="p1"/>
        <w:jc w:val="both"/>
        <w:rPr>
          <w:rFonts w:ascii="Verdana" w:hAnsi="Verdana"/>
          <w:sz w:val="24"/>
          <w:szCs w:val="24"/>
          <w:lang w:val="en-US"/>
        </w:rPr>
      </w:pPr>
    </w:p>
    <w:p w14:paraId="32411347" w14:textId="5E956E61" w:rsidR="00C11AD1" w:rsidRPr="00D65062" w:rsidRDefault="00D51475" w:rsidP="008F2E6F">
      <w:pPr>
        <w:pStyle w:val="p1"/>
        <w:jc w:val="both"/>
        <w:rPr>
          <w:rFonts w:ascii="Verdana" w:hAnsi="Verdana"/>
          <w:sz w:val="24"/>
          <w:szCs w:val="24"/>
          <w:lang w:val="en-US"/>
        </w:rPr>
      </w:pPr>
      <w:r w:rsidRPr="00D65062">
        <w:rPr>
          <w:rFonts w:ascii="Verdana" w:hAnsi="Verdana"/>
          <w:sz w:val="24"/>
          <w:szCs w:val="24"/>
          <w:lang w:val="en-US"/>
        </w:rPr>
        <w:t>At the bottom of</w:t>
      </w:r>
      <w:r w:rsidR="00C11AD1" w:rsidRPr="00D65062">
        <w:rPr>
          <w:rFonts w:ascii="Verdana" w:hAnsi="Verdana"/>
          <w:sz w:val="24"/>
          <w:szCs w:val="24"/>
          <w:lang w:val="en-US"/>
        </w:rPr>
        <w:t xml:space="preserve"> the next page, </w:t>
      </w:r>
      <w:r w:rsidR="0098787D" w:rsidRPr="00D65062">
        <w:rPr>
          <w:rFonts w:ascii="Verdana" w:hAnsi="Verdana"/>
          <w:sz w:val="24"/>
          <w:szCs w:val="24"/>
          <w:lang w:val="en-US"/>
        </w:rPr>
        <w:t>make</w:t>
      </w:r>
      <w:r w:rsidR="00C11AD1" w:rsidRPr="00D65062">
        <w:rPr>
          <w:rFonts w:ascii="Verdana" w:hAnsi="Verdana"/>
          <w:sz w:val="24"/>
          <w:szCs w:val="24"/>
          <w:lang w:val="en-US"/>
        </w:rPr>
        <w:t xml:space="preserve"> sure you have selected </w:t>
      </w:r>
      <w:r w:rsidR="00C11AD1" w:rsidRPr="00D65062">
        <w:rPr>
          <w:rFonts w:ascii="Verdana" w:hAnsi="Verdana"/>
          <w:b/>
          <w:sz w:val="24"/>
          <w:szCs w:val="24"/>
          <w:lang w:val="en-US"/>
        </w:rPr>
        <w:t xml:space="preserve">Resource Manager </w:t>
      </w:r>
      <w:r w:rsidR="00C11AD1" w:rsidRPr="00D65062">
        <w:rPr>
          <w:rFonts w:ascii="Verdana" w:hAnsi="Verdana"/>
          <w:sz w:val="24"/>
          <w:szCs w:val="24"/>
          <w:lang w:val="en-US"/>
        </w:rPr>
        <w:t>as the deployment model and</w:t>
      </w:r>
      <w:r w:rsidR="0098787D" w:rsidRPr="00D65062">
        <w:rPr>
          <w:rFonts w:ascii="Verdana" w:hAnsi="Verdana"/>
          <w:sz w:val="24"/>
          <w:szCs w:val="24"/>
          <w:lang w:val="en-US"/>
        </w:rPr>
        <w:t xml:space="preserve"> </w:t>
      </w:r>
      <w:r w:rsidR="00C11AD1" w:rsidRPr="00D65062">
        <w:rPr>
          <w:rFonts w:ascii="Verdana" w:hAnsi="Verdana"/>
          <w:sz w:val="24"/>
          <w:szCs w:val="24"/>
          <w:lang w:val="en-US"/>
        </w:rPr>
        <w:t>not</w:t>
      </w:r>
      <w:r w:rsidR="00C11AD1" w:rsidRPr="00D65062">
        <w:rPr>
          <w:rFonts w:ascii="Verdana" w:hAnsi="Verdana"/>
          <w:b/>
          <w:sz w:val="24"/>
          <w:szCs w:val="24"/>
          <w:lang w:val="en-US"/>
        </w:rPr>
        <w:t xml:space="preserve"> Classic.</w:t>
      </w:r>
      <w:r w:rsidRPr="00D65062">
        <w:rPr>
          <w:rFonts w:ascii="Verdana" w:hAnsi="Verdana"/>
          <w:b/>
          <w:sz w:val="24"/>
          <w:szCs w:val="24"/>
          <w:lang w:val="en-US"/>
        </w:rPr>
        <w:t xml:space="preserve"> </w:t>
      </w:r>
      <w:r w:rsidRPr="00D65062">
        <w:rPr>
          <w:rFonts w:ascii="Verdana" w:hAnsi="Verdana"/>
          <w:sz w:val="24"/>
          <w:szCs w:val="24"/>
          <w:lang w:val="en-US"/>
        </w:rPr>
        <w:t>NOTE: This is the default option.</w:t>
      </w:r>
    </w:p>
    <w:p w14:paraId="0B8B6899" w14:textId="269C7868" w:rsidR="00FC6990" w:rsidRPr="00D65062" w:rsidRDefault="00D51475" w:rsidP="00700836">
      <w:pPr>
        <w:pStyle w:val="p1"/>
        <w:tabs>
          <w:tab w:val="left" w:pos="7720"/>
        </w:tabs>
        <w:jc w:val="both"/>
        <w:rPr>
          <w:rFonts w:ascii="Verdana" w:hAnsi="Verdana"/>
          <w:sz w:val="24"/>
          <w:szCs w:val="24"/>
          <w:lang w:val="en-US"/>
        </w:rPr>
      </w:pPr>
      <w:r w:rsidRPr="00D65062">
        <w:rPr>
          <w:rFonts w:ascii="Verdana" w:hAnsi="Verdana"/>
          <w:sz w:val="24"/>
          <w:szCs w:val="24"/>
          <w:lang w:val="en-US"/>
        </w:rPr>
        <w:tab/>
      </w:r>
    </w:p>
    <w:p w14:paraId="7E387E7C" w14:textId="144A7EDC" w:rsidR="00FC6990" w:rsidRPr="00D65062" w:rsidRDefault="00FC6990" w:rsidP="008F2E6F">
      <w:pPr>
        <w:pStyle w:val="p1"/>
        <w:jc w:val="both"/>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758A6961" wp14:editId="2D1E32C5">
            <wp:extent cx="4295775" cy="2202729"/>
            <wp:effectExtent l="0" t="0" r="0" b="7620"/>
            <wp:docPr id="29" name="Picture 29" descr="Azur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zure/image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8017" cy="2214134"/>
                    </a:xfrm>
                    <a:prstGeom prst="rect">
                      <a:avLst/>
                    </a:prstGeom>
                    <a:noFill/>
                    <a:ln>
                      <a:noFill/>
                    </a:ln>
                  </pic:spPr>
                </pic:pic>
              </a:graphicData>
            </a:graphic>
          </wp:inline>
        </w:drawing>
      </w:r>
    </w:p>
    <w:p w14:paraId="1B174B45" w14:textId="77777777" w:rsidR="009C5C90" w:rsidRPr="00D65062" w:rsidRDefault="009C5C90" w:rsidP="008F2E6F">
      <w:pPr>
        <w:pStyle w:val="p1"/>
        <w:jc w:val="both"/>
        <w:rPr>
          <w:rFonts w:ascii="Verdana" w:hAnsi="Verdana"/>
          <w:sz w:val="24"/>
          <w:szCs w:val="24"/>
          <w:lang w:val="en-US"/>
        </w:rPr>
      </w:pPr>
    </w:p>
    <w:p w14:paraId="5BC406F2" w14:textId="77777777" w:rsidR="00700836" w:rsidRPr="00D65062" w:rsidRDefault="00700836" w:rsidP="00700836">
      <w:pPr>
        <w:pStyle w:val="p1"/>
        <w:jc w:val="both"/>
        <w:rPr>
          <w:rFonts w:ascii="Verdana" w:hAnsi="Verdana"/>
          <w:sz w:val="24"/>
          <w:szCs w:val="24"/>
          <w:lang w:val="en-US"/>
        </w:rPr>
      </w:pPr>
      <w:r w:rsidRPr="00D65062">
        <w:rPr>
          <w:rFonts w:ascii="Verdana" w:hAnsi="Verdana"/>
          <w:sz w:val="24"/>
          <w:szCs w:val="24"/>
          <w:lang w:val="en-US"/>
        </w:rPr>
        <w:t>Click “Create”.</w:t>
      </w:r>
    </w:p>
    <w:p w14:paraId="4357F2E3" w14:textId="77777777" w:rsidR="002004BF" w:rsidRPr="00D65062" w:rsidRDefault="002004BF" w:rsidP="00B323EB">
      <w:pPr>
        <w:jc w:val="both"/>
        <w:rPr>
          <w:rFonts w:ascii="Verdana" w:hAnsi="Verdana"/>
          <w:lang w:val="en-US"/>
        </w:rPr>
      </w:pPr>
    </w:p>
    <w:p w14:paraId="7FB1C9F2" w14:textId="200DBC05" w:rsidR="00B323EB" w:rsidRPr="00D65062" w:rsidRDefault="002004BF" w:rsidP="00B323EB">
      <w:pPr>
        <w:jc w:val="both"/>
        <w:rPr>
          <w:rFonts w:ascii="Verdana" w:hAnsi="Verdana"/>
          <w:lang w:val="en-US"/>
        </w:rPr>
      </w:pPr>
      <w:r w:rsidRPr="00D65062">
        <w:rPr>
          <w:rFonts w:ascii="Verdana" w:hAnsi="Verdana"/>
          <w:lang w:val="en-US"/>
        </w:rPr>
        <w:t>You</w:t>
      </w:r>
      <w:r w:rsidR="00B323EB" w:rsidRPr="00D65062">
        <w:rPr>
          <w:rFonts w:ascii="Verdana" w:hAnsi="Verdana"/>
          <w:lang w:val="en-US"/>
        </w:rPr>
        <w:t xml:space="preserve"> will now start the depl</w:t>
      </w:r>
      <w:r w:rsidR="00CB0935" w:rsidRPr="00D65062">
        <w:rPr>
          <w:rFonts w:ascii="Verdana" w:hAnsi="Verdana"/>
          <w:lang w:val="en-US"/>
        </w:rPr>
        <w:t>oyment process. Use</w:t>
      </w:r>
      <w:r w:rsidR="00B323EB" w:rsidRPr="00D65062">
        <w:rPr>
          <w:rFonts w:ascii="Verdana" w:hAnsi="Verdana"/>
          <w:lang w:val="en-US"/>
        </w:rPr>
        <w:t xml:space="preserve"> the information provided in </w:t>
      </w:r>
      <w:r w:rsidR="00193CA7" w:rsidRPr="00D65062">
        <w:rPr>
          <w:rFonts w:ascii="Verdana" w:hAnsi="Verdana"/>
          <w:lang w:val="en-US"/>
        </w:rPr>
        <w:t>Table 1.</w:t>
      </w:r>
      <w:r w:rsidR="00B323EB" w:rsidRPr="00D65062">
        <w:rPr>
          <w:rFonts w:ascii="Verdana" w:hAnsi="Verdana"/>
          <w:lang w:val="en-US"/>
        </w:rPr>
        <w:t>1 below to complete the “Create virtual machine” Basics page.</w:t>
      </w:r>
    </w:p>
    <w:p w14:paraId="629D539B" w14:textId="77777777" w:rsidR="00B323EB" w:rsidRPr="00D65062" w:rsidRDefault="00B323EB" w:rsidP="008F2E6F">
      <w:pPr>
        <w:pStyle w:val="p1"/>
        <w:jc w:val="both"/>
        <w:rPr>
          <w:rFonts w:ascii="Verdana" w:hAnsi="Verdana"/>
          <w:sz w:val="24"/>
          <w:szCs w:val="24"/>
          <w:lang w:val="en-US"/>
        </w:rPr>
      </w:pPr>
    </w:p>
    <w:p w14:paraId="67AF5D2C" w14:textId="75AE3D2A" w:rsidR="009C5C90" w:rsidRPr="00D65062" w:rsidRDefault="00193CA7" w:rsidP="008F2E6F">
      <w:pPr>
        <w:pStyle w:val="p1"/>
        <w:jc w:val="both"/>
        <w:rPr>
          <w:rFonts w:ascii="Verdana" w:hAnsi="Verdana"/>
          <w:sz w:val="24"/>
          <w:szCs w:val="24"/>
          <w:lang w:val="en-US"/>
        </w:rPr>
      </w:pPr>
      <w:r w:rsidRPr="00D65062">
        <w:rPr>
          <w:rFonts w:ascii="Verdana" w:hAnsi="Verdana"/>
          <w:sz w:val="24"/>
          <w:szCs w:val="24"/>
          <w:lang w:val="en-US"/>
        </w:rPr>
        <w:t>Table 1.</w:t>
      </w:r>
      <w:r w:rsidR="009C5C90" w:rsidRPr="00D65062">
        <w:rPr>
          <w:rFonts w:ascii="Verdana" w:hAnsi="Verdana"/>
          <w:sz w:val="24"/>
          <w:szCs w:val="24"/>
          <w:lang w:val="en-US"/>
        </w:rPr>
        <w:t>1</w:t>
      </w:r>
    </w:p>
    <w:p w14:paraId="21E3AF25" w14:textId="77777777" w:rsidR="009C5C90" w:rsidRPr="00D65062" w:rsidRDefault="009C5C90" w:rsidP="008F2E6F">
      <w:pPr>
        <w:pStyle w:val="p1"/>
        <w:jc w:val="both"/>
        <w:rPr>
          <w:rFonts w:ascii="Verdana" w:hAnsi="Verdana"/>
          <w:sz w:val="24"/>
          <w:szCs w:val="24"/>
          <w:lang w:val="en-US"/>
        </w:rPr>
      </w:pPr>
    </w:p>
    <w:tbl>
      <w:tblPr>
        <w:tblStyle w:val="GridTable4-Accent1"/>
        <w:tblW w:w="0" w:type="auto"/>
        <w:tblLook w:val="04A0" w:firstRow="1" w:lastRow="0" w:firstColumn="1" w:lastColumn="0" w:noHBand="0" w:noVBand="1"/>
      </w:tblPr>
      <w:tblGrid>
        <w:gridCol w:w="3232"/>
        <w:gridCol w:w="6164"/>
      </w:tblGrid>
      <w:tr w:rsidR="009C5C90" w:rsidRPr="00D65062" w14:paraId="771FC268" w14:textId="77777777" w:rsidTr="00B84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B43D2CF" w14:textId="77777777" w:rsidR="009C5C90" w:rsidRPr="00D65062" w:rsidRDefault="009C5C90" w:rsidP="00B847E9">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23FB34A7" w14:textId="77777777" w:rsidR="009C5C90" w:rsidRPr="00D65062" w:rsidRDefault="009C5C90" w:rsidP="00B847E9">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9C5C90" w:rsidRPr="00D65062" w14:paraId="2E249C34" w14:textId="77777777" w:rsidTr="00B84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18720486" w14:textId="77777777" w:rsidR="009C5C90" w:rsidRPr="00D65062" w:rsidRDefault="009C5C90" w:rsidP="00B847E9">
            <w:pPr>
              <w:pStyle w:val="p1"/>
              <w:jc w:val="both"/>
              <w:rPr>
                <w:rFonts w:ascii="Verdana" w:hAnsi="Verdana"/>
                <w:b w:val="0"/>
                <w:sz w:val="24"/>
                <w:szCs w:val="24"/>
                <w:lang w:val="en-US"/>
              </w:rPr>
            </w:pPr>
            <w:r w:rsidRPr="00D65062">
              <w:rPr>
                <w:rFonts w:ascii="Verdana" w:hAnsi="Verdana"/>
                <w:b w:val="0"/>
                <w:sz w:val="24"/>
                <w:szCs w:val="24"/>
                <w:lang w:val="en-US"/>
              </w:rPr>
              <w:t>BIG-IP Image</w:t>
            </w:r>
          </w:p>
        </w:tc>
        <w:tc>
          <w:tcPr>
            <w:tcW w:w="6164" w:type="dxa"/>
          </w:tcPr>
          <w:p w14:paraId="69243C27" w14:textId="77777777" w:rsidR="009C5C90" w:rsidRPr="00D65062" w:rsidRDefault="009C5C90"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F5 BIG-IP ADC BETTER – BYOL</w:t>
            </w:r>
          </w:p>
        </w:tc>
      </w:tr>
      <w:tr w:rsidR="009C5C90" w:rsidRPr="00D65062" w14:paraId="641D835A" w14:textId="77777777" w:rsidTr="00B847E9">
        <w:tc>
          <w:tcPr>
            <w:cnfStyle w:val="001000000000" w:firstRow="0" w:lastRow="0" w:firstColumn="1" w:lastColumn="0" w:oddVBand="0" w:evenVBand="0" w:oddHBand="0" w:evenHBand="0" w:firstRowFirstColumn="0" w:firstRowLastColumn="0" w:lastRowFirstColumn="0" w:lastRowLastColumn="0"/>
            <w:tcW w:w="3232" w:type="dxa"/>
          </w:tcPr>
          <w:p w14:paraId="4D895048" w14:textId="77777777" w:rsidR="009C5C90" w:rsidRPr="00D65062" w:rsidRDefault="009C5C90" w:rsidP="00B847E9">
            <w:pPr>
              <w:pStyle w:val="p1"/>
              <w:jc w:val="both"/>
              <w:rPr>
                <w:rFonts w:ascii="Verdana" w:hAnsi="Verdana"/>
                <w:b w:val="0"/>
                <w:sz w:val="24"/>
                <w:szCs w:val="24"/>
                <w:lang w:val="en-US"/>
              </w:rPr>
            </w:pPr>
            <w:r w:rsidRPr="00D65062">
              <w:rPr>
                <w:rFonts w:ascii="Verdana" w:hAnsi="Verdana"/>
                <w:b w:val="0"/>
                <w:sz w:val="24"/>
                <w:szCs w:val="24"/>
                <w:lang w:val="en-US"/>
              </w:rPr>
              <w:t>Deployment Model</w:t>
            </w:r>
          </w:p>
        </w:tc>
        <w:tc>
          <w:tcPr>
            <w:tcW w:w="6164" w:type="dxa"/>
          </w:tcPr>
          <w:p w14:paraId="27D9A862" w14:textId="77777777" w:rsidR="009C5C90" w:rsidRPr="00D65062" w:rsidRDefault="009C5C90"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Resource Manager</w:t>
            </w:r>
          </w:p>
        </w:tc>
      </w:tr>
      <w:tr w:rsidR="009C5C90" w:rsidRPr="00D65062" w14:paraId="247974B0" w14:textId="77777777" w:rsidTr="00B84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B450609" w14:textId="77777777" w:rsidR="009C5C90" w:rsidRPr="00D65062" w:rsidRDefault="009C5C90" w:rsidP="00B847E9">
            <w:pPr>
              <w:pStyle w:val="p1"/>
              <w:jc w:val="both"/>
              <w:rPr>
                <w:rFonts w:ascii="Verdana" w:hAnsi="Verdana"/>
                <w:b w:val="0"/>
                <w:sz w:val="24"/>
                <w:szCs w:val="24"/>
                <w:lang w:val="en-US"/>
              </w:rPr>
            </w:pPr>
            <w:r w:rsidRPr="00D65062">
              <w:rPr>
                <w:rFonts w:ascii="Verdana" w:hAnsi="Verdana"/>
                <w:b w:val="0"/>
                <w:sz w:val="24"/>
                <w:szCs w:val="24"/>
                <w:lang w:val="en-US"/>
              </w:rPr>
              <w:t>Name</w:t>
            </w:r>
          </w:p>
        </w:tc>
        <w:tc>
          <w:tcPr>
            <w:tcW w:w="6164" w:type="dxa"/>
          </w:tcPr>
          <w:p w14:paraId="02056828" w14:textId="77777777" w:rsidR="009C5C90" w:rsidRPr="00D65062" w:rsidRDefault="009C5C90"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f5bigipuser&lt;student number&gt;bigip1</w:t>
            </w:r>
          </w:p>
        </w:tc>
      </w:tr>
      <w:tr w:rsidR="009C5C90" w:rsidRPr="00D65062" w14:paraId="34CC678A" w14:textId="77777777" w:rsidTr="00B847E9">
        <w:tc>
          <w:tcPr>
            <w:cnfStyle w:val="001000000000" w:firstRow="0" w:lastRow="0" w:firstColumn="1" w:lastColumn="0" w:oddVBand="0" w:evenVBand="0" w:oddHBand="0" w:evenHBand="0" w:firstRowFirstColumn="0" w:firstRowLastColumn="0" w:lastRowFirstColumn="0" w:lastRowLastColumn="0"/>
            <w:tcW w:w="3232" w:type="dxa"/>
          </w:tcPr>
          <w:p w14:paraId="627E5995" w14:textId="77777777" w:rsidR="009C5C90" w:rsidRPr="00D65062" w:rsidRDefault="009C5C90" w:rsidP="00B847E9">
            <w:pPr>
              <w:pStyle w:val="p1"/>
              <w:jc w:val="both"/>
              <w:rPr>
                <w:rFonts w:ascii="Verdana" w:hAnsi="Verdana"/>
                <w:b w:val="0"/>
                <w:sz w:val="24"/>
                <w:szCs w:val="24"/>
                <w:lang w:val="en-US"/>
              </w:rPr>
            </w:pPr>
            <w:r w:rsidRPr="00D65062">
              <w:rPr>
                <w:rFonts w:ascii="Verdana" w:hAnsi="Verdana"/>
                <w:b w:val="0"/>
                <w:sz w:val="24"/>
                <w:szCs w:val="24"/>
                <w:lang w:val="en-US"/>
              </w:rPr>
              <w:t>VM disk type</w:t>
            </w:r>
          </w:p>
        </w:tc>
        <w:tc>
          <w:tcPr>
            <w:tcW w:w="6164" w:type="dxa"/>
          </w:tcPr>
          <w:p w14:paraId="243F8B36" w14:textId="77777777" w:rsidR="009C5C90" w:rsidRPr="00D65062" w:rsidRDefault="009C5C90"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SSD</w:t>
            </w:r>
          </w:p>
        </w:tc>
      </w:tr>
      <w:tr w:rsidR="009C5C90" w:rsidRPr="00D65062" w14:paraId="39FC8DC2" w14:textId="77777777" w:rsidTr="00B84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20ACF991" w14:textId="77777777" w:rsidR="009C5C90" w:rsidRPr="00D65062" w:rsidRDefault="009C5C90" w:rsidP="00B847E9">
            <w:pPr>
              <w:pStyle w:val="p1"/>
              <w:jc w:val="both"/>
              <w:rPr>
                <w:rFonts w:ascii="Verdana" w:hAnsi="Verdana"/>
                <w:b w:val="0"/>
                <w:sz w:val="24"/>
                <w:szCs w:val="24"/>
                <w:lang w:val="en-US"/>
              </w:rPr>
            </w:pPr>
            <w:r w:rsidRPr="00D65062">
              <w:rPr>
                <w:rFonts w:ascii="Verdana" w:hAnsi="Verdana"/>
                <w:b w:val="0"/>
                <w:sz w:val="24"/>
                <w:szCs w:val="24"/>
                <w:lang w:val="en-US"/>
              </w:rPr>
              <w:t>User name</w:t>
            </w:r>
          </w:p>
        </w:tc>
        <w:tc>
          <w:tcPr>
            <w:tcW w:w="6164" w:type="dxa"/>
          </w:tcPr>
          <w:p w14:paraId="26EF00C0" w14:textId="77777777" w:rsidR="009C5C90" w:rsidRPr="00D65062" w:rsidRDefault="009C5C90"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f5bigipuser&lt;student number&gt;</w:t>
            </w:r>
          </w:p>
        </w:tc>
      </w:tr>
      <w:tr w:rsidR="009C5C90" w:rsidRPr="00D65062" w14:paraId="614CC14A" w14:textId="77777777" w:rsidTr="00B847E9">
        <w:trPr>
          <w:trHeight w:val="328"/>
        </w:trPr>
        <w:tc>
          <w:tcPr>
            <w:cnfStyle w:val="001000000000" w:firstRow="0" w:lastRow="0" w:firstColumn="1" w:lastColumn="0" w:oddVBand="0" w:evenVBand="0" w:oddHBand="0" w:evenHBand="0" w:firstRowFirstColumn="0" w:firstRowLastColumn="0" w:lastRowFirstColumn="0" w:lastRowLastColumn="0"/>
            <w:tcW w:w="3232" w:type="dxa"/>
          </w:tcPr>
          <w:p w14:paraId="28D7144F" w14:textId="77777777" w:rsidR="009C5C90" w:rsidRPr="00D65062" w:rsidRDefault="009C5C90" w:rsidP="00B847E9">
            <w:pPr>
              <w:pStyle w:val="p1"/>
              <w:jc w:val="both"/>
              <w:rPr>
                <w:rFonts w:ascii="Verdana" w:hAnsi="Verdana"/>
                <w:b w:val="0"/>
                <w:sz w:val="24"/>
                <w:szCs w:val="24"/>
                <w:lang w:val="en-US"/>
              </w:rPr>
            </w:pPr>
            <w:r w:rsidRPr="00D65062">
              <w:rPr>
                <w:rFonts w:ascii="Verdana" w:hAnsi="Verdana"/>
                <w:b w:val="0"/>
                <w:sz w:val="24"/>
                <w:szCs w:val="24"/>
                <w:lang w:val="en-US"/>
              </w:rPr>
              <w:t>Authentication Type</w:t>
            </w:r>
          </w:p>
        </w:tc>
        <w:tc>
          <w:tcPr>
            <w:tcW w:w="6164" w:type="dxa"/>
          </w:tcPr>
          <w:p w14:paraId="5E32E374" w14:textId="77777777" w:rsidR="009C5C90" w:rsidRPr="00D65062" w:rsidRDefault="009C5C90"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SSH public key</w:t>
            </w:r>
          </w:p>
        </w:tc>
      </w:tr>
      <w:tr w:rsidR="009C5C90" w:rsidRPr="00D65062" w14:paraId="6751A93B" w14:textId="77777777" w:rsidTr="00B84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8A02027" w14:textId="77777777" w:rsidR="009C5C90" w:rsidRPr="00D65062" w:rsidRDefault="009C5C90" w:rsidP="00B847E9">
            <w:pPr>
              <w:pStyle w:val="p1"/>
              <w:jc w:val="both"/>
              <w:rPr>
                <w:rFonts w:ascii="Verdana" w:hAnsi="Verdana"/>
                <w:b w:val="0"/>
                <w:sz w:val="24"/>
                <w:szCs w:val="24"/>
                <w:lang w:val="en-US"/>
              </w:rPr>
            </w:pPr>
            <w:r w:rsidRPr="00D65062">
              <w:rPr>
                <w:rFonts w:ascii="Verdana" w:hAnsi="Verdana"/>
                <w:b w:val="0"/>
                <w:sz w:val="24"/>
                <w:szCs w:val="24"/>
                <w:lang w:val="en-US"/>
              </w:rPr>
              <w:t>SSH public key</w:t>
            </w:r>
          </w:p>
        </w:tc>
        <w:tc>
          <w:tcPr>
            <w:tcW w:w="6164" w:type="dxa"/>
          </w:tcPr>
          <w:p w14:paraId="11FE6411" w14:textId="73D0BA33" w:rsidR="009C5C90" w:rsidRPr="00D65062" w:rsidRDefault="00DF6FA3"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From Lab1 Step 1</w:t>
            </w:r>
          </w:p>
        </w:tc>
      </w:tr>
      <w:tr w:rsidR="009C5C90" w:rsidRPr="00D65062" w14:paraId="529ED042" w14:textId="77777777" w:rsidTr="00B847E9">
        <w:tc>
          <w:tcPr>
            <w:cnfStyle w:val="001000000000" w:firstRow="0" w:lastRow="0" w:firstColumn="1" w:lastColumn="0" w:oddVBand="0" w:evenVBand="0" w:oddHBand="0" w:evenHBand="0" w:firstRowFirstColumn="0" w:firstRowLastColumn="0" w:lastRowFirstColumn="0" w:lastRowLastColumn="0"/>
            <w:tcW w:w="3232" w:type="dxa"/>
          </w:tcPr>
          <w:p w14:paraId="42D61A18" w14:textId="77777777" w:rsidR="009C5C90" w:rsidRPr="00D65062" w:rsidRDefault="009C5C90" w:rsidP="00B847E9">
            <w:pPr>
              <w:pStyle w:val="p1"/>
              <w:jc w:val="both"/>
              <w:rPr>
                <w:rFonts w:ascii="Verdana" w:hAnsi="Verdana"/>
                <w:b w:val="0"/>
                <w:sz w:val="24"/>
                <w:szCs w:val="24"/>
                <w:lang w:val="en-US"/>
              </w:rPr>
            </w:pPr>
            <w:r w:rsidRPr="00D65062">
              <w:rPr>
                <w:rFonts w:ascii="Verdana" w:hAnsi="Verdana"/>
                <w:b w:val="0"/>
                <w:sz w:val="24"/>
                <w:szCs w:val="24"/>
                <w:lang w:val="en-US"/>
              </w:rPr>
              <w:t>Subscription</w:t>
            </w:r>
          </w:p>
        </w:tc>
        <w:tc>
          <w:tcPr>
            <w:tcW w:w="6164" w:type="dxa"/>
          </w:tcPr>
          <w:p w14:paraId="2AB3E682" w14:textId="62FE07D5" w:rsidR="009C5C90" w:rsidRPr="00D65062" w:rsidRDefault="00105296"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&lt;User Unique&gt;</w:t>
            </w:r>
          </w:p>
        </w:tc>
      </w:tr>
      <w:tr w:rsidR="009C5C90" w:rsidRPr="00D65062" w14:paraId="4BDD500A" w14:textId="77777777" w:rsidTr="00B84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31A8554F" w14:textId="77777777" w:rsidR="009C5C90" w:rsidRPr="00D65062" w:rsidRDefault="009C5C90" w:rsidP="00B847E9">
            <w:pPr>
              <w:pStyle w:val="p1"/>
              <w:jc w:val="both"/>
              <w:rPr>
                <w:rFonts w:ascii="Verdana" w:hAnsi="Verdana"/>
                <w:b w:val="0"/>
                <w:sz w:val="24"/>
                <w:szCs w:val="24"/>
                <w:lang w:val="en-US"/>
              </w:rPr>
            </w:pPr>
            <w:r w:rsidRPr="00D65062">
              <w:rPr>
                <w:rFonts w:ascii="Verdana" w:hAnsi="Verdana"/>
                <w:b w:val="0"/>
                <w:sz w:val="24"/>
                <w:szCs w:val="24"/>
                <w:lang w:val="en-US"/>
              </w:rPr>
              <w:t>Resource group</w:t>
            </w:r>
          </w:p>
        </w:tc>
        <w:tc>
          <w:tcPr>
            <w:tcW w:w="6164" w:type="dxa"/>
          </w:tcPr>
          <w:p w14:paraId="21DD8FAB" w14:textId="77777777" w:rsidR="009C5C90" w:rsidRPr="00D65062" w:rsidRDefault="009C5C90"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Create new</w:t>
            </w:r>
          </w:p>
        </w:tc>
      </w:tr>
      <w:tr w:rsidR="009C5C90" w:rsidRPr="00D65062" w14:paraId="2C519E23" w14:textId="77777777" w:rsidTr="00B847E9">
        <w:trPr>
          <w:trHeight w:val="337"/>
        </w:trPr>
        <w:tc>
          <w:tcPr>
            <w:cnfStyle w:val="001000000000" w:firstRow="0" w:lastRow="0" w:firstColumn="1" w:lastColumn="0" w:oddVBand="0" w:evenVBand="0" w:oddHBand="0" w:evenHBand="0" w:firstRowFirstColumn="0" w:firstRowLastColumn="0" w:lastRowFirstColumn="0" w:lastRowLastColumn="0"/>
            <w:tcW w:w="3232" w:type="dxa"/>
          </w:tcPr>
          <w:p w14:paraId="04545CF6" w14:textId="77777777" w:rsidR="009C5C90" w:rsidRPr="00D65062" w:rsidRDefault="009C5C90" w:rsidP="00B847E9">
            <w:pPr>
              <w:pStyle w:val="p1"/>
              <w:jc w:val="both"/>
              <w:rPr>
                <w:rFonts w:ascii="Verdana" w:hAnsi="Verdana"/>
                <w:b w:val="0"/>
                <w:sz w:val="24"/>
                <w:szCs w:val="24"/>
                <w:lang w:val="en-US"/>
              </w:rPr>
            </w:pPr>
            <w:r w:rsidRPr="00D65062">
              <w:rPr>
                <w:rFonts w:ascii="Verdana" w:hAnsi="Verdana"/>
                <w:b w:val="0"/>
                <w:sz w:val="24"/>
                <w:szCs w:val="24"/>
                <w:lang w:val="en-US"/>
              </w:rPr>
              <w:t>Resource group name</w:t>
            </w:r>
          </w:p>
        </w:tc>
        <w:tc>
          <w:tcPr>
            <w:tcW w:w="6164" w:type="dxa"/>
          </w:tcPr>
          <w:p w14:paraId="337F0E3A" w14:textId="77777777" w:rsidR="009C5C90" w:rsidRPr="00D65062" w:rsidRDefault="009C5C90"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f5bigipuser&lt;student number&gt;usergroup</w:t>
            </w:r>
          </w:p>
        </w:tc>
      </w:tr>
      <w:tr w:rsidR="009C5C90" w:rsidRPr="00D65062" w14:paraId="0B7ED0A7" w14:textId="77777777" w:rsidTr="00B84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22C811A" w14:textId="77777777" w:rsidR="009C5C90" w:rsidRPr="00D65062" w:rsidRDefault="009C5C90" w:rsidP="00B847E9">
            <w:pPr>
              <w:pStyle w:val="p1"/>
              <w:jc w:val="both"/>
              <w:rPr>
                <w:rFonts w:ascii="Verdana" w:hAnsi="Verdana"/>
                <w:b w:val="0"/>
                <w:sz w:val="24"/>
                <w:szCs w:val="24"/>
                <w:lang w:val="en-US"/>
              </w:rPr>
            </w:pPr>
            <w:r w:rsidRPr="00D65062">
              <w:rPr>
                <w:rFonts w:ascii="Verdana" w:hAnsi="Verdana"/>
                <w:b w:val="0"/>
                <w:sz w:val="24"/>
                <w:szCs w:val="24"/>
                <w:lang w:val="en-US"/>
              </w:rPr>
              <w:t>Location</w:t>
            </w:r>
          </w:p>
        </w:tc>
        <w:tc>
          <w:tcPr>
            <w:tcW w:w="6164" w:type="dxa"/>
          </w:tcPr>
          <w:p w14:paraId="10619ADD" w14:textId="68FED2EE" w:rsidR="009C5C90" w:rsidRPr="00D65062" w:rsidRDefault="008C22B1"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&lt;Closest Azure DC&gt;</w:t>
            </w:r>
          </w:p>
        </w:tc>
      </w:tr>
    </w:tbl>
    <w:p w14:paraId="63A55946" w14:textId="77777777" w:rsidR="009C5C90" w:rsidRPr="00D65062" w:rsidRDefault="009C5C90" w:rsidP="00B323EB">
      <w:pPr>
        <w:pStyle w:val="p1"/>
        <w:jc w:val="both"/>
        <w:rPr>
          <w:rFonts w:ascii="Verdana" w:hAnsi="Verdana"/>
          <w:sz w:val="24"/>
          <w:szCs w:val="24"/>
          <w:lang w:val="en-US"/>
        </w:rPr>
      </w:pPr>
    </w:p>
    <w:p w14:paraId="595EB8C8" w14:textId="77777777" w:rsidR="009C5C90" w:rsidRPr="00D65062" w:rsidRDefault="009C5C90" w:rsidP="00E22110">
      <w:pPr>
        <w:pStyle w:val="p1"/>
        <w:ind w:left="360"/>
        <w:jc w:val="both"/>
        <w:rPr>
          <w:rFonts w:ascii="Verdana" w:hAnsi="Verdana"/>
          <w:sz w:val="24"/>
          <w:szCs w:val="24"/>
          <w:lang w:val="en-US"/>
        </w:rPr>
      </w:pPr>
    </w:p>
    <w:p w14:paraId="4CDEBAA5" w14:textId="7575C974" w:rsidR="00C2377F" w:rsidRPr="00D65062" w:rsidRDefault="00CA0335" w:rsidP="00E22110">
      <w:pPr>
        <w:pStyle w:val="p1"/>
        <w:jc w:val="both"/>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18BBF843" wp14:editId="354AC5E2">
            <wp:extent cx="4176174" cy="4627664"/>
            <wp:effectExtent l="0" t="0" r="0" b="0"/>
            <wp:docPr id="5" name="Picture 5" descr="lab1/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1/image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77508" cy="4629142"/>
                    </a:xfrm>
                    <a:prstGeom prst="rect">
                      <a:avLst/>
                    </a:prstGeom>
                    <a:noFill/>
                    <a:ln>
                      <a:noFill/>
                    </a:ln>
                  </pic:spPr>
                </pic:pic>
              </a:graphicData>
            </a:graphic>
          </wp:inline>
        </w:drawing>
      </w:r>
    </w:p>
    <w:p w14:paraId="2FDB32A7" w14:textId="32C63212" w:rsidR="00C170B8" w:rsidRPr="00D65062" w:rsidRDefault="00C170B8" w:rsidP="00C170B8">
      <w:pPr>
        <w:ind w:left="360"/>
        <w:rPr>
          <w:rFonts w:ascii="Verdana" w:hAnsi="Verdana"/>
          <w:color w:val="000000"/>
          <w:lang w:val="en-US"/>
        </w:rPr>
      </w:pPr>
    </w:p>
    <w:p w14:paraId="07646897" w14:textId="53F268E9" w:rsidR="000D0D3E" w:rsidRPr="00D65062" w:rsidRDefault="009C5C90" w:rsidP="008F2E6F">
      <w:pPr>
        <w:jc w:val="both"/>
        <w:rPr>
          <w:rFonts w:ascii="Verdana" w:hAnsi="Verdana"/>
          <w:lang w:val="en-US"/>
        </w:rPr>
      </w:pPr>
      <w:r w:rsidRPr="00D65062">
        <w:rPr>
          <w:rFonts w:ascii="Verdana" w:hAnsi="Verdana"/>
          <w:lang w:val="en-US"/>
        </w:rPr>
        <w:t xml:space="preserve">Once done, </w:t>
      </w:r>
      <w:r w:rsidR="000D0D3E" w:rsidRPr="00D65062">
        <w:rPr>
          <w:rFonts w:ascii="Verdana" w:hAnsi="Verdana"/>
          <w:lang w:val="en-US"/>
        </w:rPr>
        <w:t>Click “OK”</w:t>
      </w:r>
      <w:r w:rsidR="00B323EB" w:rsidRPr="00D65062">
        <w:rPr>
          <w:rFonts w:ascii="Verdana" w:hAnsi="Verdana"/>
          <w:lang w:val="en-US"/>
        </w:rPr>
        <w:t>.</w:t>
      </w:r>
    </w:p>
    <w:p w14:paraId="4D8E14BC" w14:textId="77777777" w:rsidR="009C5C90" w:rsidRPr="00D65062" w:rsidRDefault="009C5C90" w:rsidP="008F2E6F">
      <w:pPr>
        <w:jc w:val="both"/>
        <w:rPr>
          <w:rFonts w:ascii="Verdana" w:hAnsi="Verdana"/>
          <w:lang w:val="en-US"/>
        </w:rPr>
      </w:pPr>
    </w:p>
    <w:p w14:paraId="20CF2EA0" w14:textId="60DDAABE" w:rsidR="00EC6776" w:rsidRPr="00D65062" w:rsidRDefault="002004BF" w:rsidP="00EC6776">
      <w:pPr>
        <w:jc w:val="both"/>
        <w:rPr>
          <w:rFonts w:ascii="Verdana" w:hAnsi="Verdana"/>
          <w:lang w:val="en-US"/>
        </w:rPr>
      </w:pPr>
      <w:r w:rsidRPr="00D65062">
        <w:rPr>
          <w:rFonts w:ascii="Verdana" w:hAnsi="Verdana"/>
          <w:lang w:val="en-US"/>
        </w:rPr>
        <w:t xml:space="preserve">You </w:t>
      </w:r>
      <w:r w:rsidR="00B323EB" w:rsidRPr="00D65062">
        <w:rPr>
          <w:rFonts w:ascii="Verdana" w:hAnsi="Verdana"/>
          <w:lang w:val="en-US"/>
        </w:rPr>
        <w:t>now need to select the Virtual M</w:t>
      </w:r>
      <w:r w:rsidR="00EC6776" w:rsidRPr="00D65062">
        <w:rPr>
          <w:rFonts w:ascii="Verdana" w:hAnsi="Verdana"/>
          <w:lang w:val="en-US"/>
        </w:rPr>
        <w:t xml:space="preserve">achine disk type and image size. Using the information in </w:t>
      </w:r>
      <w:r w:rsidR="00193CA7" w:rsidRPr="00D65062">
        <w:rPr>
          <w:rFonts w:ascii="Verdana" w:hAnsi="Verdana"/>
          <w:lang w:val="en-US"/>
        </w:rPr>
        <w:t>Table 1.</w:t>
      </w:r>
      <w:r w:rsidR="00CB0935" w:rsidRPr="00D65062">
        <w:rPr>
          <w:rFonts w:ascii="Verdana" w:hAnsi="Verdana"/>
          <w:lang w:val="en-US"/>
        </w:rPr>
        <w:t>2 complete the “Size” page.</w:t>
      </w:r>
    </w:p>
    <w:p w14:paraId="16798F9C" w14:textId="77777777" w:rsidR="00CB0935" w:rsidRPr="00D65062" w:rsidRDefault="00CB0935" w:rsidP="00EC6776">
      <w:pPr>
        <w:jc w:val="both"/>
        <w:rPr>
          <w:rFonts w:ascii="Verdana" w:hAnsi="Verdana"/>
          <w:lang w:val="en-US"/>
        </w:rPr>
      </w:pPr>
    </w:p>
    <w:p w14:paraId="69CAB036" w14:textId="36BFE441" w:rsidR="00CB0935" w:rsidRPr="00D65062" w:rsidRDefault="00CB0935" w:rsidP="00CB0935">
      <w:pPr>
        <w:jc w:val="both"/>
        <w:rPr>
          <w:rFonts w:ascii="Verdana" w:hAnsi="Verdana"/>
          <w:lang w:val="en-US"/>
        </w:rPr>
      </w:pPr>
      <w:r w:rsidRPr="00D65062">
        <w:rPr>
          <w:rFonts w:ascii="Verdana" w:hAnsi="Verdana"/>
          <w:lang w:val="en-US"/>
        </w:rPr>
        <w:t>NOTE:  For a complete list of compatible Azure instance sizes, refer to the “BIG-IP Virtual Edition and Microsoft Azure: Setup” guide.</w:t>
      </w:r>
    </w:p>
    <w:p w14:paraId="42ED7E22" w14:textId="77777777" w:rsidR="009C5C90" w:rsidRPr="00D65062" w:rsidRDefault="009C5C90" w:rsidP="008F2E6F">
      <w:pPr>
        <w:jc w:val="both"/>
        <w:rPr>
          <w:rFonts w:ascii="Verdana" w:hAnsi="Verdana"/>
          <w:lang w:val="en-US"/>
        </w:rPr>
      </w:pPr>
    </w:p>
    <w:p w14:paraId="5EBE5BBE" w14:textId="26DA9F03" w:rsidR="009C5C90" w:rsidRPr="00D65062" w:rsidRDefault="00193CA7" w:rsidP="008F2E6F">
      <w:pPr>
        <w:jc w:val="both"/>
        <w:rPr>
          <w:rFonts w:ascii="Verdana" w:hAnsi="Verdana"/>
          <w:lang w:val="en-US"/>
        </w:rPr>
      </w:pPr>
      <w:r w:rsidRPr="00D65062">
        <w:rPr>
          <w:rFonts w:ascii="Verdana" w:hAnsi="Verdana"/>
          <w:lang w:val="en-US"/>
        </w:rPr>
        <w:t>Table 1.</w:t>
      </w:r>
      <w:r w:rsidR="009C5C90" w:rsidRPr="00D65062">
        <w:rPr>
          <w:rFonts w:ascii="Verdana" w:hAnsi="Verdana"/>
          <w:lang w:val="en-US"/>
        </w:rPr>
        <w:t>2</w:t>
      </w:r>
    </w:p>
    <w:p w14:paraId="7A8E80EF" w14:textId="77777777" w:rsidR="009C5C90" w:rsidRPr="00D65062" w:rsidRDefault="009C5C90" w:rsidP="008F2E6F">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CB645D" w:rsidRPr="00D65062" w14:paraId="48DA168A" w14:textId="77777777" w:rsidTr="007C5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C6764F2" w14:textId="77777777" w:rsidR="00CB645D" w:rsidRPr="00D65062" w:rsidRDefault="00CB645D" w:rsidP="00B847E9">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05989007" w14:textId="77777777" w:rsidR="00CB645D" w:rsidRPr="00D65062" w:rsidRDefault="00CB645D" w:rsidP="00B847E9">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CB645D" w:rsidRPr="00D65062" w14:paraId="2E01B557" w14:textId="77777777" w:rsidTr="00262E6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232" w:type="dxa"/>
          </w:tcPr>
          <w:p w14:paraId="719F763C" w14:textId="7EE9EA34" w:rsidR="00CB645D" w:rsidRPr="00D65062" w:rsidRDefault="00CB645D" w:rsidP="00B847E9">
            <w:pPr>
              <w:pStyle w:val="p1"/>
              <w:jc w:val="both"/>
              <w:rPr>
                <w:rFonts w:ascii="Verdana" w:hAnsi="Verdana"/>
                <w:b w:val="0"/>
                <w:sz w:val="24"/>
                <w:szCs w:val="24"/>
                <w:lang w:val="en-US"/>
              </w:rPr>
            </w:pPr>
            <w:r w:rsidRPr="00D65062">
              <w:rPr>
                <w:rFonts w:ascii="Verdana" w:hAnsi="Verdana"/>
                <w:b w:val="0"/>
                <w:sz w:val="24"/>
                <w:szCs w:val="24"/>
                <w:lang w:val="en-US"/>
              </w:rPr>
              <w:t>Disk Type</w:t>
            </w:r>
          </w:p>
        </w:tc>
        <w:tc>
          <w:tcPr>
            <w:tcW w:w="6164" w:type="dxa"/>
          </w:tcPr>
          <w:p w14:paraId="0D87CE4A" w14:textId="759DDE4A" w:rsidR="00CB645D" w:rsidRPr="00D65062" w:rsidRDefault="00CB645D"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HHD</w:t>
            </w:r>
          </w:p>
        </w:tc>
      </w:tr>
      <w:tr w:rsidR="007C59EF" w:rsidRPr="00D65062" w14:paraId="18C8F62D" w14:textId="77777777" w:rsidTr="007C59EF">
        <w:tc>
          <w:tcPr>
            <w:cnfStyle w:val="001000000000" w:firstRow="0" w:lastRow="0" w:firstColumn="1" w:lastColumn="0" w:oddVBand="0" w:evenVBand="0" w:oddHBand="0" w:evenHBand="0" w:firstRowFirstColumn="0" w:firstRowLastColumn="0" w:lastRowFirstColumn="0" w:lastRowLastColumn="0"/>
            <w:tcW w:w="3232" w:type="dxa"/>
          </w:tcPr>
          <w:p w14:paraId="129696E3" w14:textId="0BF1958C" w:rsidR="007C59EF" w:rsidRPr="00D65062" w:rsidRDefault="007C59EF" w:rsidP="00B847E9">
            <w:pPr>
              <w:pStyle w:val="p1"/>
              <w:jc w:val="both"/>
              <w:rPr>
                <w:rFonts w:ascii="Verdana" w:hAnsi="Verdana"/>
                <w:b w:val="0"/>
                <w:sz w:val="24"/>
                <w:szCs w:val="24"/>
                <w:lang w:val="en-US"/>
              </w:rPr>
            </w:pPr>
            <w:r w:rsidRPr="00D65062">
              <w:rPr>
                <w:rFonts w:ascii="Verdana" w:hAnsi="Verdana"/>
                <w:b w:val="0"/>
                <w:sz w:val="24"/>
                <w:szCs w:val="24"/>
                <w:lang w:val="en-US"/>
              </w:rPr>
              <w:t>Size</w:t>
            </w:r>
          </w:p>
        </w:tc>
        <w:tc>
          <w:tcPr>
            <w:tcW w:w="6164" w:type="dxa"/>
          </w:tcPr>
          <w:p w14:paraId="3627327F" w14:textId="36F0C349" w:rsidR="007C59EF" w:rsidRPr="00D65062" w:rsidRDefault="007C59EF"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D2_V2 Standard</w:t>
            </w:r>
          </w:p>
        </w:tc>
      </w:tr>
    </w:tbl>
    <w:p w14:paraId="5C1D00B9" w14:textId="77777777" w:rsidR="008B42C7" w:rsidRPr="00D65062" w:rsidRDefault="008B42C7" w:rsidP="008F2E6F">
      <w:pPr>
        <w:jc w:val="both"/>
        <w:rPr>
          <w:rFonts w:ascii="Verdana" w:hAnsi="Verdana"/>
          <w:lang w:val="en-US"/>
        </w:rPr>
      </w:pPr>
    </w:p>
    <w:p w14:paraId="0D6C9EA4" w14:textId="1B0EA710" w:rsidR="00EC6776" w:rsidRPr="00D65062" w:rsidRDefault="00EC6776" w:rsidP="008F2E6F">
      <w:pPr>
        <w:jc w:val="both"/>
        <w:rPr>
          <w:rFonts w:ascii="Verdana" w:hAnsi="Verdana"/>
          <w:lang w:val="en-US"/>
        </w:rPr>
      </w:pPr>
      <w:r w:rsidRPr="00D65062">
        <w:rPr>
          <w:rFonts w:ascii="Verdana" w:hAnsi="Verdana"/>
          <w:lang w:val="en-US"/>
        </w:rPr>
        <w:t>Select HDD from “Supported disk type” then “View all” to browse the available VM sizes and features.</w:t>
      </w:r>
    </w:p>
    <w:p w14:paraId="562CBE1B" w14:textId="77777777" w:rsidR="00AA4EAC" w:rsidRPr="00D65062" w:rsidRDefault="00AA4EAC" w:rsidP="008F2E6F">
      <w:pPr>
        <w:jc w:val="both"/>
        <w:rPr>
          <w:rFonts w:ascii="Verdana" w:hAnsi="Verdana"/>
          <w:lang w:val="en-US"/>
        </w:rPr>
      </w:pPr>
    </w:p>
    <w:p w14:paraId="0091F08B" w14:textId="1FB73419" w:rsidR="008B42C7" w:rsidRPr="00D65062" w:rsidRDefault="007C59EF"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7E548D82" wp14:editId="15CD8AA5">
            <wp:extent cx="4521835" cy="1770250"/>
            <wp:effectExtent l="0" t="0" r="0" b="8255"/>
            <wp:docPr id="229" name="Picture 229" descr="Azur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zure/image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5463" cy="1787330"/>
                    </a:xfrm>
                    <a:prstGeom prst="rect">
                      <a:avLst/>
                    </a:prstGeom>
                    <a:noFill/>
                    <a:ln>
                      <a:noFill/>
                    </a:ln>
                  </pic:spPr>
                </pic:pic>
              </a:graphicData>
            </a:graphic>
          </wp:inline>
        </w:drawing>
      </w:r>
    </w:p>
    <w:p w14:paraId="3E8B0BC0" w14:textId="77777777" w:rsidR="00942ACD" w:rsidRPr="00D65062" w:rsidRDefault="00942ACD" w:rsidP="008F2E6F">
      <w:pPr>
        <w:jc w:val="both"/>
        <w:rPr>
          <w:rFonts w:ascii="Verdana" w:eastAsia="Times New Roman" w:hAnsi="Verdana"/>
          <w:lang w:val="en-US"/>
        </w:rPr>
      </w:pPr>
    </w:p>
    <w:p w14:paraId="0F48D89D" w14:textId="4D80A661" w:rsidR="00AA4EAC" w:rsidRPr="00D65062" w:rsidRDefault="00AA4EAC" w:rsidP="008F2E6F">
      <w:pPr>
        <w:jc w:val="both"/>
        <w:rPr>
          <w:rFonts w:ascii="Verdana" w:eastAsia="Times New Roman" w:hAnsi="Verdana"/>
          <w:lang w:val="en-US"/>
        </w:rPr>
      </w:pPr>
      <w:r w:rsidRPr="00D65062">
        <w:rPr>
          <w:rFonts w:ascii="Verdana" w:eastAsia="Times New Roman" w:hAnsi="Verdana"/>
          <w:lang w:val="en-US"/>
        </w:rPr>
        <w:t xml:space="preserve">Select </w:t>
      </w:r>
      <w:r w:rsidR="007C59EF" w:rsidRPr="00D65062">
        <w:rPr>
          <w:rFonts w:ascii="Verdana" w:eastAsia="Times New Roman" w:hAnsi="Verdana"/>
          <w:lang w:val="en-US"/>
        </w:rPr>
        <w:t>“</w:t>
      </w:r>
      <w:r w:rsidR="00FF0D54" w:rsidRPr="00D65062">
        <w:rPr>
          <w:rFonts w:ascii="Verdana" w:eastAsia="Times New Roman" w:hAnsi="Verdana"/>
          <w:lang w:val="en-US"/>
        </w:rPr>
        <w:t>D2</w:t>
      </w:r>
      <w:r w:rsidR="007C59EF" w:rsidRPr="00D65062">
        <w:rPr>
          <w:rFonts w:ascii="Verdana" w:eastAsia="Times New Roman" w:hAnsi="Verdana"/>
          <w:lang w:val="en-US"/>
        </w:rPr>
        <w:t>_V2</w:t>
      </w:r>
      <w:r w:rsidRPr="00D65062">
        <w:rPr>
          <w:rFonts w:ascii="Verdana" w:eastAsia="Times New Roman" w:hAnsi="Verdana"/>
          <w:lang w:val="en-US"/>
        </w:rPr>
        <w:t xml:space="preserve"> Standard</w:t>
      </w:r>
      <w:r w:rsidR="007C59EF" w:rsidRPr="00D65062">
        <w:rPr>
          <w:rFonts w:ascii="Verdana" w:eastAsia="Times New Roman" w:hAnsi="Verdana"/>
          <w:lang w:val="en-US"/>
        </w:rPr>
        <w:t>”</w:t>
      </w:r>
      <w:r w:rsidR="00B323EB" w:rsidRPr="00D65062">
        <w:rPr>
          <w:rFonts w:ascii="Verdana" w:eastAsia="Times New Roman" w:hAnsi="Verdana"/>
          <w:lang w:val="en-US"/>
        </w:rPr>
        <w:t>.</w:t>
      </w:r>
    </w:p>
    <w:p w14:paraId="42A6CD51" w14:textId="7388229E" w:rsidR="00942ACD" w:rsidRPr="00D65062" w:rsidRDefault="00942ACD" w:rsidP="008F2E6F">
      <w:pPr>
        <w:jc w:val="both"/>
        <w:rPr>
          <w:rFonts w:ascii="Verdana" w:eastAsia="Times New Roman" w:hAnsi="Verdana"/>
          <w:lang w:val="en-US"/>
        </w:rPr>
      </w:pPr>
    </w:p>
    <w:p w14:paraId="5ABBCE7C" w14:textId="14A5D8BA" w:rsidR="001E1DB5" w:rsidRPr="00D65062" w:rsidRDefault="00395B6D" w:rsidP="008F2E6F">
      <w:pPr>
        <w:jc w:val="both"/>
        <w:rPr>
          <w:rFonts w:ascii="Verdana" w:eastAsia="Times New Roman" w:hAnsi="Verdana"/>
          <w:lang w:val="en-US"/>
        </w:rPr>
      </w:pPr>
      <w:r w:rsidRPr="00D65062">
        <w:rPr>
          <w:rFonts w:ascii="Verdana" w:eastAsia="Times New Roman" w:hAnsi="Verdana"/>
          <w:noProof/>
          <w:lang w:val="en-US" w:eastAsia="en-US"/>
        </w:rPr>
        <w:drawing>
          <wp:inline distT="0" distB="0" distL="0" distR="0" wp14:anchorId="038D3FFD" wp14:editId="673DD82B">
            <wp:extent cx="5049716" cy="2447566"/>
            <wp:effectExtent l="0" t="0" r="5080" b="0"/>
            <wp:docPr id="49" name="Picture 49" descr="Azur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image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62577" cy="2453800"/>
                    </a:xfrm>
                    <a:prstGeom prst="rect">
                      <a:avLst/>
                    </a:prstGeom>
                    <a:noFill/>
                    <a:ln>
                      <a:noFill/>
                    </a:ln>
                  </pic:spPr>
                </pic:pic>
              </a:graphicData>
            </a:graphic>
          </wp:inline>
        </w:drawing>
      </w:r>
    </w:p>
    <w:p w14:paraId="50945412" w14:textId="77777777" w:rsidR="00DE197D" w:rsidRPr="00D65062" w:rsidRDefault="00DE197D" w:rsidP="008F2E6F">
      <w:pPr>
        <w:jc w:val="both"/>
        <w:rPr>
          <w:rFonts w:ascii="Verdana" w:eastAsia="Times New Roman" w:hAnsi="Verdana"/>
          <w:lang w:val="en-US"/>
        </w:rPr>
      </w:pPr>
    </w:p>
    <w:p w14:paraId="396042B0" w14:textId="04D9160B" w:rsidR="00A84177" w:rsidRPr="00D65062" w:rsidRDefault="00B323EB" w:rsidP="008F2E6F">
      <w:pPr>
        <w:jc w:val="both"/>
        <w:rPr>
          <w:rFonts w:ascii="Verdana" w:eastAsia="Times New Roman" w:hAnsi="Verdana"/>
          <w:lang w:val="en-US"/>
        </w:rPr>
      </w:pPr>
      <w:r w:rsidRPr="00D65062">
        <w:rPr>
          <w:rFonts w:ascii="Verdana" w:eastAsia="Times New Roman" w:hAnsi="Verdana"/>
          <w:lang w:val="en-US"/>
        </w:rPr>
        <w:t>Click “Select”.</w:t>
      </w:r>
    </w:p>
    <w:p w14:paraId="7599CCCE" w14:textId="77777777" w:rsidR="00A84177" w:rsidRPr="00D65062" w:rsidRDefault="00A84177" w:rsidP="008F2E6F">
      <w:pPr>
        <w:jc w:val="both"/>
        <w:rPr>
          <w:rFonts w:ascii="Verdana" w:eastAsia="Times New Roman" w:hAnsi="Verdana"/>
          <w:lang w:val="en-US"/>
        </w:rPr>
      </w:pPr>
    </w:p>
    <w:p w14:paraId="1FA356D6" w14:textId="4AAD7850" w:rsidR="00B323EB" w:rsidRPr="00D65062" w:rsidRDefault="00B323EB" w:rsidP="008F2E6F">
      <w:pPr>
        <w:jc w:val="both"/>
        <w:rPr>
          <w:rFonts w:ascii="Verdana" w:eastAsia="Times New Roman" w:hAnsi="Verdana"/>
          <w:lang w:val="en-US"/>
        </w:rPr>
      </w:pPr>
      <w:r w:rsidRPr="00D65062">
        <w:rPr>
          <w:rFonts w:ascii="Verdana" w:eastAsia="Times New Roman" w:hAnsi="Verdana"/>
          <w:lang w:val="en-US"/>
        </w:rPr>
        <w:t xml:space="preserve">In the “Settings” page, </w:t>
      </w:r>
      <w:commentRangeStart w:id="3"/>
      <w:del w:id="4" w:author="Chris Adrian" w:date="2017-10-31T08:10:00Z">
        <w:r w:rsidR="00EC6776" w:rsidRPr="00D65062" w:rsidDel="004F7B8C">
          <w:rPr>
            <w:rFonts w:ascii="Verdana" w:eastAsia="Times New Roman" w:hAnsi="Verdana"/>
            <w:lang w:val="en-US"/>
          </w:rPr>
          <w:delText>wi</w:delText>
        </w:r>
      </w:del>
      <w:del w:id="5" w:author="Chris Adrian" w:date="2017-10-31T08:11:00Z">
        <w:r w:rsidR="00EC6776" w:rsidRPr="00D65062" w:rsidDel="004F7B8C">
          <w:rPr>
            <w:rFonts w:ascii="Verdana" w:eastAsia="Times New Roman" w:hAnsi="Verdana"/>
            <w:lang w:val="en-US"/>
          </w:rPr>
          <w:delText xml:space="preserve">ll </w:delText>
        </w:r>
      </w:del>
      <w:del w:id="6" w:author="Chris Adrian" w:date="2017-10-31T08:16:00Z">
        <w:r w:rsidR="00EC6776" w:rsidRPr="00D65062" w:rsidDel="004F7B8C">
          <w:rPr>
            <w:rFonts w:ascii="Verdana" w:eastAsia="Times New Roman" w:hAnsi="Verdana"/>
            <w:lang w:val="en-US"/>
          </w:rPr>
          <w:delText>will</w:delText>
        </w:r>
        <w:commentRangeEnd w:id="3"/>
        <w:r w:rsidR="004E56A0" w:rsidRPr="00D65062" w:rsidDel="004F7B8C">
          <w:rPr>
            <w:rStyle w:val="CommentReference"/>
            <w:lang w:val="en-US"/>
          </w:rPr>
          <w:commentReference w:id="3"/>
        </w:r>
        <w:r w:rsidR="00EC6776" w:rsidRPr="00D65062" w:rsidDel="004F7B8C">
          <w:rPr>
            <w:rFonts w:ascii="Verdana" w:eastAsia="Times New Roman" w:hAnsi="Verdana"/>
            <w:lang w:val="en-US"/>
          </w:rPr>
          <w:delText xml:space="preserve"> </w:delText>
        </w:r>
      </w:del>
      <w:r w:rsidR="00EC6776" w:rsidRPr="00D65062">
        <w:rPr>
          <w:rFonts w:ascii="Verdana" w:eastAsia="Times New Roman" w:hAnsi="Verdana"/>
          <w:lang w:val="en-US"/>
        </w:rPr>
        <w:t xml:space="preserve">provide the remaining information required for the BIG-IP deployment and associated resources. </w:t>
      </w:r>
      <w:r w:rsidR="00EC6776" w:rsidRPr="00D65062">
        <w:rPr>
          <w:rFonts w:ascii="Verdana" w:hAnsi="Verdana"/>
          <w:lang w:val="en-US"/>
        </w:rPr>
        <w:t xml:space="preserve">Using the information in </w:t>
      </w:r>
      <w:r w:rsidR="00193CA7" w:rsidRPr="00D65062">
        <w:rPr>
          <w:rFonts w:ascii="Verdana" w:hAnsi="Verdana"/>
          <w:lang w:val="en-US"/>
        </w:rPr>
        <w:t>Table 1.</w:t>
      </w:r>
      <w:r w:rsidR="00EC6776" w:rsidRPr="00D65062">
        <w:rPr>
          <w:rFonts w:ascii="Verdana" w:hAnsi="Verdana"/>
          <w:lang w:val="en-US"/>
        </w:rPr>
        <w:t>3 complete the “Settings” page.</w:t>
      </w:r>
    </w:p>
    <w:p w14:paraId="2852E8E8" w14:textId="77777777" w:rsidR="00A84177" w:rsidRPr="00D65062" w:rsidRDefault="00A84177" w:rsidP="008F2E6F">
      <w:pPr>
        <w:jc w:val="both"/>
        <w:rPr>
          <w:rFonts w:ascii="Verdana" w:eastAsia="Times New Roman" w:hAnsi="Verdana"/>
          <w:lang w:val="en-US"/>
        </w:rPr>
      </w:pPr>
    </w:p>
    <w:p w14:paraId="0FBDDFAE" w14:textId="3E435ACF" w:rsidR="00A84177" w:rsidRPr="00D65062" w:rsidRDefault="00193CA7" w:rsidP="008F2E6F">
      <w:pPr>
        <w:jc w:val="both"/>
        <w:rPr>
          <w:rFonts w:ascii="Verdana" w:eastAsia="Times New Roman" w:hAnsi="Verdana"/>
          <w:lang w:val="en-US"/>
        </w:rPr>
      </w:pPr>
      <w:r w:rsidRPr="00D65062">
        <w:rPr>
          <w:rFonts w:ascii="Verdana" w:eastAsia="Times New Roman" w:hAnsi="Verdana"/>
          <w:lang w:val="en-US"/>
        </w:rPr>
        <w:t>Table 1.</w:t>
      </w:r>
      <w:r w:rsidR="00A84177" w:rsidRPr="00D65062">
        <w:rPr>
          <w:rFonts w:ascii="Verdana" w:eastAsia="Times New Roman" w:hAnsi="Verdana"/>
          <w:lang w:val="en-US"/>
        </w:rPr>
        <w:t>3</w:t>
      </w:r>
    </w:p>
    <w:p w14:paraId="49D0E344" w14:textId="007A4E8A" w:rsidR="00AA4EAC" w:rsidRPr="00D65062" w:rsidRDefault="00AA4EAC" w:rsidP="008F2E6F">
      <w:pPr>
        <w:jc w:val="both"/>
        <w:rPr>
          <w:rFonts w:ascii="Verdana" w:eastAsia="Times New Roman" w:hAnsi="Verdana"/>
          <w:lang w:val="en-US"/>
        </w:rPr>
      </w:pPr>
    </w:p>
    <w:tbl>
      <w:tblPr>
        <w:tblStyle w:val="GridTable4-Accent1"/>
        <w:tblW w:w="0" w:type="auto"/>
        <w:tblLook w:val="04A0" w:firstRow="1" w:lastRow="0" w:firstColumn="1" w:lastColumn="0" w:noHBand="0" w:noVBand="1"/>
      </w:tblPr>
      <w:tblGrid>
        <w:gridCol w:w="3232"/>
        <w:gridCol w:w="6164"/>
      </w:tblGrid>
      <w:tr w:rsidR="00DE197D" w:rsidRPr="00D65062" w14:paraId="16B1EC8F" w14:textId="77777777" w:rsidTr="00B84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13576FFE" w14:textId="77777777" w:rsidR="00DE197D" w:rsidRPr="00D65062" w:rsidRDefault="00DE197D" w:rsidP="00B847E9">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1C702E6E" w14:textId="77777777" w:rsidR="00DE197D" w:rsidRPr="00D65062" w:rsidRDefault="00DE197D" w:rsidP="00B847E9">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DE197D" w:rsidRPr="00D65062" w14:paraId="5787FA0D" w14:textId="77777777" w:rsidTr="00B84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42CCDF13" w14:textId="3150A45A" w:rsidR="00DE197D" w:rsidRPr="00D65062" w:rsidRDefault="00DE197D" w:rsidP="00DE197D">
            <w:pPr>
              <w:pStyle w:val="p1"/>
              <w:jc w:val="both"/>
              <w:rPr>
                <w:rFonts w:ascii="Verdana" w:hAnsi="Verdana"/>
                <w:b w:val="0"/>
                <w:sz w:val="24"/>
                <w:szCs w:val="24"/>
                <w:lang w:val="en-US"/>
              </w:rPr>
            </w:pPr>
            <w:r w:rsidRPr="00D65062">
              <w:rPr>
                <w:rFonts w:ascii="Verdana" w:hAnsi="Verdana"/>
                <w:b w:val="0"/>
                <w:sz w:val="24"/>
                <w:szCs w:val="24"/>
                <w:lang w:val="en-US"/>
              </w:rPr>
              <w:t>Storage Type</w:t>
            </w:r>
          </w:p>
        </w:tc>
        <w:tc>
          <w:tcPr>
            <w:tcW w:w="6164" w:type="dxa"/>
          </w:tcPr>
          <w:p w14:paraId="4896AD6D" w14:textId="78FE0565" w:rsidR="00DE197D" w:rsidRPr="00D65062" w:rsidRDefault="00DE197D"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HHD</w:t>
            </w:r>
          </w:p>
        </w:tc>
      </w:tr>
      <w:tr w:rsidR="00DE197D" w:rsidRPr="00D65062" w14:paraId="0D80BEDC" w14:textId="77777777" w:rsidTr="00B847E9">
        <w:tc>
          <w:tcPr>
            <w:cnfStyle w:val="001000000000" w:firstRow="0" w:lastRow="0" w:firstColumn="1" w:lastColumn="0" w:oddVBand="0" w:evenVBand="0" w:oddHBand="0" w:evenHBand="0" w:firstRowFirstColumn="0" w:firstRowLastColumn="0" w:lastRowFirstColumn="0" w:lastRowLastColumn="0"/>
            <w:tcW w:w="3232" w:type="dxa"/>
          </w:tcPr>
          <w:p w14:paraId="16909B31" w14:textId="7DCBF018" w:rsidR="00DE197D" w:rsidRPr="00D65062" w:rsidRDefault="00B847E9" w:rsidP="00B847E9">
            <w:pPr>
              <w:pStyle w:val="p1"/>
              <w:jc w:val="both"/>
              <w:rPr>
                <w:rFonts w:ascii="Verdana" w:hAnsi="Verdana"/>
                <w:b w:val="0"/>
                <w:sz w:val="24"/>
                <w:szCs w:val="24"/>
                <w:lang w:val="en-US"/>
              </w:rPr>
            </w:pPr>
            <w:r w:rsidRPr="00D65062">
              <w:rPr>
                <w:rFonts w:ascii="Verdana" w:hAnsi="Verdana"/>
                <w:b w:val="0"/>
                <w:sz w:val="24"/>
                <w:szCs w:val="24"/>
                <w:lang w:val="en-US"/>
              </w:rPr>
              <w:t>Use managed d</w:t>
            </w:r>
            <w:r w:rsidR="00DE197D" w:rsidRPr="00D65062">
              <w:rPr>
                <w:rFonts w:ascii="Verdana" w:hAnsi="Verdana"/>
                <w:b w:val="0"/>
                <w:sz w:val="24"/>
                <w:szCs w:val="24"/>
                <w:lang w:val="en-US"/>
              </w:rPr>
              <w:t>isk</w:t>
            </w:r>
            <w:r w:rsidRPr="00D65062">
              <w:rPr>
                <w:rFonts w:ascii="Verdana" w:hAnsi="Verdana"/>
                <w:b w:val="0"/>
                <w:sz w:val="24"/>
                <w:szCs w:val="24"/>
                <w:lang w:val="en-US"/>
              </w:rPr>
              <w:t>s</w:t>
            </w:r>
          </w:p>
        </w:tc>
        <w:tc>
          <w:tcPr>
            <w:tcW w:w="6164" w:type="dxa"/>
          </w:tcPr>
          <w:p w14:paraId="449E71CE" w14:textId="1B594C23" w:rsidR="00DE197D" w:rsidRPr="00D65062" w:rsidRDefault="00DE197D"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No</w:t>
            </w:r>
          </w:p>
        </w:tc>
      </w:tr>
    </w:tbl>
    <w:p w14:paraId="2D077D1C" w14:textId="77777777" w:rsidR="00DE197D" w:rsidRPr="00D65062" w:rsidRDefault="00DE197D" w:rsidP="008F2E6F">
      <w:pPr>
        <w:jc w:val="both"/>
        <w:rPr>
          <w:rFonts w:ascii="Verdana" w:eastAsia="Times New Roman" w:hAnsi="Verdana"/>
          <w:lang w:val="en-US"/>
        </w:rPr>
      </w:pPr>
    </w:p>
    <w:p w14:paraId="4512736E" w14:textId="464EE7FF" w:rsidR="0098787D" w:rsidRPr="00D65062" w:rsidRDefault="00EA7A7D" w:rsidP="008F2E6F">
      <w:pPr>
        <w:jc w:val="both"/>
        <w:rPr>
          <w:rFonts w:ascii="Verdana" w:eastAsia="Times New Roman" w:hAnsi="Verdana"/>
          <w:lang w:val="en-US"/>
        </w:rPr>
      </w:pPr>
      <w:r w:rsidRPr="00D65062">
        <w:rPr>
          <w:rFonts w:ascii="Verdana" w:eastAsia="Times New Roman" w:hAnsi="Verdana"/>
          <w:lang w:val="en-US"/>
        </w:rPr>
        <w:t>Under</w:t>
      </w:r>
      <w:r w:rsidR="00AA4EAC" w:rsidRPr="00D65062">
        <w:rPr>
          <w:rFonts w:ascii="Verdana" w:eastAsia="Times New Roman" w:hAnsi="Verdana"/>
          <w:lang w:val="en-US"/>
        </w:rPr>
        <w:t xml:space="preserve"> Settings</w:t>
      </w:r>
      <w:r w:rsidR="00942ACD" w:rsidRPr="00D65062">
        <w:rPr>
          <w:rFonts w:ascii="Verdana" w:eastAsia="Times New Roman" w:hAnsi="Verdana"/>
          <w:lang w:val="en-US"/>
        </w:rPr>
        <w:t xml:space="preserve">, </w:t>
      </w:r>
      <w:r w:rsidRPr="00D65062">
        <w:rPr>
          <w:rFonts w:ascii="Verdana" w:eastAsia="Times New Roman" w:hAnsi="Verdana"/>
          <w:lang w:val="en-US"/>
        </w:rPr>
        <w:t>change “Disk type” to HDD and “Use managed disk” to “No”.</w:t>
      </w:r>
      <w:r w:rsidR="0098787D" w:rsidRPr="00D65062">
        <w:rPr>
          <w:rFonts w:ascii="Verdana" w:eastAsia="Times New Roman" w:hAnsi="Verdana"/>
          <w:lang w:val="en-US"/>
        </w:rPr>
        <w:t xml:space="preserve">  </w:t>
      </w:r>
    </w:p>
    <w:p w14:paraId="2EE7FF38" w14:textId="2CCDEDC7" w:rsidR="0098787D" w:rsidRPr="00D65062" w:rsidRDefault="0098787D" w:rsidP="008F2E6F">
      <w:pPr>
        <w:jc w:val="both"/>
        <w:rPr>
          <w:rFonts w:ascii="Verdana" w:eastAsia="Times New Roman" w:hAnsi="Verdana"/>
          <w:lang w:val="en-US"/>
        </w:rPr>
      </w:pPr>
      <w:r w:rsidRPr="00D65062">
        <w:rPr>
          <w:rFonts w:ascii="Verdana" w:eastAsia="Times New Roman" w:hAnsi="Verdana"/>
          <w:lang w:val="en-US"/>
        </w:rPr>
        <w:t>L</w:t>
      </w:r>
      <w:r w:rsidR="00AA4EAC" w:rsidRPr="00D65062">
        <w:rPr>
          <w:rFonts w:ascii="Verdana" w:eastAsia="Times New Roman" w:hAnsi="Verdana"/>
          <w:lang w:val="en-US"/>
        </w:rPr>
        <w:t xml:space="preserve">ook around </w:t>
      </w:r>
      <w:r w:rsidRPr="00D65062">
        <w:rPr>
          <w:rFonts w:ascii="Verdana" w:eastAsia="Times New Roman" w:hAnsi="Verdana"/>
          <w:lang w:val="en-US"/>
        </w:rPr>
        <w:t>at the various</w:t>
      </w:r>
      <w:r w:rsidR="00E22110" w:rsidRPr="00D65062">
        <w:rPr>
          <w:rFonts w:ascii="Verdana" w:eastAsia="Times New Roman" w:hAnsi="Verdana"/>
          <w:lang w:val="en-US"/>
        </w:rPr>
        <w:t xml:space="preserve"> configurable items but leave them unchanged.</w:t>
      </w:r>
    </w:p>
    <w:p w14:paraId="0523AE71" w14:textId="77777777" w:rsidR="00942ACD" w:rsidRPr="00D65062" w:rsidRDefault="00942ACD" w:rsidP="008F2E6F">
      <w:pPr>
        <w:jc w:val="both"/>
        <w:rPr>
          <w:rFonts w:ascii="Verdana" w:eastAsia="Times New Roman" w:hAnsi="Verdana"/>
          <w:lang w:val="en-US"/>
        </w:rPr>
      </w:pPr>
    </w:p>
    <w:p w14:paraId="44E7D71A" w14:textId="24DAF201" w:rsidR="00942ACD" w:rsidRPr="00D65062" w:rsidRDefault="00DE197D" w:rsidP="008F2E6F">
      <w:pPr>
        <w:jc w:val="both"/>
        <w:rPr>
          <w:rFonts w:ascii="Verdana" w:eastAsia="Times New Roman" w:hAnsi="Verdana"/>
          <w:lang w:val="en-US"/>
        </w:rPr>
      </w:pPr>
      <w:r w:rsidRPr="00D65062">
        <w:rPr>
          <w:rFonts w:ascii="Verdana" w:eastAsia="Times New Roman" w:hAnsi="Verdana"/>
          <w:noProof/>
          <w:lang w:val="en-US" w:eastAsia="en-US"/>
        </w:rPr>
        <w:lastRenderedPageBreak/>
        <w:drawing>
          <wp:inline distT="0" distB="0" distL="0" distR="0" wp14:anchorId="5089C136" wp14:editId="683CB2B9">
            <wp:extent cx="3981607" cy="4447540"/>
            <wp:effectExtent l="0" t="0" r="6350" b="0"/>
            <wp:docPr id="32" name="Picture 32" descr="Azur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zure/image1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4012" cy="4450227"/>
                    </a:xfrm>
                    <a:prstGeom prst="rect">
                      <a:avLst/>
                    </a:prstGeom>
                    <a:noFill/>
                    <a:ln>
                      <a:noFill/>
                    </a:ln>
                  </pic:spPr>
                </pic:pic>
              </a:graphicData>
            </a:graphic>
          </wp:inline>
        </w:drawing>
      </w:r>
    </w:p>
    <w:p w14:paraId="2FC604EF" w14:textId="508B2755" w:rsidR="00AA4EAC" w:rsidRPr="00D65062" w:rsidRDefault="00AA4EAC" w:rsidP="008F2E6F">
      <w:pPr>
        <w:jc w:val="both"/>
        <w:rPr>
          <w:rFonts w:ascii="Verdana" w:eastAsia="Times New Roman" w:hAnsi="Verdana"/>
          <w:lang w:val="en-US"/>
        </w:rPr>
      </w:pPr>
    </w:p>
    <w:p w14:paraId="5A9BC3CA" w14:textId="4642EEBB" w:rsidR="00EC6776" w:rsidRPr="00D65062" w:rsidRDefault="00EC6776" w:rsidP="00EC6776">
      <w:pPr>
        <w:jc w:val="both"/>
        <w:rPr>
          <w:rFonts w:ascii="Verdana" w:eastAsia="Times New Roman" w:hAnsi="Verdana"/>
          <w:lang w:val="en-US"/>
        </w:rPr>
      </w:pPr>
      <w:r w:rsidRPr="00D65062">
        <w:rPr>
          <w:rFonts w:ascii="Verdana" w:eastAsia="Times New Roman" w:hAnsi="Verdana"/>
          <w:lang w:val="en-US"/>
        </w:rPr>
        <w:t>Once done, click “OK”.</w:t>
      </w:r>
    </w:p>
    <w:p w14:paraId="1C2BCE1B" w14:textId="77777777" w:rsidR="00EC6776" w:rsidRPr="00D65062" w:rsidRDefault="00EC6776" w:rsidP="008F2E6F">
      <w:pPr>
        <w:jc w:val="both"/>
        <w:rPr>
          <w:rFonts w:ascii="Verdana" w:eastAsia="Times New Roman" w:hAnsi="Verdana"/>
          <w:lang w:val="en-US"/>
        </w:rPr>
      </w:pPr>
    </w:p>
    <w:p w14:paraId="578EAB9D" w14:textId="77777777" w:rsidR="00EC6776" w:rsidRPr="00D65062" w:rsidRDefault="00EC6776" w:rsidP="008F2E6F">
      <w:pPr>
        <w:jc w:val="both"/>
        <w:rPr>
          <w:rFonts w:ascii="Verdana" w:eastAsia="Times New Roman" w:hAnsi="Verdana"/>
          <w:lang w:val="en-US"/>
        </w:rPr>
      </w:pPr>
    </w:p>
    <w:p w14:paraId="056CEB9D" w14:textId="77777777" w:rsidR="00EC6776" w:rsidRPr="00D65062" w:rsidRDefault="00EC6776" w:rsidP="008F2E6F">
      <w:pPr>
        <w:jc w:val="both"/>
        <w:rPr>
          <w:rFonts w:ascii="Verdana" w:eastAsia="Times New Roman" w:hAnsi="Verdana"/>
          <w:lang w:val="en-US"/>
        </w:rPr>
      </w:pPr>
    </w:p>
    <w:p w14:paraId="4A9ADFAC" w14:textId="77777777" w:rsidR="00D37758" w:rsidRPr="00D65062" w:rsidRDefault="00D37758" w:rsidP="008F2E6F">
      <w:pPr>
        <w:jc w:val="both"/>
        <w:rPr>
          <w:rFonts w:ascii="Verdana" w:eastAsia="Times New Roman" w:hAnsi="Verdana"/>
          <w:lang w:val="en-US"/>
        </w:rPr>
      </w:pPr>
    </w:p>
    <w:p w14:paraId="46C77039" w14:textId="6630BF16" w:rsidR="00453626" w:rsidRPr="00D65062" w:rsidRDefault="00EC6776" w:rsidP="008F2E6F">
      <w:pPr>
        <w:jc w:val="both"/>
        <w:rPr>
          <w:rFonts w:ascii="Verdana" w:eastAsia="Times New Roman" w:hAnsi="Verdana"/>
          <w:lang w:val="en-US"/>
        </w:rPr>
      </w:pPr>
      <w:r w:rsidRPr="00D65062">
        <w:rPr>
          <w:rFonts w:ascii="Verdana" w:eastAsia="Times New Roman" w:hAnsi="Verdana"/>
          <w:lang w:val="en-US"/>
        </w:rPr>
        <w:t>Lastly, review the Summary page.</w:t>
      </w:r>
    </w:p>
    <w:p w14:paraId="254C8B9E" w14:textId="77777777" w:rsidR="00A84177" w:rsidRPr="00D65062" w:rsidRDefault="00A84177" w:rsidP="008F2E6F">
      <w:pPr>
        <w:jc w:val="both"/>
        <w:rPr>
          <w:rFonts w:ascii="Verdana" w:eastAsia="Times New Roman" w:hAnsi="Verdana"/>
          <w:lang w:val="en-US"/>
        </w:rPr>
      </w:pPr>
    </w:p>
    <w:p w14:paraId="376D5802" w14:textId="68BCB77E" w:rsidR="00453626" w:rsidRPr="00D65062" w:rsidRDefault="00453626" w:rsidP="008F2E6F">
      <w:pPr>
        <w:jc w:val="both"/>
        <w:rPr>
          <w:rFonts w:ascii="Verdana" w:eastAsia="Times New Roman" w:hAnsi="Verdana"/>
          <w:lang w:val="en-US"/>
        </w:rPr>
      </w:pPr>
      <w:r w:rsidRPr="00D65062">
        <w:rPr>
          <w:rFonts w:ascii="Verdana" w:eastAsia="Times New Roman" w:hAnsi="Verdana"/>
          <w:lang w:val="en-US"/>
        </w:rPr>
        <w:t>Note, in the screenshot below:</w:t>
      </w:r>
    </w:p>
    <w:p w14:paraId="1F4F3386" w14:textId="2AD8503D" w:rsidR="00AA4EAC" w:rsidRPr="00D65062" w:rsidRDefault="00453626" w:rsidP="008F2E6F">
      <w:pPr>
        <w:pStyle w:val="ListParagraph"/>
        <w:numPr>
          <w:ilvl w:val="0"/>
          <w:numId w:val="8"/>
        </w:numPr>
        <w:jc w:val="both"/>
        <w:rPr>
          <w:rFonts w:ascii="Verdana" w:eastAsia="Times New Roman" w:hAnsi="Verdana" w:cs="Times New Roman"/>
          <w:lang w:val="en-US" w:eastAsia="en-GB"/>
        </w:rPr>
      </w:pPr>
      <w:r w:rsidRPr="00D65062">
        <w:rPr>
          <w:rFonts w:ascii="Verdana" w:eastAsia="Times New Roman" w:hAnsi="Verdana" w:cs="Times New Roman"/>
          <w:lang w:val="en-US" w:eastAsia="en-GB"/>
        </w:rPr>
        <w:t>“new”</w:t>
      </w:r>
      <w:r w:rsidR="00AA4EAC" w:rsidRPr="00D65062">
        <w:rPr>
          <w:rFonts w:ascii="Verdana" w:eastAsia="Times New Roman" w:hAnsi="Verdana" w:cs="Times New Roman"/>
          <w:lang w:val="en-US" w:eastAsia="en-GB"/>
        </w:rPr>
        <w:t xml:space="preserve"> </w:t>
      </w:r>
      <w:r w:rsidRPr="00D65062">
        <w:rPr>
          <w:rFonts w:ascii="Verdana" w:eastAsia="Times New Roman" w:hAnsi="Verdana" w:cs="Times New Roman"/>
          <w:lang w:val="en-US" w:eastAsia="en-GB"/>
        </w:rPr>
        <w:t xml:space="preserve">- </w:t>
      </w:r>
      <w:r w:rsidR="00AA4EAC" w:rsidRPr="00D65062">
        <w:rPr>
          <w:rFonts w:ascii="Verdana" w:eastAsia="Times New Roman" w:hAnsi="Verdana" w:cs="Times New Roman"/>
          <w:lang w:val="en-US" w:eastAsia="en-GB"/>
        </w:rPr>
        <w:t>meaning that the virtual network, subnet, Public IP and Network Security</w:t>
      </w:r>
      <w:r w:rsidR="00942ACD" w:rsidRPr="00D65062">
        <w:rPr>
          <w:rFonts w:ascii="Verdana" w:eastAsia="Times New Roman" w:hAnsi="Verdana" w:cs="Times New Roman"/>
          <w:lang w:val="en-US" w:eastAsia="en-GB"/>
        </w:rPr>
        <w:t xml:space="preserve"> Group will be created for your </w:t>
      </w:r>
      <w:r w:rsidR="00AA4EAC" w:rsidRPr="00D65062">
        <w:rPr>
          <w:rFonts w:ascii="Verdana" w:eastAsia="Times New Roman" w:hAnsi="Verdana" w:cs="Times New Roman"/>
          <w:lang w:val="en-US" w:eastAsia="en-GB"/>
        </w:rPr>
        <w:t xml:space="preserve">VM </w:t>
      </w:r>
    </w:p>
    <w:p w14:paraId="24E031F8" w14:textId="62FEF181" w:rsidR="00AA4EAC" w:rsidRPr="00D65062" w:rsidRDefault="00453626" w:rsidP="008F2E6F">
      <w:pPr>
        <w:pStyle w:val="ListParagraph"/>
        <w:numPr>
          <w:ilvl w:val="0"/>
          <w:numId w:val="8"/>
        </w:numPr>
        <w:jc w:val="both"/>
        <w:rPr>
          <w:rFonts w:ascii="Verdana" w:eastAsia="Times New Roman" w:hAnsi="Verdana" w:cs="Times New Roman"/>
          <w:lang w:val="en-US" w:eastAsia="en-GB"/>
        </w:rPr>
      </w:pPr>
      <w:r w:rsidRPr="00D65062">
        <w:rPr>
          <w:rFonts w:ascii="Verdana" w:eastAsia="Times New Roman" w:hAnsi="Verdana" w:cs="Times New Roman"/>
          <w:lang w:val="en-US" w:eastAsia="en-GB"/>
        </w:rPr>
        <w:t>“</w:t>
      </w:r>
      <w:r w:rsidR="00AA4EAC" w:rsidRPr="00D65062">
        <w:rPr>
          <w:rFonts w:ascii="Verdana" w:eastAsia="Times New Roman" w:hAnsi="Verdana" w:cs="Times New Roman"/>
          <w:lang w:val="en-US" w:eastAsia="en-GB"/>
        </w:rPr>
        <w:t xml:space="preserve">Validation </w:t>
      </w:r>
      <w:r w:rsidRPr="00D65062">
        <w:rPr>
          <w:rFonts w:ascii="Verdana" w:eastAsia="Times New Roman" w:hAnsi="Verdana" w:cs="Times New Roman"/>
          <w:lang w:val="en-US" w:eastAsia="en-GB"/>
        </w:rPr>
        <w:t>passed”</w:t>
      </w:r>
    </w:p>
    <w:p w14:paraId="77BE01FE" w14:textId="77777777" w:rsidR="00453626" w:rsidRPr="00D65062" w:rsidRDefault="00453626" w:rsidP="008F2E6F">
      <w:pPr>
        <w:pStyle w:val="ListParagraph"/>
        <w:jc w:val="both"/>
        <w:rPr>
          <w:rFonts w:ascii="Verdana" w:eastAsia="Times New Roman" w:hAnsi="Verdana" w:cs="Times New Roman"/>
          <w:lang w:val="en-US" w:eastAsia="en-GB"/>
        </w:rPr>
      </w:pPr>
    </w:p>
    <w:p w14:paraId="1E059A01" w14:textId="634B6446" w:rsidR="002A385A" w:rsidRPr="00D65062" w:rsidRDefault="00453626" w:rsidP="008F2E6F">
      <w:pPr>
        <w:jc w:val="both"/>
        <w:rPr>
          <w:rFonts w:ascii="Verdana" w:eastAsia="Times New Roman" w:hAnsi="Verdana"/>
          <w:lang w:val="en-US"/>
        </w:rPr>
      </w:pPr>
      <w:r w:rsidRPr="00D65062">
        <w:rPr>
          <w:rFonts w:ascii="Verdana" w:eastAsia="Times New Roman" w:hAnsi="Verdana"/>
          <w:lang w:val="en-US"/>
        </w:rPr>
        <w:t>Check the</w:t>
      </w:r>
      <w:r w:rsidR="00A84177" w:rsidRPr="00D65062">
        <w:rPr>
          <w:rFonts w:ascii="Verdana" w:eastAsia="Times New Roman" w:hAnsi="Verdana"/>
          <w:lang w:val="en-US"/>
        </w:rPr>
        <w:t xml:space="preserve"> p</w:t>
      </w:r>
      <w:r w:rsidR="002A385A" w:rsidRPr="00D65062">
        <w:rPr>
          <w:rFonts w:ascii="Verdana" w:eastAsia="Times New Roman" w:hAnsi="Verdana"/>
          <w:lang w:val="en-US"/>
        </w:rPr>
        <w:t>urchase you are about to make.</w:t>
      </w:r>
    </w:p>
    <w:p w14:paraId="0F042C58" w14:textId="0E344FEA" w:rsidR="00453626" w:rsidRPr="00D65062" w:rsidRDefault="002A385A" w:rsidP="008F2E6F">
      <w:pPr>
        <w:jc w:val="both"/>
        <w:rPr>
          <w:rFonts w:ascii="Verdana" w:eastAsia="Times New Roman" w:hAnsi="Verdana"/>
          <w:lang w:val="en-US"/>
        </w:rPr>
      </w:pPr>
      <w:r w:rsidRPr="00D65062">
        <w:rPr>
          <w:rFonts w:ascii="Verdana" w:eastAsia="Times New Roman" w:hAnsi="Verdana"/>
          <w:lang w:val="en-US"/>
        </w:rPr>
        <w:t>N</w:t>
      </w:r>
      <w:r w:rsidR="00453626" w:rsidRPr="00D65062">
        <w:rPr>
          <w:rFonts w:ascii="Verdana" w:eastAsia="Times New Roman" w:hAnsi="Verdana"/>
          <w:lang w:val="en-US"/>
        </w:rPr>
        <w:t xml:space="preserve">otice that the BYOL is not charged, but the VM </w:t>
      </w:r>
      <w:r w:rsidRPr="00D65062">
        <w:rPr>
          <w:rFonts w:ascii="Verdana" w:eastAsia="Times New Roman" w:hAnsi="Verdana"/>
          <w:lang w:val="en-US"/>
        </w:rPr>
        <w:t xml:space="preserve">where the BIG-IP VE will land </w:t>
      </w:r>
      <w:r w:rsidR="00CB0935" w:rsidRPr="00D65062">
        <w:rPr>
          <w:rFonts w:ascii="Verdana" w:eastAsia="Times New Roman" w:hAnsi="Verdana"/>
          <w:lang w:val="en-US"/>
        </w:rPr>
        <w:t>on is.</w:t>
      </w:r>
    </w:p>
    <w:p w14:paraId="5E52C20C" w14:textId="77777777" w:rsidR="00A84177" w:rsidRPr="00D65062" w:rsidRDefault="00A84177" w:rsidP="008F2E6F">
      <w:pPr>
        <w:jc w:val="both"/>
        <w:rPr>
          <w:rFonts w:ascii="Verdana" w:eastAsia="Times New Roman" w:hAnsi="Verdana"/>
          <w:lang w:val="en-US"/>
        </w:rPr>
      </w:pPr>
    </w:p>
    <w:p w14:paraId="47E9C9E4" w14:textId="7C2C1243" w:rsidR="00AA4EAC" w:rsidRPr="00D65062" w:rsidRDefault="00DE197D" w:rsidP="008F2E6F">
      <w:pPr>
        <w:jc w:val="both"/>
        <w:rPr>
          <w:rFonts w:ascii="Verdana" w:eastAsia="Times New Roman" w:hAnsi="Verdana"/>
          <w:lang w:val="en-US"/>
        </w:rPr>
      </w:pPr>
      <w:r w:rsidRPr="00D65062">
        <w:rPr>
          <w:rFonts w:ascii="Verdana" w:eastAsia="Times New Roman" w:hAnsi="Verdana"/>
          <w:noProof/>
          <w:lang w:val="en-US" w:eastAsia="en-US"/>
        </w:rPr>
        <w:lastRenderedPageBreak/>
        <w:drawing>
          <wp:inline distT="0" distB="0" distL="0" distR="0" wp14:anchorId="50E199AC" wp14:editId="600D7CC0">
            <wp:extent cx="5321935" cy="3714031"/>
            <wp:effectExtent l="0" t="0" r="0" b="0"/>
            <wp:docPr id="33" name="Picture 33" descr="Azur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zure/image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6379" cy="3717132"/>
                    </a:xfrm>
                    <a:prstGeom prst="rect">
                      <a:avLst/>
                    </a:prstGeom>
                    <a:noFill/>
                    <a:ln>
                      <a:noFill/>
                    </a:ln>
                  </pic:spPr>
                </pic:pic>
              </a:graphicData>
            </a:graphic>
          </wp:inline>
        </w:drawing>
      </w:r>
    </w:p>
    <w:p w14:paraId="37E8D939" w14:textId="7BA1450F" w:rsidR="00663E7E" w:rsidRPr="00D65062" w:rsidRDefault="00663E7E" w:rsidP="008F2E6F">
      <w:pPr>
        <w:jc w:val="both"/>
        <w:rPr>
          <w:rFonts w:ascii="Verdana" w:eastAsia="Times New Roman" w:hAnsi="Verdana"/>
          <w:lang w:val="en-US"/>
        </w:rPr>
      </w:pPr>
    </w:p>
    <w:p w14:paraId="4F836A86" w14:textId="00B8340A" w:rsidR="00EC6776" w:rsidRPr="00D65062" w:rsidRDefault="00EC6776" w:rsidP="00EC6776">
      <w:pPr>
        <w:jc w:val="both"/>
        <w:rPr>
          <w:rFonts w:ascii="Verdana" w:eastAsia="Times New Roman" w:hAnsi="Verdana"/>
          <w:lang w:val="en-US"/>
        </w:rPr>
      </w:pPr>
      <w:r w:rsidRPr="00D65062">
        <w:rPr>
          <w:rFonts w:ascii="Verdana" w:eastAsia="Times New Roman" w:hAnsi="Verdana"/>
          <w:lang w:val="en-US"/>
        </w:rPr>
        <w:t>Click “</w:t>
      </w:r>
      <w:commentRangeStart w:id="7"/>
      <w:r w:rsidRPr="00D65062">
        <w:rPr>
          <w:rFonts w:ascii="Verdana" w:eastAsia="Times New Roman" w:hAnsi="Verdana"/>
          <w:lang w:val="en-US"/>
        </w:rPr>
        <w:t>Purchase</w:t>
      </w:r>
      <w:commentRangeEnd w:id="7"/>
      <w:r w:rsidR="004E56A0" w:rsidRPr="00D65062">
        <w:rPr>
          <w:rStyle w:val="CommentReference"/>
          <w:lang w:val="en-US"/>
        </w:rPr>
        <w:commentReference w:id="7"/>
      </w:r>
      <w:r w:rsidRPr="00D65062">
        <w:rPr>
          <w:rFonts w:ascii="Verdana" w:eastAsia="Times New Roman" w:hAnsi="Verdana"/>
          <w:lang w:val="en-US"/>
        </w:rPr>
        <w:t>”</w:t>
      </w:r>
      <w:ins w:id="8" w:author="Chris Adrian" w:date="2017-10-31T08:17:00Z">
        <w:r w:rsidR="004F7B8C" w:rsidRPr="00D65062">
          <w:rPr>
            <w:rFonts w:ascii="Verdana" w:eastAsia="Times New Roman" w:hAnsi="Verdana"/>
            <w:lang w:val="en-US"/>
          </w:rPr>
          <w:t xml:space="preserve"> or “Create”.</w:t>
        </w:r>
      </w:ins>
      <w:del w:id="9" w:author="Chris Adrian" w:date="2017-10-31T08:17:00Z">
        <w:r w:rsidRPr="00D65062" w:rsidDel="004F7B8C">
          <w:rPr>
            <w:rFonts w:ascii="Verdana" w:eastAsia="Times New Roman" w:hAnsi="Verdana"/>
            <w:lang w:val="en-US"/>
          </w:rPr>
          <w:delText>.</w:delText>
        </w:r>
      </w:del>
    </w:p>
    <w:p w14:paraId="12CCD5DF" w14:textId="77777777" w:rsidR="0098787D" w:rsidRPr="00D65062" w:rsidRDefault="0098787D" w:rsidP="008F2E6F">
      <w:pPr>
        <w:jc w:val="both"/>
        <w:rPr>
          <w:rFonts w:ascii="Verdana" w:eastAsia="Times New Roman" w:hAnsi="Verdana"/>
          <w:lang w:val="en-US"/>
        </w:rPr>
      </w:pPr>
    </w:p>
    <w:p w14:paraId="46DAA535" w14:textId="2FCC990B" w:rsidR="00A84177" w:rsidRPr="00D65062" w:rsidRDefault="00A84177" w:rsidP="008205D8">
      <w:pPr>
        <w:pStyle w:val="Heading2"/>
        <w:rPr>
          <w:rFonts w:eastAsia="Times New Roman"/>
          <w:lang w:val="en-US"/>
        </w:rPr>
      </w:pPr>
      <w:bookmarkStart w:id="10" w:name="_Toc497485502"/>
      <w:r w:rsidRPr="00D65062">
        <w:rPr>
          <w:rFonts w:eastAsia="Times New Roman"/>
          <w:lang w:val="en-US"/>
        </w:rPr>
        <w:t xml:space="preserve">Step 3. </w:t>
      </w:r>
      <w:r w:rsidR="00CB0935" w:rsidRPr="00D65062">
        <w:rPr>
          <w:rFonts w:eastAsia="Times New Roman"/>
          <w:lang w:val="en-US"/>
        </w:rPr>
        <w:t>Allow management</w:t>
      </w:r>
      <w:r w:rsidRPr="00D65062">
        <w:rPr>
          <w:rFonts w:eastAsia="Times New Roman"/>
          <w:lang w:val="en-US"/>
        </w:rPr>
        <w:t xml:space="preserve"> and HTTP access to the BIG-IP</w:t>
      </w:r>
      <w:bookmarkEnd w:id="10"/>
    </w:p>
    <w:p w14:paraId="7A80BAE7" w14:textId="77777777" w:rsidR="00A84177" w:rsidRPr="00D65062" w:rsidRDefault="00A84177" w:rsidP="008F2E6F">
      <w:pPr>
        <w:jc w:val="both"/>
        <w:rPr>
          <w:rFonts w:ascii="Verdana" w:eastAsia="Times New Roman" w:hAnsi="Verdana"/>
          <w:b/>
          <w:lang w:val="en-US"/>
        </w:rPr>
      </w:pPr>
    </w:p>
    <w:p w14:paraId="08280A30" w14:textId="6B75222E" w:rsidR="00A84177" w:rsidRPr="00D65062" w:rsidRDefault="00A84177" w:rsidP="008F2E6F">
      <w:pPr>
        <w:jc w:val="both"/>
        <w:rPr>
          <w:rFonts w:ascii="Verdana" w:eastAsia="Times New Roman" w:hAnsi="Verdana"/>
          <w:lang w:val="en-US"/>
        </w:rPr>
      </w:pPr>
      <w:r w:rsidRPr="00D65062">
        <w:rPr>
          <w:rFonts w:ascii="Verdana" w:eastAsia="Times New Roman" w:hAnsi="Verdana"/>
          <w:lang w:val="en-US"/>
        </w:rPr>
        <w:t xml:space="preserve">In this </w:t>
      </w:r>
      <w:r w:rsidR="002004BF" w:rsidRPr="00D65062">
        <w:rPr>
          <w:rFonts w:ascii="Verdana" w:eastAsia="Times New Roman" w:hAnsi="Verdana"/>
          <w:lang w:val="en-US"/>
        </w:rPr>
        <w:t xml:space="preserve">step you </w:t>
      </w:r>
      <w:r w:rsidRPr="00D65062">
        <w:rPr>
          <w:rFonts w:ascii="Verdana" w:eastAsia="Times New Roman" w:hAnsi="Verdana"/>
          <w:lang w:val="en-US"/>
        </w:rPr>
        <w:t>will pe</w:t>
      </w:r>
      <w:r w:rsidR="004612EC" w:rsidRPr="00D65062">
        <w:rPr>
          <w:rFonts w:ascii="Verdana" w:eastAsia="Times New Roman" w:hAnsi="Verdana"/>
          <w:lang w:val="en-US"/>
        </w:rPr>
        <w:t>rmit management access and HTTPS</w:t>
      </w:r>
      <w:r w:rsidRPr="00D65062">
        <w:rPr>
          <w:rFonts w:ascii="Verdana" w:eastAsia="Times New Roman" w:hAnsi="Verdana"/>
          <w:lang w:val="en-US"/>
        </w:rPr>
        <w:t xml:space="preserve"> access to the BIG-IP by modifying the Network Security Group “Inbound” network access rule set.</w:t>
      </w:r>
    </w:p>
    <w:p w14:paraId="4D00BA72" w14:textId="77777777" w:rsidR="00A84177" w:rsidRPr="00D65062" w:rsidRDefault="00A84177" w:rsidP="008F2E6F">
      <w:pPr>
        <w:jc w:val="both"/>
        <w:rPr>
          <w:rFonts w:ascii="Verdana" w:eastAsia="Times New Roman" w:hAnsi="Verdana"/>
          <w:lang w:val="en-US"/>
        </w:rPr>
      </w:pPr>
    </w:p>
    <w:p w14:paraId="0D14A811" w14:textId="68B1F748" w:rsidR="00453626" w:rsidRPr="00D65062" w:rsidRDefault="00541287" w:rsidP="008F2E6F">
      <w:pPr>
        <w:jc w:val="both"/>
        <w:rPr>
          <w:rFonts w:ascii="Verdana" w:eastAsia="Times New Roman" w:hAnsi="Verdana"/>
          <w:lang w:val="en-US"/>
        </w:rPr>
      </w:pPr>
      <w:r w:rsidRPr="00D65062">
        <w:rPr>
          <w:rFonts w:ascii="Verdana" w:eastAsia="Times New Roman" w:hAnsi="Verdana"/>
          <w:lang w:val="en-US"/>
        </w:rPr>
        <w:t>Go to Resource groups</w:t>
      </w:r>
      <w:r w:rsidR="00A84177" w:rsidRPr="00D65062">
        <w:rPr>
          <w:rFonts w:ascii="Verdana" w:eastAsia="Times New Roman" w:hAnsi="Verdana"/>
          <w:lang w:val="en-US"/>
        </w:rPr>
        <w:t>.</w:t>
      </w:r>
    </w:p>
    <w:p w14:paraId="2D63E3C4" w14:textId="6796B3B8" w:rsidR="007453CA" w:rsidRPr="00D65062" w:rsidRDefault="007453CA" w:rsidP="008F2E6F">
      <w:pPr>
        <w:jc w:val="both"/>
        <w:rPr>
          <w:rFonts w:ascii="Verdana" w:eastAsia="Times New Roman" w:hAnsi="Verdana"/>
          <w:lang w:val="en-US"/>
        </w:rPr>
      </w:pPr>
    </w:p>
    <w:p w14:paraId="14998D91" w14:textId="7DDAB72D" w:rsidR="00D03A25" w:rsidRPr="00D65062" w:rsidRDefault="00CA0335" w:rsidP="008F2E6F">
      <w:pPr>
        <w:jc w:val="both"/>
        <w:rPr>
          <w:rFonts w:ascii="Verdana" w:eastAsia="Times New Roman" w:hAnsi="Verdana"/>
          <w:lang w:val="en-US"/>
        </w:rPr>
      </w:pPr>
      <w:r w:rsidRPr="00D65062">
        <w:rPr>
          <w:rFonts w:ascii="Verdana" w:eastAsia="Times New Roman" w:hAnsi="Verdana"/>
          <w:noProof/>
          <w:lang w:val="en-US" w:eastAsia="en-US"/>
        </w:rPr>
        <w:drawing>
          <wp:inline distT="0" distB="0" distL="0" distR="0" wp14:anchorId="5CFB6207" wp14:editId="6FDBD0CA">
            <wp:extent cx="4747674" cy="2006671"/>
            <wp:effectExtent l="0" t="0" r="2540" b="0"/>
            <wp:docPr id="7" name="Picture 7" descr="lab1/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b1/image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9347" cy="2011605"/>
                    </a:xfrm>
                    <a:prstGeom prst="rect">
                      <a:avLst/>
                    </a:prstGeom>
                    <a:noFill/>
                    <a:ln>
                      <a:noFill/>
                    </a:ln>
                  </pic:spPr>
                </pic:pic>
              </a:graphicData>
            </a:graphic>
          </wp:inline>
        </w:drawing>
      </w:r>
    </w:p>
    <w:p w14:paraId="248AC18D" w14:textId="77777777" w:rsidR="00541287" w:rsidRPr="00D65062" w:rsidRDefault="00541287" w:rsidP="008F2E6F">
      <w:pPr>
        <w:jc w:val="both"/>
        <w:rPr>
          <w:rFonts w:ascii="Verdana" w:eastAsia="Times New Roman" w:hAnsi="Verdana"/>
          <w:lang w:val="en-US"/>
        </w:rPr>
      </w:pPr>
    </w:p>
    <w:p w14:paraId="7A2FFFA2" w14:textId="35EDD698" w:rsidR="00541287" w:rsidRPr="00D65062" w:rsidRDefault="00541287" w:rsidP="008F2E6F">
      <w:pPr>
        <w:jc w:val="both"/>
        <w:rPr>
          <w:rFonts w:ascii="Verdana" w:eastAsia="Times New Roman" w:hAnsi="Verdana"/>
          <w:lang w:val="en-US"/>
        </w:rPr>
      </w:pPr>
      <w:r w:rsidRPr="00D65062">
        <w:rPr>
          <w:rFonts w:ascii="Verdana" w:eastAsia="Times New Roman" w:hAnsi="Verdana"/>
          <w:lang w:val="en-US"/>
        </w:rPr>
        <w:t>Expand your Resource group and select the Network security group.</w:t>
      </w:r>
    </w:p>
    <w:p w14:paraId="54742178" w14:textId="77777777" w:rsidR="00541287" w:rsidRPr="00D65062" w:rsidRDefault="00541287" w:rsidP="008F2E6F">
      <w:pPr>
        <w:jc w:val="both"/>
        <w:rPr>
          <w:rFonts w:ascii="Verdana" w:eastAsia="Times New Roman" w:hAnsi="Verdana"/>
          <w:lang w:val="en-US"/>
        </w:rPr>
      </w:pPr>
    </w:p>
    <w:p w14:paraId="31F5AF75" w14:textId="1ED47BA5" w:rsidR="00541287" w:rsidRPr="00D65062" w:rsidRDefault="00DA4A5B" w:rsidP="008F2E6F">
      <w:pPr>
        <w:jc w:val="both"/>
        <w:rPr>
          <w:rFonts w:ascii="Verdana" w:eastAsia="Times New Roman" w:hAnsi="Verdana"/>
          <w:lang w:val="en-US"/>
        </w:rPr>
      </w:pPr>
      <w:r w:rsidRPr="00D65062">
        <w:rPr>
          <w:rFonts w:ascii="Verdana" w:eastAsia="Times New Roman" w:hAnsi="Verdana"/>
          <w:noProof/>
          <w:lang w:val="en-US" w:eastAsia="en-US"/>
        </w:rPr>
        <w:drawing>
          <wp:inline distT="0" distB="0" distL="0" distR="0" wp14:anchorId="186A75FF" wp14:editId="046E8442">
            <wp:extent cx="5963285" cy="3190240"/>
            <wp:effectExtent l="0" t="0" r="5715" b="10160"/>
            <wp:docPr id="30" name="Picture 30" descr="lab1/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b1/image1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3285" cy="3190240"/>
                    </a:xfrm>
                    <a:prstGeom prst="rect">
                      <a:avLst/>
                    </a:prstGeom>
                    <a:noFill/>
                    <a:ln>
                      <a:noFill/>
                    </a:ln>
                  </pic:spPr>
                </pic:pic>
              </a:graphicData>
            </a:graphic>
          </wp:inline>
        </w:drawing>
      </w:r>
    </w:p>
    <w:p w14:paraId="5C39EA76" w14:textId="77777777" w:rsidR="00AA4EAC" w:rsidRPr="00D65062" w:rsidRDefault="00AA4EAC" w:rsidP="008F2E6F">
      <w:pPr>
        <w:jc w:val="both"/>
        <w:rPr>
          <w:rFonts w:ascii="Verdana" w:eastAsia="Times New Roman" w:hAnsi="Verdana"/>
          <w:lang w:val="en-US"/>
        </w:rPr>
      </w:pPr>
    </w:p>
    <w:p w14:paraId="47671EB2" w14:textId="4FB25B96" w:rsidR="001B7AAE" w:rsidRPr="00D65062" w:rsidRDefault="002A385A" w:rsidP="008F2E6F">
      <w:pPr>
        <w:jc w:val="both"/>
        <w:rPr>
          <w:rFonts w:ascii="Verdana" w:eastAsia="Times New Roman" w:hAnsi="Verdana"/>
          <w:lang w:val="en-US"/>
        </w:rPr>
      </w:pPr>
      <w:r w:rsidRPr="00D65062">
        <w:rPr>
          <w:rFonts w:ascii="Verdana" w:eastAsia="Times New Roman" w:hAnsi="Verdana"/>
          <w:lang w:val="en-US"/>
        </w:rPr>
        <w:t>Notice</w:t>
      </w:r>
      <w:r w:rsidR="002004BF" w:rsidRPr="00D65062">
        <w:rPr>
          <w:rFonts w:ascii="Verdana" w:eastAsia="Times New Roman" w:hAnsi="Verdana"/>
          <w:lang w:val="en-US"/>
        </w:rPr>
        <w:t xml:space="preserve"> that you</w:t>
      </w:r>
      <w:r w:rsidR="0054495C" w:rsidRPr="00D65062">
        <w:rPr>
          <w:rFonts w:ascii="Verdana" w:eastAsia="Times New Roman" w:hAnsi="Verdana"/>
          <w:lang w:val="en-US"/>
        </w:rPr>
        <w:t xml:space="preserve"> only have an inbound rule allowing SSH.</w:t>
      </w:r>
    </w:p>
    <w:p w14:paraId="677799B1" w14:textId="77777777" w:rsidR="007771CB" w:rsidRPr="00D65062" w:rsidRDefault="007771CB" w:rsidP="008F2E6F">
      <w:pPr>
        <w:jc w:val="both"/>
        <w:rPr>
          <w:rFonts w:ascii="Verdana" w:hAnsi="Verdana"/>
          <w:lang w:val="en-US"/>
        </w:rPr>
      </w:pPr>
    </w:p>
    <w:p w14:paraId="5E31050B" w14:textId="53A5DCF3" w:rsidR="00F20A2F" w:rsidRPr="00D65062" w:rsidRDefault="00CA0335" w:rsidP="008F2E6F">
      <w:pPr>
        <w:jc w:val="both"/>
        <w:rPr>
          <w:rFonts w:ascii="Verdana" w:hAnsi="Verdana"/>
          <w:lang w:val="en-US"/>
        </w:rPr>
      </w:pPr>
      <w:r w:rsidRPr="00D65062">
        <w:rPr>
          <w:rFonts w:ascii="Verdana" w:hAnsi="Verdana"/>
          <w:noProof/>
          <w:lang w:val="en-US" w:eastAsia="en-US"/>
        </w:rPr>
        <w:drawing>
          <wp:inline distT="0" distB="0" distL="0" distR="0" wp14:anchorId="323B1496" wp14:editId="2B47680A">
            <wp:extent cx="5319174" cy="2420278"/>
            <wp:effectExtent l="0" t="0" r="0" b="0"/>
            <wp:docPr id="12" name="Picture 12" descr="lab1/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b1/image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3468" cy="2426782"/>
                    </a:xfrm>
                    <a:prstGeom prst="rect">
                      <a:avLst/>
                    </a:prstGeom>
                    <a:noFill/>
                    <a:ln>
                      <a:noFill/>
                    </a:ln>
                  </pic:spPr>
                </pic:pic>
              </a:graphicData>
            </a:graphic>
          </wp:inline>
        </w:drawing>
      </w:r>
    </w:p>
    <w:p w14:paraId="65F841BD" w14:textId="77777777" w:rsidR="00F20A2F" w:rsidRPr="00D65062" w:rsidRDefault="00F20A2F" w:rsidP="008F2E6F">
      <w:pPr>
        <w:jc w:val="both"/>
        <w:rPr>
          <w:rFonts w:ascii="Verdana" w:hAnsi="Verdana"/>
          <w:lang w:val="en-US"/>
        </w:rPr>
      </w:pPr>
    </w:p>
    <w:p w14:paraId="194E49F1" w14:textId="77777777" w:rsidR="00F20A2F" w:rsidRPr="00D65062" w:rsidRDefault="00F20A2F" w:rsidP="00F20A2F">
      <w:pPr>
        <w:jc w:val="both"/>
        <w:rPr>
          <w:rFonts w:ascii="Verdana" w:hAnsi="Verdana"/>
          <w:lang w:val="en-US"/>
        </w:rPr>
      </w:pPr>
      <w:r w:rsidRPr="00D65062">
        <w:rPr>
          <w:rFonts w:ascii="Verdana" w:hAnsi="Verdana"/>
          <w:lang w:val="en-US"/>
        </w:rPr>
        <w:t>Add rules to allow HTTPS for F5 BIG-IP management and data plane by clicking on “Inbound security rules” (to the left of the screen below)</w:t>
      </w:r>
    </w:p>
    <w:p w14:paraId="7729CA99" w14:textId="77777777" w:rsidR="00F20A2F" w:rsidRPr="00D65062" w:rsidRDefault="00F20A2F" w:rsidP="008F2E6F">
      <w:pPr>
        <w:jc w:val="both"/>
        <w:rPr>
          <w:rFonts w:ascii="Verdana" w:hAnsi="Verdana"/>
          <w:lang w:val="en-US"/>
        </w:rPr>
      </w:pPr>
    </w:p>
    <w:p w14:paraId="7FFEDA94" w14:textId="40202F33" w:rsidR="00F20A2F" w:rsidRPr="00D65062" w:rsidRDefault="00CA0335"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1EFA0F4C" wp14:editId="5D434117">
            <wp:extent cx="5302693" cy="2412779"/>
            <wp:effectExtent l="0" t="0" r="6350" b="635"/>
            <wp:docPr id="13" name="Picture 13" descr="lab1/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b1/image1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10494" cy="2416329"/>
                    </a:xfrm>
                    <a:prstGeom prst="rect">
                      <a:avLst/>
                    </a:prstGeom>
                    <a:noFill/>
                    <a:ln>
                      <a:noFill/>
                    </a:ln>
                  </pic:spPr>
                </pic:pic>
              </a:graphicData>
            </a:graphic>
          </wp:inline>
        </w:drawing>
      </w:r>
    </w:p>
    <w:p w14:paraId="50ED8C7B" w14:textId="02CA43C5" w:rsidR="007771CB" w:rsidRPr="00D65062" w:rsidRDefault="007771CB" w:rsidP="008F2E6F">
      <w:pPr>
        <w:jc w:val="both"/>
        <w:rPr>
          <w:rFonts w:ascii="Verdana" w:hAnsi="Verdana"/>
          <w:lang w:val="en-US"/>
        </w:rPr>
      </w:pPr>
    </w:p>
    <w:p w14:paraId="7700BBE9" w14:textId="6E51D36E" w:rsidR="007771CB" w:rsidRPr="00D65062" w:rsidRDefault="007771CB" w:rsidP="008F2E6F">
      <w:pPr>
        <w:jc w:val="both"/>
        <w:rPr>
          <w:rFonts w:ascii="Verdana" w:hAnsi="Verdana"/>
          <w:lang w:val="en-US"/>
        </w:rPr>
      </w:pPr>
    </w:p>
    <w:p w14:paraId="5E0CDEE9" w14:textId="15EDBAEE" w:rsidR="00BF1574" w:rsidRPr="00D65062" w:rsidRDefault="00F2670C" w:rsidP="00BF1574">
      <w:pPr>
        <w:rPr>
          <w:rFonts w:ascii="Verdana" w:hAnsi="Verdana"/>
          <w:lang w:val="en-US"/>
        </w:rPr>
      </w:pPr>
      <w:r w:rsidRPr="00D65062">
        <w:rPr>
          <w:rFonts w:ascii="Verdana" w:hAnsi="Verdana"/>
          <w:noProof/>
          <w:lang w:val="en-US" w:eastAsia="en-US"/>
        </w:rPr>
        <w:drawing>
          <wp:inline distT="0" distB="0" distL="0" distR="0" wp14:anchorId="4978F11B" wp14:editId="426B233A">
            <wp:extent cx="5324475" cy="1851992"/>
            <wp:effectExtent l="0" t="0" r="9525" b="2540"/>
            <wp:docPr id="39" name="Picture 39" descr="Azur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zure/image1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49276" cy="1860619"/>
                    </a:xfrm>
                    <a:prstGeom prst="rect">
                      <a:avLst/>
                    </a:prstGeom>
                    <a:noFill/>
                    <a:ln>
                      <a:noFill/>
                    </a:ln>
                  </pic:spPr>
                </pic:pic>
              </a:graphicData>
            </a:graphic>
          </wp:inline>
        </w:drawing>
      </w:r>
    </w:p>
    <w:p w14:paraId="401B2CB4" w14:textId="77777777" w:rsidR="0044560A" w:rsidRPr="00D65062" w:rsidRDefault="0044560A" w:rsidP="00BF1574">
      <w:pPr>
        <w:rPr>
          <w:rFonts w:ascii="Verdana" w:hAnsi="Verdana"/>
          <w:lang w:val="en-US"/>
        </w:rPr>
      </w:pPr>
    </w:p>
    <w:p w14:paraId="1B6BB3B4" w14:textId="78F2FBB5" w:rsidR="0044560A" w:rsidRPr="00D65062" w:rsidRDefault="0044560A" w:rsidP="0044560A">
      <w:pPr>
        <w:jc w:val="both"/>
        <w:rPr>
          <w:rFonts w:ascii="Verdana" w:hAnsi="Verdana"/>
          <w:lang w:val="en-US"/>
        </w:rPr>
      </w:pPr>
      <w:r w:rsidRPr="00D65062">
        <w:rPr>
          <w:rFonts w:ascii="Verdana" w:hAnsi="Verdana"/>
          <w:lang w:val="en-US"/>
        </w:rPr>
        <w:t>Click “+ Add”</w:t>
      </w:r>
      <w:r w:rsidR="00C7084F" w:rsidRPr="00D65062">
        <w:rPr>
          <w:rFonts w:ascii="Verdana" w:hAnsi="Verdana"/>
          <w:lang w:val="en-US"/>
        </w:rPr>
        <w:t>.</w:t>
      </w:r>
    </w:p>
    <w:p w14:paraId="23335192" w14:textId="77777777" w:rsidR="00F2670C" w:rsidRPr="00D65062" w:rsidRDefault="00F2670C" w:rsidP="00BF1574">
      <w:pPr>
        <w:rPr>
          <w:rFonts w:ascii="Verdana" w:hAnsi="Verdana"/>
          <w:lang w:val="en-US"/>
        </w:rPr>
      </w:pPr>
    </w:p>
    <w:p w14:paraId="338604CE" w14:textId="3C9A8A3B" w:rsidR="00C0048C" w:rsidRPr="00D65062" w:rsidRDefault="002725FF" w:rsidP="00BF1574">
      <w:pPr>
        <w:rPr>
          <w:rFonts w:ascii="Verdana" w:hAnsi="Verdana"/>
          <w:lang w:val="en-US"/>
        </w:rPr>
      </w:pPr>
      <w:r w:rsidRPr="00D65062">
        <w:rPr>
          <w:rFonts w:ascii="Verdana" w:hAnsi="Verdana"/>
          <w:lang w:val="en-US"/>
        </w:rPr>
        <w:t xml:space="preserve">Using the information provided in </w:t>
      </w:r>
      <w:r w:rsidR="00193CA7" w:rsidRPr="00D65062">
        <w:rPr>
          <w:rFonts w:ascii="Verdana" w:hAnsi="Verdana"/>
          <w:lang w:val="en-US"/>
        </w:rPr>
        <w:t>Table 1.</w:t>
      </w:r>
      <w:r w:rsidRPr="00D65062">
        <w:rPr>
          <w:rFonts w:ascii="Verdana" w:hAnsi="Verdana"/>
          <w:lang w:val="en-US"/>
        </w:rPr>
        <w:t>4, a</w:t>
      </w:r>
      <w:r w:rsidR="00C0048C" w:rsidRPr="00D65062">
        <w:rPr>
          <w:rFonts w:ascii="Verdana" w:hAnsi="Verdana"/>
          <w:lang w:val="en-US"/>
        </w:rPr>
        <w:t xml:space="preserve">dd </w:t>
      </w:r>
      <w:r w:rsidRPr="00D65062">
        <w:rPr>
          <w:rFonts w:ascii="Verdana" w:hAnsi="Verdana"/>
          <w:lang w:val="en-US"/>
        </w:rPr>
        <w:t xml:space="preserve">a </w:t>
      </w:r>
      <w:r w:rsidR="00C0048C" w:rsidRPr="00D65062">
        <w:rPr>
          <w:rFonts w:ascii="Verdana" w:hAnsi="Verdana"/>
          <w:lang w:val="en-US"/>
        </w:rPr>
        <w:t>rule to allow F5 BIG-IP management traffic</w:t>
      </w:r>
      <w:r w:rsidR="00F2670C" w:rsidRPr="00D65062">
        <w:rPr>
          <w:rFonts w:ascii="Verdana" w:hAnsi="Verdana"/>
          <w:lang w:val="en-US"/>
        </w:rPr>
        <w:t>.</w:t>
      </w:r>
    </w:p>
    <w:p w14:paraId="0E57665B" w14:textId="77777777" w:rsidR="002725FF" w:rsidRPr="00D65062" w:rsidRDefault="002725FF" w:rsidP="00BF1574">
      <w:pPr>
        <w:rPr>
          <w:rFonts w:ascii="Verdana" w:hAnsi="Verdana"/>
          <w:lang w:val="en-US"/>
        </w:rPr>
      </w:pPr>
    </w:p>
    <w:p w14:paraId="49FE632F" w14:textId="4BFB872C" w:rsidR="002725FF" w:rsidRPr="00D65062" w:rsidRDefault="00193CA7" w:rsidP="00BF1574">
      <w:pPr>
        <w:rPr>
          <w:rFonts w:ascii="Verdana" w:hAnsi="Verdana"/>
          <w:lang w:val="en-US"/>
        </w:rPr>
      </w:pPr>
      <w:r w:rsidRPr="00D65062">
        <w:rPr>
          <w:rFonts w:ascii="Verdana" w:hAnsi="Verdana"/>
          <w:lang w:val="en-US"/>
        </w:rPr>
        <w:t>Table 1.</w:t>
      </w:r>
      <w:r w:rsidR="002725FF" w:rsidRPr="00D65062">
        <w:rPr>
          <w:rFonts w:ascii="Verdana" w:hAnsi="Verdana"/>
          <w:lang w:val="en-US"/>
        </w:rPr>
        <w:t>4</w:t>
      </w:r>
    </w:p>
    <w:p w14:paraId="5479A7CF" w14:textId="77777777" w:rsidR="00F2670C" w:rsidRPr="00D65062" w:rsidRDefault="00F2670C" w:rsidP="00BF1574">
      <w:pPr>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F2670C" w:rsidRPr="00D65062" w14:paraId="3BDAE4BA" w14:textId="77777777" w:rsidTr="00B84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92E3F8C" w14:textId="77777777" w:rsidR="00F2670C" w:rsidRPr="00D65062" w:rsidRDefault="00F2670C" w:rsidP="00B847E9">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2E48D9DE" w14:textId="77777777" w:rsidR="00F2670C" w:rsidRPr="00D65062" w:rsidRDefault="00F2670C" w:rsidP="00B847E9">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F2670C" w:rsidRPr="00D65062" w14:paraId="11FAED1A" w14:textId="77777777" w:rsidTr="00B84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7858D8F" w14:textId="3994170E" w:rsidR="00F2670C" w:rsidRPr="00D65062" w:rsidRDefault="00F2670C" w:rsidP="00B847E9">
            <w:pPr>
              <w:pStyle w:val="p1"/>
              <w:jc w:val="both"/>
              <w:rPr>
                <w:rFonts w:ascii="Verdana" w:hAnsi="Verdana"/>
                <w:b w:val="0"/>
                <w:sz w:val="24"/>
                <w:szCs w:val="24"/>
                <w:lang w:val="en-US"/>
              </w:rPr>
            </w:pPr>
            <w:r w:rsidRPr="00D65062">
              <w:rPr>
                <w:rFonts w:ascii="Verdana" w:hAnsi="Verdana"/>
                <w:b w:val="0"/>
                <w:sz w:val="24"/>
                <w:szCs w:val="24"/>
                <w:lang w:val="en-US"/>
              </w:rPr>
              <w:t>Source</w:t>
            </w:r>
          </w:p>
        </w:tc>
        <w:tc>
          <w:tcPr>
            <w:tcW w:w="6164" w:type="dxa"/>
          </w:tcPr>
          <w:p w14:paraId="3994868F" w14:textId="79D59E93" w:rsidR="00F2670C" w:rsidRPr="00D65062" w:rsidRDefault="00F2670C"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Any</w:t>
            </w:r>
          </w:p>
        </w:tc>
      </w:tr>
      <w:tr w:rsidR="00F2670C" w:rsidRPr="00D65062" w14:paraId="4F038106" w14:textId="77777777" w:rsidTr="00F2670C">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6266A70E" w14:textId="068C8F72" w:rsidR="00F2670C" w:rsidRPr="00D65062" w:rsidRDefault="00F2670C" w:rsidP="00B847E9">
            <w:pPr>
              <w:pStyle w:val="p1"/>
              <w:jc w:val="both"/>
              <w:rPr>
                <w:rFonts w:ascii="Verdana" w:hAnsi="Verdana"/>
                <w:b w:val="0"/>
                <w:sz w:val="24"/>
                <w:szCs w:val="24"/>
                <w:lang w:val="en-US"/>
              </w:rPr>
            </w:pPr>
            <w:r w:rsidRPr="00D65062">
              <w:rPr>
                <w:rFonts w:ascii="Verdana" w:hAnsi="Verdana"/>
                <w:b w:val="0"/>
                <w:sz w:val="24"/>
                <w:szCs w:val="24"/>
                <w:lang w:val="en-US"/>
              </w:rPr>
              <w:t>Source Port</w:t>
            </w:r>
          </w:p>
        </w:tc>
        <w:tc>
          <w:tcPr>
            <w:tcW w:w="6164" w:type="dxa"/>
          </w:tcPr>
          <w:p w14:paraId="1723AF29" w14:textId="6E84B573" w:rsidR="00F2670C" w:rsidRPr="00D65062" w:rsidRDefault="00F2670C"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w:t>
            </w:r>
            <w:r w:rsidR="00A12510" w:rsidRPr="00D65062">
              <w:rPr>
                <w:rFonts w:ascii="Verdana" w:hAnsi="Verdana"/>
                <w:sz w:val="24"/>
                <w:szCs w:val="24"/>
                <w:lang w:val="en-US"/>
              </w:rPr>
              <w:t xml:space="preserve"> </w:t>
            </w:r>
          </w:p>
        </w:tc>
      </w:tr>
      <w:tr w:rsidR="00F2670C" w:rsidRPr="00D65062" w14:paraId="580C4ECE" w14:textId="77777777" w:rsidTr="00F2670C">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32" w:type="dxa"/>
          </w:tcPr>
          <w:p w14:paraId="4F222E51" w14:textId="6377B369" w:rsidR="00F2670C" w:rsidRPr="00D65062" w:rsidRDefault="00F2670C" w:rsidP="00B847E9">
            <w:pPr>
              <w:pStyle w:val="p1"/>
              <w:jc w:val="both"/>
              <w:rPr>
                <w:rFonts w:ascii="Verdana" w:hAnsi="Verdana"/>
                <w:b w:val="0"/>
                <w:sz w:val="24"/>
                <w:szCs w:val="24"/>
                <w:lang w:val="en-US"/>
              </w:rPr>
            </w:pPr>
            <w:r w:rsidRPr="00D65062">
              <w:rPr>
                <w:rFonts w:ascii="Verdana" w:hAnsi="Verdana"/>
                <w:b w:val="0"/>
                <w:sz w:val="24"/>
                <w:szCs w:val="24"/>
                <w:lang w:val="en-US"/>
              </w:rPr>
              <w:t>Destination</w:t>
            </w:r>
          </w:p>
        </w:tc>
        <w:tc>
          <w:tcPr>
            <w:tcW w:w="6164" w:type="dxa"/>
          </w:tcPr>
          <w:p w14:paraId="6D57B01E" w14:textId="022AAFDF" w:rsidR="00F2670C" w:rsidRPr="00D65062" w:rsidRDefault="00F2670C"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Any</w:t>
            </w:r>
          </w:p>
        </w:tc>
      </w:tr>
      <w:tr w:rsidR="00F2670C" w:rsidRPr="00D65062" w14:paraId="5C7B3328" w14:textId="77777777" w:rsidTr="00F2670C">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1E7A36A0" w14:textId="5E3150FB" w:rsidR="00F2670C" w:rsidRPr="00D65062" w:rsidRDefault="00F2670C" w:rsidP="00B847E9">
            <w:pPr>
              <w:pStyle w:val="p1"/>
              <w:jc w:val="both"/>
              <w:rPr>
                <w:rFonts w:ascii="Verdana" w:hAnsi="Verdana"/>
                <w:b w:val="0"/>
                <w:sz w:val="24"/>
                <w:szCs w:val="24"/>
                <w:lang w:val="en-US"/>
              </w:rPr>
            </w:pPr>
            <w:r w:rsidRPr="00D65062">
              <w:rPr>
                <w:rFonts w:ascii="Verdana" w:hAnsi="Verdana"/>
                <w:b w:val="0"/>
                <w:sz w:val="24"/>
                <w:szCs w:val="24"/>
                <w:lang w:val="en-US"/>
              </w:rPr>
              <w:t>Destination Port</w:t>
            </w:r>
          </w:p>
        </w:tc>
        <w:tc>
          <w:tcPr>
            <w:tcW w:w="6164" w:type="dxa"/>
          </w:tcPr>
          <w:p w14:paraId="518E55B7" w14:textId="24FC9051" w:rsidR="00F2670C" w:rsidRPr="00D65062" w:rsidRDefault="00F2670C"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8443</w:t>
            </w:r>
          </w:p>
        </w:tc>
      </w:tr>
      <w:tr w:rsidR="00F2670C" w:rsidRPr="00D65062" w14:paraId="6BE9C5F5" w14:textId="77777777" w:rsidTr="00F2670C">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32" w:type="dxa"/>
          </w:tcPr>
          <w:p w14:paraId="038167DD" w14:textId="24E9DD71" w:rsidR="00F2670C" w:rsidRPr="00D65062" w:rsidRDefault="00F2670C" w:rsidP="00B847E9">
            <w:pPr>
              <w:pStyle w:val="p1"/>
              <w:jc w:val="both"/>
              <w:rPr>
                <w:rFonts w:ascii="Verdana" w:hAnsi="Verdana"/>
                <w:b w:val="0"/>
                <w:sz w:val="24"/>
                <w:szCs w:val="24"/>
                <w:lang w:val="en-US"/>
              </w:rPr>
            </w:pPr>
            <w:r w:rsidRPr="00D65062">
              <w:rPr>
                <w:rFonts w:ascii="Verdana" w:hAnsi="Verdana"/>
                <w:b w:val="0"/>
                <w:sz w:val="24"/>
                <w:szCs w:val="24"/>
                <w:lang w:val="en-US"/>
              </w:rPr>
              <w:t>Protocol</w:t>
            </w:r>
          </w:p>
        </w:tc>
        <w:tc>
          <w:tcPr>
            <w:tcW w:w="6164" w:type="dxa"/>
          </w:tcPr>
          <w:p w14:paraId="167A465B" w14:textId="3AE0EE01" w:rsidR="00F2670C" w:rsidRPr="00D65062" w:rsidRDefault="00F2670C"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Any</w:t>
            </w:r>
          </w:p>
        </w:tc>
      </w:tr>
      <w:tr w:rsidR="00F2670C" w:rsidRPr="00D65062" w14:paraId="31600B2E" w14:textId="77777777" w:rsidTr="00F2670C">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541FA05C" w14:textId="4079E25C" w:rsidR="00F2670C" w:rsidRPr="00D65062" w:rsidRDefault="00F2670C" w:rsidP="00B847E9">
            <w:pPr>
              <w:pStyle w:val="p1"/>
              <w:jc w:val="both"/>
              <w:rPr>
                <w:rFonts w:ascii="Verdana" w:hAnsi="Verdana"/>
                <w:b w:val="0"/>
                <w:sz w:val="24"/>
                <w:szCs w:val="24"/>
                <w:lang w:val="en-US"/>
              </w:rPr>
            </w:pPr>
            <w:r w:rsidRPr="00D65062">
              <w:rPr>
                <w:rFonts w:ascii="Verdana" w:hAnsi="Verdana"/>
                <w:b w:val="0"/>
                <w:sz w:val="24"/>
                <w:szCs w:val="24"/>
                <w:lang w:val="en-US"/>
              </w:rPr>
              <w:t>Action</w:t>
            </w:r>
          </w:p>
        </w:tc>
        <w:tc>
          <w:tcPr>
            <w:tcW w:w="6164" w:type="dxa"/>
          </w:tcPr>
          <w:p w14:paraId="5C57DA56" w14:textId="1EEDCB0D" w:rsidR="00F2670C" w:rsidRPr="00D65062" w:rsidRDefault="00F2670C"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Allow</w:t>
            </w:r>
          </w:p>
        </w:tc>
      </w:tr>
      <w:tr w:rsidR="00F2670C" w:rsidRPr="00D65062" w14:paraId="467B76D1" w14:textId="77777777" w:rsidTr="00F2670C">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3232" w:type="dxa"/>
          </w:tcPr>
          <w:p w14:paraId="2DC0EB38" w14:textId="109CAAC2" w:rsidR="00F2670C" w:rsidRPr="00D65062" w:rsidRDefault="00F2670C" w:rsidP="00B847E9">
            <w:pPr>
              <w:pStyle w:val="p1"/>
              <w:jc w:val="both"/>
              <w:rPr>
                <w:rFonts w:ascii="Verdana" w:hAnsi="Verdana"/>
                <w:b w:val="0"/>
                <w:sz w:val="24"/>
                <w:szCs w:val="24"/>
                <w:lang w:val="en-US"/>
              </w:rPr>
            </w:pPr>
            <w:r w:rsidRPr="00D65062">
              <w:rPr>
                <w:rFonts w:ascii="Verdana" w:hAnsi="Verdana"/>
                <w:b w:val="0"/>
                <w:sz w:val="24"/>
                <w:szCs w:val="24"/>
                <w:lang w:val="en-US"/>
              </w:rPr>
              <w:t>Priority</w:t>
            </w:r>
          </w:p>
        </w:tc>
        <w:tc>
          <w:tcPr>
            <w:tcW w:w="6164" w:type="dxa"/>
          </w:tcPr>
          <w:p w14:paraId="5D0C934A" w14:textId="654F7E5C" w:rsidR="00F2670C" w:rsidRPr="00D65062" w:rsidRDefault="00F2670C"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100</w:t>
            </w:r>
          </w:p>
        </w:tc>
      </w:tr>
      <w:tr w:rsidR="00F2670C" w:rsidRPr="00D65062" w14:paraId="388A8DDF" w14:textId="77777777" w:rsidTr="00745916">
        <w:trPr>
          <w:trHeight w:val="364"/>
        </w:trPr>
        <w:tc>
          <w:tcPr>
            <w:cnfStyle w:val="001000000000" w:firstRow="0" w:lastRow="0" w:firstColumn="1" w:lastColumn="0" w:oddVBand="0" w:evenVBand="0" w:oddHBand="0" w:evenHBand="0" w:firstRowFirstColumn="0" w:firstRowLastColumn="0" w:lastRowFirstColumn="0" w:lastRowLastColumn="0"/>
            <w:tcW w:w="3232" w:type="dxa"/>
          </w:tcPr>
          <w:p w14:paraId="4AE56969" w14:textId="61263EC1" w:rsidR="00F2670C" w:rsidRPr="00D65062" w:rsidRDefault="00F2670C" w:rsidP="00B847E9">
            <w:pPr>
              <w:pStyle w:val="p1"/>
              <w:jc w:val="both"/>
              <w:rPr>
                <w:rFonts w:ascii="Verdana" w:hAnsi="Verdana"/>
                <w:b w:val="0"/>
                <w:sz w:val="24"/>
                <w:szCs w:val="24"/>
                <w:lang w:val="en-US"/>
              </w:rPr>
            </w:pPr>
            <w:r w:rsidRPr="00D65062">
              <w:rPr>
                <w:rFonts w:ascii="Verdana" w:hAnsi="Verdana"/>
                <w:b w:val="0"/>
                <w:sz w:val="24"/>
                <w:szCs w:val="24"/>
                <w:lang w:val="en-US"/>
              </w:rPr>
              <w:t>Name</w:t>
            </w:r>
          </w:p>
        </w:tc>
        <w:tc>
          <w:tcPr>
            <w:tcW w:w="6164" w:type="dxa"/>
          </w:tcPr>
          <w:p w14:paraId="5E09C9AB" w14:textId="19F8E0D5" w:rsidR="00F2670C" w:rsidRPr="00D65062" w:rsidRDefault="00A12510"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w:t>
            </w:r>
            <w:r w:rsidR="00F2670C" w:rsidRPr="00D65062">
              <w:rPr>
                <w:rFonts w:ascii="Verdana" w:hAnsi="Verdana"/>
                <w:sz w:val="24"/>
                <w:szCs w:val="24"/>
                <w:lang w:val="en-US"/>
              </w:rPr>
              <w:t>5-allow-mgmt</w:t>
            </w:r>
          </w:p>
        </w:tc>
      </w:tr>
    </w:tbl>
    <w:p w14:paraId="172D4D4A" w14:textId="5FB15590" w:rsidR="00C0048C" w:rsidRPr="00D65062" w:rsidRDefault="00C0048C" w:rsidP="008F2E6F">
      <w:pPr>
        <w:jc w:val="both"/>
        <w:rPr>
          <w:rFonts w:ascii="Verdana" w:hAnsi="Verdana"/>
          <w:lang w:val="en-US"/>
        </w:rPr>
      </w:pPr>
    </w:p>
    <w:p w14:paraId="49CEFAF0" w14:textId="77777777" w:rsidR="00A84177" w:rsidRPr="00D65062" w:rsidRDefault="00A84177" w:rsidP="008F2E6F">
      <w:pPr>
        <w:jc w:val="both"/>
        <w:rPr>
          <w:rFonts w:ascii="Verdana" w:hAnsi="Verdana"/>
          <w:lang w:val="en-US"/>
        </w:rPr>
      </w:pPr>
    </w:p>
    <w:p w14:paraId="428D0A3E" w14:textId="295233D4" w:rsidR="00C0048C" w:rsidRPr="00D65062" w:rsidRDefault="00745916" w:rsidP="008F2E6F">
      <w:pPr>
        <w:jc w:val="both"/>
        <w:rPr>
          <w:rFonts w:ascii="Verdana" w:hAnsi="Verdana"/>
          <w:lang w:val="en-US"/>
        </w:rPr>
      </w:pPr>
      <w:r w:rsidRPr="00D65062">
        <w:rPr>
          <w:rFonts w:ascii="Verdana" w:hAnsi="Verdana"/>
          <w:noProof/>
          <w:lang w:val="en-US" w:eastAsia="en-US"/>
        </w:rPr>
        <w:drawing>
          <wp:inline distT="0" distB="0" distL="0" distR="0" wp14:anchorId="0D91A993" wp14:editId="06067986">
            <wp:extent cx="3724275" cy="4531836"/>
            <wp:effectExtent l="0" t="0" r="9525" b="0"/>
            <wp:docPr id="42" name="Picture 42" descr="Azur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zure/image1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35560" cy="4545568"/>
                    </a:xfrm>
                    <a:prstGeom prst="rect">
                      <a:avLst/>
                    </a:prstGeom>
                    <a:noFill/>
                    <a:ln>
                      <a:noFill/>
                    </a:ln>
                  </pic:spPr>
                </pic:pic>
              </a:graphicData>
            </a:graphic>
          </wp:inline>
        </w:drawing>
      </w:r>
    </w:p>
    <w:p w14:paraId="1803AFD9" w14:textId="77777777" w:rsidR="00745916" w:rsidRPr="00D65062" w:rsidRDefault="00745916" w:rsidP="008F2E6F">
      <w:pPr>
        <w:jc w:val="both"/>
        <w:rPr>
          <w:rFonts w:ascii="Verdana" w:hAnsi="Verdana"/>
          <w:lang w:val="en-US"/>
        </w:rPr>
      </w:pPr>
    </w:p>
    <w:p w14:paraId="25F10421" w14:textId="4B9046A5" w:rsidR="00E8170E" w:rsidRPr="00D65062" w:rsidRDefault="00745916" w:rsidP="00745916">
      <w:pPr>
        <w:jc w:val="both"/>
        <w:rPr>
          <w:rFonts w:ascii="Verdana" w:hAnsi="Verdana"/>
          <w:lang w:val="en-US"/>
        </w:rPr>
      </w:pPr>
      <w:r w:rsidRPr="00D65062">
        <w:rPr>
          <w:rFonts w:ascii="Verdana" w:hAnsi="Verdana"/>
          <w:lang w:val="en-US"/>
        </w:rPr>
        <w:t>Click “OK”</w:t>
      </w:r>
      <w:r w:rsidR="00C7084F" w:rsidRPr="00D65062">
        <w:rPr>
          <w:rFonts w:ascii="Verdana" w:hAnsi="Verdana"/>
          <w:lang w:val="en-US"/>
        </w:rPr>
        <w:t>.</w:t>
      </w:r>
    </w:p>
    <w:p w14:paraId="247DA607" w14:textId="77777777" w:rsidR="00A84177" w:rsidRPr="00D65062" w:rsidRDefault="00A84177" w:rsidP="00745916">
      <w:pPr>
        <w:jc w:val="both"/>
        <w:rPr>
          <w:rFonts w:ascii="Verdana" w:hAnsi="Verdana"/>
          <w:lang w:val="en-US"/>
        </w:rPr>
      </w:pPr>
    </w:p>
    <w:p w14:paraId="3733D1FB" w14:textId="6921B133" w:rsidR="00C0048C" w:rsidRPr="00D65062" w:rsidRDefault="00745916" w:rsidP="008F2E6F">
      <w:pPr>
        <w:jc w:val="both"/>
        <w:rPr>
          <w:rFonts w:ascii="Verdana" w:hAnsi="Verdana"/>
          <w:lang w:val="en-US"/>
        </w:rPr>
      </w:pPr>
      <w:r w:rsidRPr="00D65062">
        <w:rPr>
          <w:rFonts w:ascii="Verdana" w:hAnsi="Verdana"/>
          <w:lang w:val="en-US"/>
        </w:rPr>
        <w:t>Repeat the previous step to add another rule</w:t>
      </w:r>
      <w:r w:rsidR="002725FF" w:rsidRPr="00D65062">
        <w:rPr>
          <w:rFonts w:ascii="Verdana" w:hAnsi="Verdana"/>
          <w:lang w:val="en-US"/>
        </w:rPr>
        <w:t xml:space="preserve"> using the information provided in </w:t>
      </w:r>
      <w:r w:rsidR="00193CA7" w:rsidRPr="00D65062">
        <w:rPr>
          <w:rFonts w:ascii="Verdana" w:hAnsi="Verdana"/>
          <w:lang w:val="en-US"/>
        </w:rPr>
        <w:t>Table 1.</w:t>
      </w:r>
      <w:r w:rsidR="002725FF" w:rsidRPr="00D65062">
        <w:rPr>
          <w:rFonts w:ascii="Verdana" w:hAnsi="Verdana"/>
          <w:lang w:val="en-US"/>
        </w:rPr>
        <w:t xml:space="preserve">5, this time </w:t>
      </w:r>
      <w:r w:rsidR="00C0048C" w:rsidRPr="00D65062">
        <w:rPr>
          <w:rFonts w:ascii="Verdana" w:hAnsi="Verdana"/>
          <w:lang w:val="en-US"/>
        </w:rPr>
        <w:t>allow</w:t>
      </w:r>
      <w:r w:rsidR="002725FF" w:rsidRPr="00D65062">
        <w:rPr>
          <w:rFonts w:ascii="Verdana" w:hAnsi="Verdana"/>
          <w:lang w:val="en-US"/>
        </w:rPr>
        <w:t>ing</w:t>
      </w:r>
      <w:r w:rsidR="00C0048C" w:rsidRPr="00D65062">
        <w:rPr>
          <w:rFonts w:ascii="Verdana" w:hAnsi="Verdana"/>
          <w:lang w:val="en-US"/>
        </w:rPr>
        <w:t xml:space="preserve"> external HTTPS traffic via the F5 BIG-IP</w:t>
      </w:r>
      <w:r w:rsidRPr="00D65062">
        <w:rPr>
          <w:rFonts w:ascii="Verdana" w:hAnsi="Verdana"/>
          <w:lang w:val="en-US"/>
        </w:rPr>
        <w:t>.</w:t>
      </w:r>
    </w:p>
    <w:p w14:paraId="4170AED8" w14:textId="77777777" w:rsidR="002725FF" w:rsidRPr="00D65062" w:rsidRDefault="002725FF" w:rsidP="008F2E6F">
      <w:pPr>
        <w:jc w:val="both"/>
        <w:rPr>
          <w:rFonts w:ascii="Verdana" w:hAnsi="Verdana"/>
          <w:lang w:val="en-US"/>
        </w:rPr>
      </w:pPr>
    </w:p>
    <w:p w14:paraId="1AF071E8" w14:textId="7AB17528" w:rsidR="002725FF" w:rsidRPr="00D65062" w:rsidRDefault="00193CA7" w:rsidP="008F2E6F">
      <w:pPr>
        <w:jc w:val="both"/>
        <w:rPr>
          <w:rFonts w:ascii="Verdana" w:hAnsi="Verdana"/>
          <w:lang w:val="en-US"/>
        </w:rPr>
      </w:pPr>
      <w:r w:rsidRPr="00D65062">
        <w:rPr>
          <w:rFonts w:ascii="Verdana" w:hAnsi="Verdana"/>
          <w:lang w:val="en-US"/>
        </w:rPr>
        <w:t>Table 1.</w:t>
      </w:r>
      <w:r w:rsidR="002725FF" w:rsidRPr="00D65062">
        <w:rPr>
          <w:rFonts w:ascii="Verdana" w:hAnsi="Verdana"/>
          <w:lang w:val="en-US"/>
        </w:rPr>
        <w:t>5</w:t>
      </w:r>
    </w:p>
    <w:p w14:paraId="2BB3DAD5" w14:textId="77777777" w:rsidR="00745916" w:rsidRPr="00D65062" w:rsidRDefault="00745916" w:rsidP="008F2E6F">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745916" w:rsidRPr="00D65062" w14:paraId="668F6E97" w14:textId="77777777" w:rsidTr="00B84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3844A63C" w14:textId="77777777" w:rsidR="00745916" w:rsidRPr="00D65062" w:rsidRDefault="00745916" w:rsidP="00B847E9">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3CAA2663" w14:textId="77777777" w:rsidR="00745916" w:rsidRPr="00D65062" w:rsidRDefault="00745916" w:rsidP="00B847E9">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745916" w:rsidRPr="00D65062" w14:paraId="2C8A0777" w14:textId="77777777" w:rsidTr="00B84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279293C3" w14:textId="77777777" w:rsidR="00745916" w:rsidRPr="00D65062" w:rsidRDefault="00745916" w:rsidP="00B847E9">
            <w:pPr>
              <w:pStyle w:val="p1"/>
              <w:jc w:val="both"/>
              <w:rPr>
                <w:rFonts w:ascii="Verdana" w:hAnsi="Verdana"/>
                <w:b w:val="0"/>
                <w:sz w:val="24"/>
                <w:szCs w:val="24"/>
                <w:lang w:val="en-US"/>
              </w:rPr>
            </w:pPr>
            <w:r w:rsidRPr="00D65062">
              <w:rPr>
                <w:rFonts w:ascii="Verdana" w:hAnsi="Verdana"/>
                <w:b w:val="0"/>
                <w:sz w:val="24"/>
                <w:szCs w:val="24"/>
                <w:lang w:val="en-US"/>
              </w:rPr>
              <w:t>Source</w:t>
            </w:r>
          </w:p>
        </w:tc>
        <w:tc>
          <w:tcPr>
            <w:tcW w:w="6164" w:type="dxa"/>
          </w:tcPr>
          <w:p w14:paraId="3D3B71D0" w14:textId="77777777" w:rsidR="00745916" w:rsidRPr="00D65062" w:rsidRDefault="00745916"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Any</w:t>
            </w:r>
          </w:p>
        </w:tc>
      </w:tr>
      <w:tr w:rsidR="00745916" w:rsidRPr="00D65062" w14:paraId="309F5202" w14:textId="77777777" w:rsidTr="00B847E9">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464D1DF9" w14:textId="77777777" w:rsidR="00745916" w:rsidRPr="00D65062" w:rsidRDefault="00745916" w:rsidP="00B847E9">
            <w:pPr>
              <w:pStyle w:val="p1"/>
              <w:jc w:val="both"/>
              <w:rPr>
                <w:rFonts w:ascii="Verdana" w:hAnsi="Verdana"/>
                <w:b w:val="0"/>
                <w:sz w:val="24"/>
                <w:szCs w:val="24"/>
                <w:lang w:val="en-US"/>
              </w:rPr>
            </w:pPr>
            <w:r w:rsidRPr="00D65062">
              <w:rPr>
                <w:rFonts w:ascii="Verdana" w:hAnsi="Verdana"/>
                <w:b w:val="0"/>
                <w:sz w:val="24"/>
                <w:szCs w:val="24"/>
                <w:lang w:val="en-US"/>
              </w:rPr>
              <w:t>Source Port</w:t>
            </w:r>
          </w:p>
        </w:tc>
        <w:tc>
          <w:tcPr>
            <w:tcW w:w="6164" w:type="dxa"/>
          </w:tcPr>
          <w:p w14:paraId="1783A6B6" w14:textId="77777777" w:rsidR="00745916" w:rsidRPr="00D65062" w:rsidRDefault="00745916"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 xml:space="preserve">* </w:t>
            </w:r>
          </w:p>
        </w:tc>
      </w:tr>
      <w:tr w:rsidR="00745916" w:rsidRPr="00D65062" w14:paraId="25EFEDC1" w14:textId="77777777" w:rsidTr="00B847E9">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32" w:type="dxa"/>
          </w:tcPr>
          <w:p w14:paraId="6B19F1E9" w14:textId="77777777" w:rsidR="00745916" w:rsidRPr="00D65062" w:rsidRDefault="00745916" w:rsidP="00B847E9">
            <w:pPr>
              <w:pStyle w:val="p1"/>
              <w:jc w:val="both"/>
              <w:rPr>
                <w:rFonts w:ascii="Verdana" w:hAnsi="Verdana"/>
                <w:b w:val="0"/>
                <w:sz w:val="24"/>
                <w:szCs w:val="24"/>
                <w:lang w:val="en-US"/>
              </w:rPr>
            </w:pPr>
            <w:r w:rsidRPr="00D65062">
              <w:rPr>
                <w:rFonts w:ascii="Verdana" w:hAnsi="Verdana"/>
                <w:b w:val="0"/>
                <w:sz w:val="24"/>
                <w:szCs w:val="24"/>
                <w:lang w:val="en-US"/>
              </w:rPr>
              <w:t>Destination</w:t>
            </w:r>
          </w:p>
        </w:tc>
        <w:tc>
          <w:tcPr>
            <w:tcW w:w="6164" w:type="dxa"/>
          </w:tcPr>
          <w:p w14:paraId="5D627A05" w14:textId="77777777" w:rsidR="00745916" w:rsidRPr="00D65062" w:rsidRDefault="00745916"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Any</w:t>
            </w:r>
          </w:p>
        </w:tc>
      </w:tr>
      <w:tr w:rsidR="00745916" w:rsidRPr="00D65062" w14:paraId="7BC8DB8F" w14:textId="77777777" w:rsidTr="00B847E9">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0080DA16" w14:textId="77777777" w:rsidR="00745916" w:rsidRPr="00D65062" w:rsidRDefault="00745916" w:rsidP="00B847E9">
            <w:pPr>
              <w:pStyle w:val="p1"/>
              <w:jc w:val="both"/>
              <w:rPr>
                <w:rFonts w:ascii="Verdana" w:hAnsi="Verdana"/>
                <w:b w:val="0"/>
                <w:sz w:val="24"/>
                <w:szCs w:val="24"/>
                <w:lang w:val="en-US"/>
              </w:rPr>
            </w:pPr>
            <w:r w:rsidRPr="00D65062">
              <w:rPr>
                <w:rFonts w:ascii="Verdana" w:hAnsi="Verdana"/>
                <w:b w:val="0"/>
                <w:sz w:val="24"/>
                <w:szCs w:val="24"/>
                <w:lang w:val="en-US"/>
              </w:rPr>
              <w:t>Destination Port</w:t>
            </w:r>
          </w:p>
        </w:tc>
        <w:tc>
          <w:tcPr>
            <w:tcW w:w="6164" w:type="dxa"/>
          </w:tcPr>
          <w:p w14:paraId="6A3B30B7" w14:textId="19260E9C" w:rsidR="00745916" w:rsidRPr="00D65062" w:rsidRDefault="00745916"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443</w:t>
            </w:r>
          </w:p>
        </w:tc>
      </w:tr>
      <w:tr w:rsidR="00745916" w:rsidRPr="00D65062" w14:paraId="7C5BD93F" w14:textId="77777777" w:rsidTr="00B847E9">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32" w:type="dxa"/>
          </w:tcPr>
          <w:p w14:paraId="639BE4A6" w14:textId="77777777" w:rsidR="00745916" w:rsidRPr="00D65062" w:rsidRDefault="00745916" w:rsidP="00B847E9">
            <w:pPr>
              <w:pStyle w:val="p1"/>
              <w:jc w:val="both"/>
              <w:rPr>
                <w:rFonts w:ascii="Verdana" w:hAnsi="Verdana"/>
                <w:b w:val="0"/>
                <w:sz w:val="24"/>
                <w:szCs w:val="24"/>
                <w:lang w:val="en-US"/>
              </w:rPr>
            </w:pPr>
            <w:r w:rsidRPr="00D65062">
              <w:rPr>
                <w:rFonts w:ascii="Verdana" w:hAnsi="Verdana"/>
                <w:b w:val="0"/>
                <w:sz w:val="24"/>
                <w:szCs w:val="24"/>
                <w:lang w:val="en-US"/>
              </w:rPr>
              <w:t>Protocol</w:t>
            </w:r>
          </w:p>
        </w:tc>
        <w:tc>
          <w:tcPr>
            <w:tcW w:w="6164" w:type="dxa"/>
          </w:tcPr>
          <w:p w14:paraId="6E9F9D20" w14:textId="77777777" w:rsidR="00745916" w:rsidRPr="00D65062" w:rsidRDefault="00745916"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Any</w:t>
            </w:r>
          </w:p>
        </w:tc>
      </w:tr>
      <w:tr w:rsidR="00745916" w:rsidRPr="00D65062" w14:paraId="7C20335A" w14:textId="77777777" w:rsidTr="00B847E9">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6AAA3334" w14:textId="77777777" w:rsidR="00745916" w:rsidRPr="00D65062" w:rsidRDefault="00745916" w:rsidP="00B847E9">
            <w:pPr>
              <w:pStyle w:val="p1"/>
              <w:jc w:val="both"/>
              <w:rPr>
                <w:rFonts w:ascii="Verdana" w:hAnsi="Verdana"/>
                <w:b w:val="0"/>
                <w:sz w:val="24"/>
                <w:szCs w:val="24"/>
                <w:lang w:val="en-US"/>
              </w:rPr>
            </w:pPr>
            <w:r w:rsidRPr="00D65062">
              <w:rPr>
                <w:rFonts w:ascii="Verdana" w:hAnsi="Verdana"/>
                <w:b w:val="0"/>
                <w:sz w:val="24"/>
                <w:szCs w:val="24"/>
                <w:lang w:val="en-US"/>
              </w:rPr>
              <w:t>Action</w:t>
            </w:r>
          </w:p>
        </w:tc>
        <w:tc>
          <w:tcPr>
            <w:tcW w:w="6164" w:type="dxa"/>
          </w:tcPr>
          <w:p w14:paraId="1E7B52B2" w14:textId="77777777" w:rsidR="00745916" w:rsidRPr="00D65062" w:rsidRDefault="00745916"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Allow</w:t>
            </w:r>
          </w:p>
        </w:tc>
      </w:tr>
      <w:tr w:rsidR="00745916" w:rsidRPr="00D65062" w14:paraId="65139730" w14:textId="77777777" w:rsidTr="00B847E9">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3232" w:type="dxa"/>
          </w:tcPr>
          <w:p w14:paraId="7A5F08D7" w14:textId="77777777" w:rsidR="00745916" w:rsidRPr="00D65062" w:rsidRDefault="00745916" w:rsidP="00B847E9">
            <w:pPr>
              <w:pStyle w:val="p1"/>
              <w:jc w:val="both"/>
              <w:rPr>
                <w:rFonts w:ascii="Verdana" w:hAnsi="Verdana"/>
                <w:b w:val="0"/>
                <w:sz w:val="24"/>
                <w:szCs w:val="24"/>
                <w:lang w:val="en-US"/>
              </w:rPr>
            </w:pPr>
            <w:r w:rsidRPr="00D65062">
              <w:rPr>
                <w:rFonts w:ascii="Verdana" w:hAnsi="Verdana"/>
                <w:b w:val="0"/>
                <w:sz w:val="24"/>
                <w:szCs w:val="24"/>
                <w:lang w:val="en-US"/>
              </w:rPr>
              <w:t>Priority</w:t>
            </w:r>
          </w:p>
        </w:tc>
        <w:tc>
          <w:tcPr>
            <w:tcW w:w="6164" w:type="dxa"/>
          </w:tcPr>
          <w:p w14:paraId="2AE317C4" w14:textId="1C6DD931" w:rsidR="00745916" w:rsidRPr="00D65062" w:rsidRDefault="00745916"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101</w:t>
            </w:r>
          </w:p>
        </w:tc>
      </w:tr>
      <w:tr w:rsidR="00745916" w:rsidRPr="00D65062" w14:paraId="2ECDE055" w14:textId="77777777" w:rsidTr="00B847E9">
        <w:trPr>
          <w:trHeight w:val="364"/>
        </w:trPr>
        <w:tc>
          <w:tcPr>
            <w:cnfStyle w:val="001000000000" w:firstRow="0" w:lastRow="0" w:firstColumn="1" w:lastColumn="0" w:oddVBand="0" w:evenVBand="0" w:oddHBand="0" w:evenHBand="0" w:firstRowFirstColumn="0" w:firstRowLastColumn="0" w:lastRowFirstColumn="0" w:lastRowLastColumn="0"/>
            <w:tcW w:w="3232" w:type="dxa"/>
          </w:tcPr>
          <w:p w14:paraId="3B9BF63D" w14:textId="77777777" w:rsidR="00745916" w:rsidRPr="00D65062" w:rsidRDefault="00745916" w:rsidP="00B847E9">
            <w:pPr>
              <w:pStyle w:val="p1"/>
              <w:jc w:val="both"/>
              <w:rPr>
                <w:rFonts w:ascii="Verdana" w:hAnsi="Verdana"/>
                <w:b w:val="0"/>
                <w:sz w:val="24"/>
                <w:szCs w:val="24"/>
                <w:lang w:val="en-US"/>
              </w:rPr>
            </w:pPr>
            <w:r w:rsidRPr="00D65062">
              <w:rPr>
                <w:rFonts w:ascii="Verdana" w:hAnsi="Verdana"/>
                <w:b w:val="0"/>
                <w:sz w:val="24"/>
                <w:szCs w:val="24"/>
                <w:lang w:val="en-US"/>
              </w:rPr>
              <w:t>Name</w:t>
            </w:r>
          </w:p>
        </w:tc>
        <w:tc>
          <w:tcPr>
            <w:tcW w:w="6164" w:type="dxa"/>
          </w:tcPr>
          <w:p w14:paraId="694247EB" w14:textId="04AD8839" w:rsidR="00745916" w:rsidRPr="00D65062" w:rsidRDefault="00745916"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f5-allow-external-https</w:t>
            </w:r>
          </w:p>
        </w:tc>
      </w:tr>
    </w:tbl>
    <w:p w14:paraId="5E1DCCBF" w14:textId="77777777" w:rsidR="00745916" w:rsidRPr="00D65062" w:rsidRDefault="00745916" w:rsidP="008F2E6F">
      <w:pPr>
        <w:jc w:val="both"/>
        <w:rPr>
          <w:rFonts w:ascii="Verdana" w:hAnsi="Verdana"/>
          <w:lang w:val="en-US"/>
        </w:rPr>
      </w:pPr>
    </w:p>
    <w:p w14:paraId="220E3611" w14:textId="77777777" w:rsidR="00745916" w:rsidRPr="00D65062" w:rsidRDefault="00745916" w:rsidP="008F2E6F">
      <w:pPr>
        <w:jc w:val="both"/>
        <w:rPr>
          <w:rFonts w:ascii="Verdana" w:hAnsi="Verdana"/>
          <w:lang w:val="en-US"/>
        </w:rPr>
      </w:pPr>
    </w:p>
    <w:p w14:paraId="04368CD1" w14:textId="69376DA9" w:rsidR="007771CB" w:rsidRPr="00D65062" w:rsidRDefault="007771CB" w:rsidP="008F2E6F">
      <w:pPr>
        <w:jc w:val="both"/>
        <w:rPr>
          <w:rFonts w:ascii="Verdana" w:hAnsi="Verdana"/>
          <w:lang w:val="en-US"/>
        </w:rPr>
      </w:pPr>
      <w:r w:rsidRPr="00D65062">
        <w:rPr>
          <w:rFonts w:ascii="Verdana" w:hAnsi="Verdana"/>
          <w:lang w:val="en-US"/>
        </w:rPr>
        <w:t xml:space="preserve">Once </w:t>
      </w:r>
      <w:r w:rsidR="00AF3AF1" w:rsidRPr="00D65062">
        <w:rPr>
          <w:rFonts w:ascii="Verdana" w:hAnsi="Verdana"/>
          <w:lang w:val="en-US"/>
        </w:rPr>
        <w:t>complete</w:t>
      </w:r>
      <w:r w:rsidRPr="00D65062">
        <w:rPr>
          <w:rFonts w:ascii="Verdana" w:hAnsi="Verdana"/>
          <w:lang w:val="en-US"/>
        </w:rPr>
        <w:t>, t</w:t>
      </w:r>
      <w:r w:rsidR="00AF3AF1" w:rsidRPr="00D65062">
        <w:rPr>
          <w:rFonts w:ascii="Verdana" w:hAnsi="Verdana"/>
          <w:lang w:val="en-US"/>
        </w:rPr>
        <w:t>he end results should look as follows:</w:t>
      </w:r>
    </w:p>
    <w:p w14:paraId="1BD22119" w14:textId="319446BD" w:rsidR="00C0048C" w:rsidRPr="00D65062" w:rsidRDefault="00C0048C" w:rsidP="008F2E6F">
      <w:pPr>
        <w:jc w:val="both"/>
        <w:rPr>
          <w:rFonts w:ascii="Verdana" w:hAnsi="Verdana"/>
          <w:lang w:val="en-US"/>
        </w:rPr>
      </w:pPr>
    </w:p>
    <w:p w14:paraId="79975BAC" w14:textId="5CA9DEDC" w:rsidR="00C0048C" w:rsidRPr="00D65062" w:rsidRDefault="00AF3AF1" w:rsidP="008F2E6F">
      <w:pPr>
        <w:jc w:val="both"/>
        <w:rPr>
          <w:rFonts w:ascii="Verdana" w:hAnsi="Verdana"/>
          <w:lang w:val="en-US"/>
        </w:rPr>
      </w:pPr>
      <w:r w:rsidRPr="00D65062">
        <w:rPr>
          <w:rFonts w:ascii="Verdana" w:hAnsi="Verdana"/>
          <w:noProof/>
          <w:lang w:val="en-US" w:eastAsia="en-US"/>
        </w:rPr>
        <w:drawing>
          <wp:inline distT="0" distB="0" distL="0" distR="0" wp14:anchorId="23D26A21" wp14:editId="08AE849C">
            <wp:extent cx="6028109" cy="1983740"/>
            <wp:effectExtent l="0" t="0" r="0" b="0"/>
            <wp:docPr id="43" name="Picture 43" descr="Azur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zure/image1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9789" cy="1984293"/>
                    </a:xfrm>
                    <a:prstGeom prst="rect">
                      <a:avLst/>
                    </a:prstGeom>
                    <a:noFill/>
                    <a:ln>
                      <a:noFill/>
                    </a:ln>
                  </pic:spPr>
                </pic:pic>
              </a:graphicData>
            </a:graphic>
          </wp:inline>
        </w:drawing>
      </w:r>
    </w:p>
    <w:p w14:paraId="67F10B51" w14:textId="77777777" w:rsidR="00770413" w:rsidRPr="00D65062" w:rsidRDefault="00770413" w:rsidP="008F2E6F">
      <w:pPr>
        <w:jc w:val="both"/>
        <w:rPr>
          <w:rFonts w:ascii="Verdana" w:hAnsi="Verdana"/>
          <w:lang w:val="en-US"/>
        </w:rPr>
      </w:pPr>
    </w:p>
    <w:p w14:paraId="1F59D39B" w14:textId="175BBBDA" w:rsidR="00B07E07" w:rsidRPr="00D65062" w:rsidRDefault="009B25AB" w:rsidP="008205D8">
      <w:pPr>
        <w:pStyle w:val="Heading2"/>
        <w:rPr>
          <w:lang w:val="en-US"/>
        </w:rPr>
      </w:pPr>
      <w:bookmarkStart w:id="11" w:name="_Toc497485503"/>
      <w:r w:rsidRPr="00D65062">
        <w:rPr>
          <w:lang w:val="en-US"/>
        </w:rPr>
        <w:t>Step 4</w:t>
      </w:r>
      <w:r w:rsidR="00B07E07" w:rsidRPr="00D65062">
        <w:rPr>
          <w:lang w:val="en-US"/>
        </w:rPr>
        <w:t xml:space="preserve">.  </w:t>
      </w:r>
      <w:r w:rsidR="002B5BE1" w:rsidRPr="00D65062">
        <w:rPr>
          <w:lang w:val="en-US"/>
        </w:rPr>
        <w:t>License and Apply Base BIG-IP Configuration</w:t>
      </w:r>
      <w:bookmarkEnd w:id="11"/>
    </w:p>
    <w:p w14:paraId="2C40A9EE" w14:textId="77777777" w:rsidR="002B5BE1" w:rsidRPr="00D65062" w:rsidRDefault="002B5BE1" w:rsidP="008F2E6F">
      <w:pPr>
        <w:jc w:val="both"/>
        <w:rPr>
          <w:rFonts w:ascii="Verdana" w:hAnsi="Verdana"/>
          <w:lang w:val="en-US"/>
        </w:rPr>
      </w:pPr>
    </w:p>
    <w:p w14:paraId="5417AF28" w14:textId="37CAE361" w:rsidR="00B07E07" w:rsidRPr="00D65062" w:rsidRDefault="002004BF" w:rsidP="008F2E6F">
      <w:pPr>
        <w:jc w:val="both"/>
        <w:rPr>
          <w:rFonts w:ascii="Verdana" w:hAnsi="Verdana"/>
          <w:lang w:val="en-US"/>
        </w:rPr>
      </w:pPr>
      <w:r w:rsidRPr="00D65062">
        <w:rPr>
          <w:rFonts w:ascii="Verdana" w:hAnsi="Verdana"/>
          <w:lang w:val="en-US"/>
        </w:rPr>
        <w:t>In this step you</w:t>
      </w:r>
      <w:r w:rsidR="002B5BE1" w:rsidRPr="00D65062">
        <w:rPr>
          <w:rFonts w:ascii="Verdana" w:hAnsi="Verdana"/>
          <w:lang w:val="en-US"/>
        </w:rPr>
        <w:t xml:space="preserve"> will connect to the BIG-IP</w:t>
      </w:r>
      <w:r w:rsidR="004612EC" w:rsidRPr="00D65062">
        <w:rPr>
          <w:rFonts w:ascii="Verdana" w:hAnsi="Verdana"/>
          <w:lang w:val="en-US"/>
        </w:rPr>
        <w:t xml:space="preserve"> CLI and GUI</w:t>
      </w:r>
      <w:r w:rsidR="002B5BE1" w:rsidRPr="00D65062">
        <w:rPr>
          <w:rFonts w:ascii="Verdana" w:hAnsi="Verdana"/>
          <w:lang w:val="en-US"/>
        </w:rPr>
        <w:t>, license the device, and complete a base configuration.</w:t>
      </w:r>
    </w:p>
    <w:p w14:paraId="653A54CA" w14:textId="77777777" w:rsidR="002B5BE1" w:rsidRPr="00D65062" w:rsidRDefault="002B5BE1" w:rsidP="008F2E6F">
      <w:pPr>
        <w:jc w:val="both"/>
        <w:rPr>
          <w:rFonts w:ascii="Verdana" w:hAnsi="Verdana"/>
          <w:lang w:val="en-US"/>
        </w:rPr>
      </w:pPr>
    </w:p>
    <w:p w14:paraId="1A3A5013" w14:textId="367DF7CC" w:rsidR="002B5BE1" w:rsidRPr="00D65062" w:rsidRDefault="002004BF" w:rsidP="008F2E6F">
      <w:pPr>
        <w:jc w:val="both"/>
        <w:rPr>
          <w:rFonts w:ascii="Verdana" w:hAnsi="Verdana"/>
          <w:lang w:val="en-US"/>
        </w:rPr>
      </w:pPr>
      <w:r w:rsidRPr="00D65062">
        <w:rPr>
          <w:rFonts w:ascii="Verdana" w:hAnsi="Verdana"/>
          <w:lang w:val="en-US"/>
        </w:rPr>
        <w:t>First, you</w:t>
      </w:r>
      <w:r w:rsidR="002B5BE1" w:rsidRPr="00D65062">
        <w:rPr>
          <w:rFonts w:ascii="Verdana" w:hAnsi="Verdana"/>
          <w:lang w:val="en-US"/>
        </w:rPr>
        <w:t xml:space="preserve"> need to identify the BIG-IP</w:t>
      </w:r>
      <w:r w:rsidRPr="00D65062">
        <w:rPr>
          <w:rFonts w:ascii="Verdana" w:hAnsi="Verdana"/>
          <w:lang w:val="en-US"/>
        </w:rPr>
        <w:t>s public IP address to which you</w:t>
      </w:r>
      <w:r w:rsidR="004612EC" w:rsidRPr="00D65062">
        <w:rPr>
          <w:rFonts w:ascii="Verdana" w:hAnsi="Verdana"/>
          <w:lang w:val="en-US"/>
        </w:rPr>
        <w:t xml:space="preserve"> will connect</w:t>
      </w:r>
      <w:r w:rsidR="002B5BE1" w:rsidRPr="00D65062">
        <w:rPr>
          <w:rFonts w:ascii="Verdana" w:hAnsi="Verdana"/>
          <w:lang w:val="en-US"/>
        </w:rPr>
        <w:t>.</w:t>
      </w:r>
    </w:p>
    <w:p w14:paraId="11D2F62A" w14:textId="77777777" w:rsidR="002B5BE1" w:rsidRPr="00D65062" w:rsidRDefault="002B5BE1" w:rsidP="008F2E6F">
      <w:pPr>
        <w:jc w:val="both"/>
        <w:rPr>
          <w:rFonts w:ascii="Verdana" w:hAnsi="Verdana"/>
          <w:lang w:val="en-US"/>
        </w:rPr>
      </w:pPr>
    </w:p>
    <w:p w14:paraId="2DCFC3EF" w14:textId="6E5776A2" w:rsidR="00770413" w:rsidRPr="00D65062" w:rsidRDefault="00770413" w:rsidP="008F2E6F">
      <w:pPr>
        <w:jc w:val="both"/>
        <w:rPr>
          <w:rFonts w:ascii="Verdana" w:hAnsi="Verdana"/>
          <w:lang w:val="en-US"/>
        </w:rPr>
      </w:pPr>
      <w:r w:rsidRPr="00D65062">
        <w:rPr>
          <w:rFonts w:ascii="Verdana" w:hAnsi="Verdana"/>
          <w:lang w:val="en-US"/>
        </w:rPr>
        <w:t xml:space="preserve">Return to the resource group and select </w:t>
      </w:r>
      <w:r w:rsidR="00D57B22" w:rsidRPr="00D65062">
        <w:rPr>
          <w:rFonts w:ascii="Verdana" w:hAnsi="Verdana"/>
          <w:lang w:val="en-US"/>
        </w:rPr>
        <w:t>“</w:t>
      </w:r>
      <w:r w:rsidR="00D3716C" w:rsidRPr="00D65062">
        <w:rPr>
          <w:rFonts w:ascii="Verdana" w:hAnsi="Verdana"/>
          <w:lang w:val="en-US"/>
        </w:rPr>
        <w:t>Network Interface</w:t>
      </w:r>
      <w:r w:rsidRPr="00D65062">
        <w:rPr>
          <w:rFonts w:ascii="Verdana" w:hAnsi="Verdana"/>
          <w:lang w:val="en-US"/>
        </w:rPr>
        <w:t xml:space="preserve">” to see the F5 BIG-IP’s private and public IP </w:t>
      </w:r>
      <w:r w:rsidR="00FA6CE8" w:rsidRPr="00D65062">
        <w:rPr>
          <w:rFonts w:ascii="Verdana" w:hAnsi="Verdana"/>
          <w:lang w:val="en-US"/>
        </w:rPr>
        <w:t>addresses.</w:t>
      </w:r>
      <w:r w:rsidR="009656DA" w:rsidRPr="00D65062">
        <w:rPr>
          <w:rFonts w:ascii="Verdana" w:hAnsi="Verdana"/>
          <w:lang w:val="en-US"/>
        </w:rPr>
        <w:t xml:space="preserve"> </w:t>
      </w:r>
    </w:p>
    <w:p w14:paraId="1F5972D1" w14:textId="77777777" w:rsidR="00B66F00" w:rsidRPr="00D65062" w:rsidRDefault="00B66F00" w:rsidP="008F2E6F">
      <w:pPr>
        <w:jc w:val="both"/>
        <w:rPr>
          <w:rFonts w:ascii="Verdana" w:hAnsi="Verdana"/>
          <w:lang w:val="en-US"/>
        </w:rPr>
      </w:pPr>
    </w:p>
    <w:p w14:paraId="4596873B" w14:textId="2634B8D3" w:rsidR="00B66F00" w:rsidRPr="00D65062" w:rsidRDefault="001024BC" w:rsidP="008F2E6F">
      <w:pPr>
        <w:jc w:val="both"/>
        <w:rPr>
          <w:rFonts w:ascii="Verdana" w:hAnsi="Verdana"/>
          <w:lang w:val="en-US"/>
        </w:rPr>
      </w:pPr>
      <w:r w:rsidRPr="00D65062">
        <w:rPr>
          <w:rFonts w:ascii="Verdana" w:hAnsi="Verdana"/>
          <w:noProof/>
          <w:lang w:val="en-US" w:eastAsia="en-US"/>
        </w:rPr>
        <w:drawing>
          <wp:inline distT="0" distB="0" distL="0" distR="0" wp14:anchorId="788FC965" wp14:editId="3EA6F5E9">
            <wp:extent cx="5973445" cy="2186305"/>
            <wp:effectExtent l="0" t="0" r="0" b="0"/>
            <wp:docPr id="31" name="Picture 31" descr="lab1/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b1/image1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3445" cy="2186305"/>
                    </a:xfrm>
                    <a:prstGeom prst="rect">
                      <a:avLst/>
                    </a:prstGeom>
                    <a:noFill/>
                    <a:ln>
                      <a:noFill/>
                    </a:ln>
                  </pic:spPr>
                </pic:pic>
              </a:graphicData>
            </a:graphic>
          </wp:inline>
        </w:drawing>
      </w:r>
    </w:p>
    <w:p w14:paraId="2C6F0A15" w14:textId="77777777" w:rsidR="00C36BCD" w:rsidRPr="00D65062" w:rsidRDefault="00C36BCD" w:rsidP="008F2E6F">
      <w:pPr>
        <w:jc w:val="both"/>
        <w:rPr>
          <w:rFonts w:ascii="Verdana" w:hAnsi="Verdana"/>
          <w:lang w:val="en-US"/>
        </w:rPr>
      </w:pPr>
    </w:p>
    <w:p w14:paraId="3AE28A64" w14:textId="6E9BA63D" w:rsidR="00C36BCD" w:rsidRPr="00D65062" w:rsidRDefault="004612EC" w:rsidP="008F2E6F">
      <w:pPr>
        <w:jc w:val="both"/>
        <w:rPr>
          <w:rFonts w:ascii="Verdana" w:hAnsi="Verdana"/>
          <w:lang w:val="en-US"/>
        </w:rPr>
      </w:pPr>
      <w:r w:rsidRPr="00D65062">
        <w:rPr>
          <w:rFonts w:ascii="Verdana" w:hAnsi="Verdana"/>
          <w:lang w:val="en-US"/>
        </w:rPr>
        <w:t>Take note of</w:t>
      </w:r>
      <w:r w:rsidR="00C36BCD" w:rsidRPr="00D65062">
        <w:rPr>
          <w:rFonts w:ascii="Verdana" w:hAnsi="Verdana"/>
          <w:lang w:val="en-US"/>
        </w:rPr>
        <w:t xml:space="preserve"> the F5 BIG-IP’s public IP address.</w:t>
      </w:r>
      <w:r w:rsidRPr="00D65062">
        <w:rPr>
          <w:rFonts w:ascii="Verdana" w:hAnsi="Verdana"/>
          <w:lang w:val="en-US"/>
        </w:rPr>
        <w:t xml:space="preserve">  This will be used in subsequent steps.</w:t>
      </w:r>
    </w:p>
    <w:p w14:paraId="0A1BAD65" w14:textId="77777777" w:rsidR="00FE5621" w:rsidRPr="00D65062" w:rsidRDefault="00FE5621" w:rsidP="008F2E6F">
      <w:pPr>
        <w:jc w:val="both"/>
        <w:rPr>
          <w:rFonts w:ascii="Verdana" w:hAnsi="Verdana"/>
          <w:lang w:val="en-US"/>
        </w:rPr>
      </w:pPr>
    </w:p>
    <w:p w14:paraId="05A623FC" w14:textId="3DBE2423" w:rsidR="00FA6CE8" w:rsidRPr="00D65062" w:rsidRDefault="00CA0335"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66CB1E73" wp14:editId="457055DC">
            <wp:extent cx="4290474" cy="1773573"/>
            <wp:effectExtent l="0" t="0" r="2540" b="4445"/>
            <wp:docPr id="15" name="Picture 15" descr="lab1/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b1/image2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4593" cy="1779410"/>
                    </a:xfrm>
                    <a:prstGeom prst="rect">
                      <a:avLst/>
                    </a:prstGeom>
                    <a:noFill/>
                    <a:ln>
                      <a:noFill/>
                    </a:ln>
                  </pic:spPr>
                </pic:pic>
              </a:graphicData>
            </a:graphic>
          </wp:inline>
        </w:drawing>
      </w:r>
    </w:p>
    <w:p w14:paraId="58D817E1" w14:textId="77777777" w:rsidR="00861344" w:rsidRPr="00D65062" w:rsidRDefault="00861344" w:rsidP="008F2E6F">
      <w:pPr>
        <w:jc w:val="both"/>
        <w:rPr>
          <w:rFonts w:ascii="Verdana" w:hAnsi="Verdana"/>
          <w:lang w:val="en-US"/>
        </w:rPr>
      </w:pPr>
    </w:p>
    <w:p w14:paraId="04B25AC4" w14:textId="400CCA8D" w:rsidR="00861344" w:rsidRPr="00D65062" w:rsidRDefault="00861344" w:rsidP="008F2E6F">
      <w:pPr>
        <w:jc w:val="both"/>
        <w:rPr>
          <w:rFonts w:ascii="Verdana" w:hAnsi="Verdana"/>
          <w:lang w:val="en-US"/>
        </w:rPr>
      </w:pPr>
      <w:r w:rsidRPr="00D65062">
        <w:rPr>
          <w:rFonts w:ascii="Verdana" w:hAnsi="Verdana"/>
          <w:lang w:val="en-US"/>
        </w:rPr>
        <w:t>Wait until the</w:t>
      </w:r>
      <w:r w:rsidR="004612EC" w:rsidRPr="00D65062">
        <w:rPr>
          <w:rFonts w:ascii="Verdana" w:hAnsi="Verdana"/>
          <w:lang w:val="en-US"/>
        </w:rPr>
        <w:t xml:space="preserve"> deployment is completed: you w</w:t>
      </w:r>
      <w:r w:rsidR="00495885" w:rsidRPr="00D65062">
        <w:rPr>
          <w:rFonts w:ascii="Verdana" w:hAnsi="Verdana"/>
          <w:lang w:val="en-US"/>
        </w:rPr>
        <w:t>i</w:t>
      </w:r>
      <w:r w:rsidR="004612EC" w:rsidRPr="00D65062">
        <w:rPr>
          <w:rFonts w:ascii="Verdana" w:hAnsi="Verdana"/>
          <w:lang w:val="en-US"/>
        </w:rPr>
        <w:t>ll</w:t>
      </w:r>
      <w:r w:rsidRPr="00D65062">
        <w:rPr>
          <w:rFonts w:ascii="Verdana" w:hAnsi="Verdana"/>
          <w:lang w:val="en-US"/>
        </w:rPr>
        <w:t xml:space="preserve"> see “Deployments succeeded” under </w:t>
      </w:r>
      <w:r w:rsidR="004612EC" w:rsidRPr="00D65062">
        <w:rPr>
          <w:rFonts w:ascii="Verdana" w:hAnsi="Verdana"/>
          <w:lang w:val="en-US"/>
        </w:rPr>
        <w:t>“</w:t>
      </w:r>
      <w:r w:rsidRPr="00D65062">
        <w:rPr>
          <w:rFonts w:ascii="Verdana" w:hAnsi="Verdana"/>
          <w:lang w:val="en-US"/>
        </w:rPr>
        <w:t>Notifications</w:t>
      </w:r>
      <w:r w:rsidR="004612EC" w:rsidRPr="00D65062">
        <w:rPr>
          <w:rFonts w:ascii="Verdana" w:hAnsi="Verdana"/>
          <w:lang w:val="en-US"/>
        </w:rPr>
        <w:t>”</w:t>
      </w:r>
      <w:r w:rsidRPr="00D65062">
        <w:rPr>
          <w:rFonts w:ascii="Verdana" w:hAnsi="Verdana"/>
          <w:lang w:val="en-US"/>
        </w:rPr>
        <w:t>.</w:t>
      </w:r>
      <w:r w:rsidR="000656EE" w:rsidRPr="00D65062">
        <w:rPr>
          <w:rFonts w:ascii="Verdana" w:hAnsi="Verdana"/>
          <w:lang w:val="en-US"/>
        </w:rPr>
        <w:t xml:space="preserve">  To view, click on the bell symbol in the upper right corner of the screen. </w:t>
      </w:r>
    </w:p>
    <w:p w14:paraId="24150212" w14:textId="6A388300" w:rsidR="00861344" w:rsidRPr="00D65062" w:rsidRDefault="00861344" w:rsidP="008F2E6F">
      <w:pPr>
        <w:jc w:val="both"/>
        <w:rPr>
          <w:rFonts w:ascii="Verdana" w:hAnsi="Verdana"/>
          <w:lang w:val="en-US"/>
        </w:rPr>
      </w:pPr>
    </w:p>
    <w:p w14:paraId="0973A852" w14:textId="02CC0B56" w:rsidR="00B4494A" w:rsidRPr="00D65062" w:rsidRDefault="00CA0335" w:rsidP="008F2E6F">
      <w:pPr>
        <w:jc w:val="both"/>
        <w:rPr>
          <w:rFonts w:ascii="Verdana" w:hAnsi="Verdana"/>
          <w:lang w:val="en-US"/>
        </w:rPr>
      </w:pPr>
      <w:r w:rsidRPr="00D65062">
        <w:rPr>
          <w:rFonts w:ascii="Verdana" w:hAnsi="Verdana"/>
          <w:noProof/>
          <w:lang w:val="en-US" w:eastAsia="en-US"/>
        </w:rPr>
        <w:drawing>
          <wp:inline distT="0" distB="0" distL="0" distR="0" wp14:anchorId="421EAAAD" wp14:editId="494F5065">
            <wp:extent cx="5963285" cy="2733040"/>
            <wp:effectExtent l="0" t="0" r="5715" b="10160"/>
            <wp:docPr id="16" name="Picture 16" descr="lab1/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ab1/image2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3285" cy="2733040"/>
                    </a:xfrm>
                    <a:prstGeom prst="rect">
                      <a:avLst/>
                    </a:prstGeom>
                    <a:noFill/>
                    <a:ln>
                      <a:noFill/>
                    </a:ln>
                  </pic:spPr>
                </pic:pic>
              </a:graphicData>
            </a:graphic>
          </wp:inline>
        </w:drawing>
      </w:r>
    </w:p>
    <w:p w14:paraId="177619D1" w14:textId="77777777" w:rsidR="000656EE" w:rsidRPr="00D65062" w:rsidRDefault="000656EE" w:rsidP="007F2A66">
      <w:pPr>
        <w:ind w:firstLine="720"/>
        <w:jc w:val="both"/>
        <w:rPr>
          <w:rFonts w:ascii="Verdana" w:hAnsi="Verdana"/>
          <w:lang w:val="en-US"/>
        </w:rPr>
      </w:pPr>
    </w:p>
    <w:p w14:paraId="5BF5F05F" w14:textId="065FD1E1" w:rsidR="00861344" w:rsidRPr="00D65062" w:rsidRDefault="00495885" w:rsidP="008F2E6F">
      <w:pPr>
        <w:jc w:val="both"/>
        <w:rPr>
          <w:rFonts w:ascii="Verdana" w:hAnsi="Verdana"/>
          <w:lang w:val="en-US"/>
        </w:rPr>
      </w:pPr>
      <w:r w:rsidRPr="00D65062">
        <w:rPr>
          <w:rFonts w:ascii="Verdana" w:hAnsi="Verdana"/>
          <w:lang w:val="en-US"/>
        </w:rPr>
        <w:t>You</w:t>
      </w:r>
      <w:r w:rsidR="004612EC" w:rsidRPr="00D65062">
        <w:rPr>
          <w:rFonts w:ascii="Verdana" w:hAnsi="Verdana"/>
          <w:lang w:val="en-US"/>
        </w:rPr>
        <w:t xml:space="preserve"> now need to connect to the F5</w:t>
      </w:r>
      <w:r w:rsidR="007F2A66" w:rsidRPr="00D65062">
        <w:rPr>
          <w:rFonts w:ascii="Verdana" w:hAnsi="Verdana"/>
          <w:lang w:val="en-US"/>
        </w:rPr>
        <w:t xml:space="preserve"> BIG-IP</w:t>
      </w:r>
      <w:r w:rsidR="004612EC" w:rsidRPr="00D65062">
        <w:rPr>
          <w:rFonts w:ascii="Verdana" w:hAnsi="Verdana"/>
          <w:lang w:val="en-US"/>
        </w:rPr>
        <w:t xml:space="preserve"> CLI in order to; license the F5 BIG-IP,</w:t>
      </w:r>
      <w:r w:rsidR="005D51DE" w:rsidRPr="00D65062">
        <w:rPr>
          <w:rFonts w:ascii="Verdana" w:hAnsi="Verdana"/>
          <w:lang w:val="en-US"/>
        </w:rPr>
        <w:t xml:space="preserve"> configure the hostname, </w:t>
      </w:r>
      <w:r w:rsidR="004612EC" w:rsidRPr="00D65062">
        <w:rPr>
          <w:rFonts w:ascii="Verdana" w:hAnsi="Verdana"/>
          <w:lang w:val="en-US"/>
        </w:rPr>
        <w:t>create an admin account</w:t>
      </w:r>
      <w:r w:rsidR="005D51DE" w:rsidRPr="00D65062">
        <w:rPr>
          <w:rFonts w:ascii="Verdana" w:hAnsi="Verdana"/>
          <w:lang w:val="en-US"/>
        </w:rPr>
        <w:t>,</w:t>
      </w:r>
      <w:r w:rsidR="004612EC" w:rsidRPr="00D65062">
        <w:rPr>
          <w:rFonts w:ascii="Verdana" w:hAnsi="Verdana"/>
          <w:lang w:val="en-US"/>
        </w:rPr>
        <w:t xml:space="preserve"> and set the</w:t>
      </w:r>
      <w:r w:rsidR="007517F1" w:rsidRPr="00D65062">
        <w:rPr>
          <w:rFonts w:ascii="Verdana" w:hAnsi="Verdana"/>
          <w:lang w:val="en-US"/>
        </w:rPr>
        <w:t xml:space="preserve"> password.</w:t>
      </w:r>
    </w:p>
    <w:p w14:paraId="1AED6D12" w14:textId="77777777" w:rsidR="007517F1" w:rsidRPr="00D65062" w:rsidRDefault="007517F1" w:rsidP="008F2E6F">
      <w:pPr>
        <w:jc w:val="both"/>
        <w:rPr>
          <w:rFonts w:ascii="Verdana" w:hAnsi="Verdana"/>
          <w:lang w:val="en-US"/>
        </w:rPr>
      </w:pPr>
    </w:p>
    <w:p w14:paraId="0159B668" w14:textId="2CD40C87" w:rsidR="000656EE" w:rsidRPr="00D65062" w:rsidRDefault="009F46B5" w:rsidP="000656EE">
      <w:pPr>
        <w:pStyle w:val="p1"/>
        <w:jc w:val="both"/>
        <w:rPr>
          <w:rFonts w:ascii="Verdana" w:hAnsi="Verdana"/>
          <w:b/>
          <w:sz w:val="24"/>
          <w:szCs w:val="24"/>
          <w:lang w:val="en-US"/>
        </w:rPr>
      </w:pPr>
      <w:r w:rsidRPr="00D65062">
        <w:rPr>
          <w:rFonts w:ascii="Verdana" w:hAnsi="Verdana"/>
          <w:b/>
          <w:sz w:val="24"/>
          <w:szCs w:val="24"/>
          <w:lang w:val="en-US"/>
        </w:rPr>
        <w:t>SSH Connectivity f</w:t>
      </w:r>
      <w:r w:rsidR="000656EE" w:rsidRPr="00D65062">
        <w:rPr>
          <w:rFonts w:ascii="Verdana" w:hAnsi="Verdana"/>
          <w:b/>
          <w:sz w:val="24"/>
          <w:szCs w:val="24"/>
          <w:lang w:val="en-US"/>
        </w:rPr>
        <w:t>or Linux / Mac Users:</w:t>
      </w:r>
    </w:p>
    <w:p w14:paraId="0105AA79" w14:textId="58A468DC" w:rsidR="002F4B90" w:rsidRPr="00D65062" w:rsidRDefault="002F4B90" w:rsidP="002F4B90">
      <w:pPr>
        <w:pStyle w:val="ListParagraph"/>
        <w:numPr>
          <w:ilvl w:val="0"/>
          <w:numId w:val="23"/>
        </w:numPr>
        <w:jc w:val="both"/>
        <w:rPr>
          <w:rFonts w:ascii="Verdana" w:hAnsi="Verdana"/>
          <w:lang w:val="en-US"/>
        </w:rPr>
      </w:pPr>
      <w:r w:rsidRPr="00D65062">
        <w:rPr>
          <w:rFonts w:ascii="Verdana" w:hAnsi="Verdana"/>
          <w:lang w:val="en-US"/>
        </w:rPr>
        <w:t>From CLI</w:t>
      </w:r>
    </w:p>
    <w:p w14:paraId="69B7665B" w14:textId="77777777" w:rsidR="000656EE" w:rsidRPr="00D65062" w:rsidRDefault="000656EE" w:rsidP="008F2E6F">
      <w:pPr>
        <w:jc w:val="both"/>
        <w:rPr>
          <w:rFonts w:ascii="Verdana" w:hAnsi="Verdana"/>
          <w:lang w:val="en-US"/>
        </w:rPr>
      </w:pPr>
    </w:p>
    <w:p w14:paraId="7E60C90D" w14:textId="54DAAFFF" w:rsidR="00FA6CE8" w:rsidRPr="00D65062" w:rsidRDefault="000656EE" w:rsidP="008F2E6F">
      <w:pPr>
        <w:jc w:val="both"/>
        <w:rPr>
          <w:rFonts w:ascii="Verdana" w:hAnsi="Verdana"/>
          <w:lang w:val="en-US"/>
        </w:rPr>
      </w:pPr>
      <w:r w:rsidRPr="00D65062">
        <w:rPr>
          <w:rFonts w:ascii="Verdana" w:hAnsi="Verdana"/>
          <w:lang w:val="en-US"/>
        </w:rPr>
        <w:t>C</w:t>
      </w:r>
      <w:r w:rsidR="00FA6CE8" w:rsidRPr="00D65062">
        <w:rPr>
          <w:rFonts w:ascii="Verdana" w:hAnsi="Verdana"/>
          <w:lang w:val="en-US"/>
        </w:rPr>
        <w:t>onn</w:t>
      </w:r>
      <w:r w:rsidR="002347F5" w:rsidRPr="00D65062">
        <w:rPr>
          <w:rFonts w:ascii="Verdana" w:hAnsi="Verdana"/>
          <w:lang w:val="en-US"/>
        </w:rPr>
        <w:t xml:space="preserve">ect using ssh -i &lt;private_key&gt; </w:t>
      </w:r>
      <w:r w:rsidR="0089063F" w:rsidRPr="00D65062">
        <w:rPr>
          <w:rFonts w:ascii="Verdana" w:hAnsi="Verdana"/>
          <w:lang w:val="en-US"/>
        </w:rPr>
        <w:t>f5bigipuser&lt;Student Number&gt;</w:t>
      </w:r>
      <w:r w:rsidR="00FA6CE8" w:rsidRPr="00D65062">
        <w:rPr>
          <w:rFonts w:ascii="Verdana" w:hAnsi="Verdana"/>
          <w:lang w:val="en-US"/>
        </w:rPr>
        <w:t>@&lt;F5 BIG-IP public IP&gt;, where private_key is the one corresponding to the public key uploaded when creating the F5 BIG-IP</w:t>
      </w:r>
      <w:r w:rsidRPr="00D65062">
        <w:rPr>
          <w:rFonts w:ascii="Verdana" w:hAnsi="Verdana"/>
          <w:lang w:val="en-US"/>
        </w:rPr>
        <w:t xml:space="preserve"> </w:t>
      </w:r>
      <w:r w:rsidR="002004BF" w:rsidRPr="00D65062">
        <w:rPr>
          <w:rFonts w:ascii="Verdana" w:hAnsi="Verdana"/>
          <w:lang w:val="en-US"/>
        </w:rPr>
        <w:t>and f5bigipuserx is the user you</w:t>
      </w:r>
      <w:r w:rsidR="00FA6CE8" w:rsidRPr="00D65062">
        <w:rPr>
          <w:rFonts w:ascii="Verdana" w:hAnsi="Verdana"/>
          <w:lang w:val="en-US"/>
        </w:rPr>
        <w:t xml:space="preserve"> created during the same step (“Create virtual machine/Basics”). </w:t>
      </w:r>
    </w:p>
    <w:p w14:paraId="5F1045F1" w14:textId="77777777" w:rsidR="009F46B5" w:rsidRPr="00D65062" w:rsidRDefault="009F46B5" w:rsidP="008F2E6F">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9F46B5" w:rsidRPr="00D65062" w14:paraId="38D5043C" w14:textId="77777777" w:rsidTr="00B847E9">
        <w:tc>
          <w:tcPr>
            <w:tcW w:w="9396" w:type="dxa"/>
            <w:shd w:val="clear" w:color="auto" w:fill="FFFEDD"/>
          </w:tcPr>
          <w:p w14:paraId="39967BB3" w14:textId="77777777" w:rsidR="009F46B5" w:rsidRPr="00D65062" w:rsidRDefault="009F46B5" w:rsidP="005E2F17">
            <w:pPr>
              <w:pStyle w:val="p1"/>
              <w:jc w:val="both"/>
              <w:rPr>
                <w:rFonts w:ascii="Verdana" w:hAnsi="Verdana"/>
                <w:sz w:val="24"/>
                <w:szCs w:val="24"/>
                <w:lang w:val="en-US"/>
              </w:rPr>
            </w:pPr>
          </w:p>
          <w:p w14:paraId="5D14435D" w14:textId="123C4719" w:rsidR="005E2F17" w:rsidRPr="00D65062" w:rsidRDefault="005E2F17" w:rsidP="005E2F17">
            <w:pPr>
              <w:pStyle w:val="p1"/>
              <w:jc w:val="both"/>
              <w:rPr>
                <w:rFonts w:ascii="Courier New" w:hAnsi="Courier New" w:cs="Courier New"/>
                <w:sz w:val="24"/>
                <w:szCs w:val="24"/>
                <w:lang w:val="en-US"/>
              </w:rPr>
            </w:pPr>
            <w:r w:rsidRPr="00D65062">
              <w:rPr>
                <w:rFonts w:ascii="Courier New" w:hAnsi="Courier New" w:cs="Courier New"/>
                <w:sz w:val="24"/>
                <w:szCs w:val="24"/>
                <w:lang w:val="en-US"/>
              </w:rPr>
              <w:t>ssh -i &lt;private_key&gt; f5bigipuser&lt;Student Number&gt;@&lt;F5 BIG-IP public IP&gt;</w:t>
            </w:r>
          </w:p>
          <w:p w14:paraId="5756D277" w14:textId="77777777" w:rsidR="005E2F17" w:rsidRPr="00D65062" w:rsidRDefault="005E2F17" w:rsidP="005E2F17">
            <w:pPr>
              <w:pStyle w:val="p1"/>
              <w:jc w:val="both"/>
              <w:rPr>
                <w:rFonts w:ascii="Verdana" w:hAnsi="Verdana"/>
                <w:sz w:val="24"/>
                <w:szCs w:val="24"/>
                <w:lang w:val="en-US"/>
              </w:rPr>
            </w:pPr>
          </w:p>
        </w:tc>
      </w:tr>
    </w:tbl>
    <w:p w14:paraId="4D13F5F5" w14:textId="77777777" w:rsidR="00F81CF0" w:rsidRPr="00D65062" w:rsidRDefault="00F81CF0" w:rsidP="008F2E6F">
      <w:pPr>
        <w:jc w:val="both"/>
        <w:rPr>
          <w:rFonts w:ascii="Verdana" w:hAnsi="Verdana"/>
          <w:lang w:val="en-US"/>
        </w:rPr>
      </w:pPr>
    </w:p>
    <w:p w14:paraId="0DEFB0D1" w14:textId="3F5EE7EA" w:rsidR="00A05FD6" w:rsidRPr="00D65062" w:rsidRDefault="00A05FD6" w:rsidP="008F2E6F">
      <w:pPr>
        <w:jc w:val="both"/>
        <w:rPr>
          <w:rFonts w:ascii="Verdana" w:hAnsi="Verdana"/>
          <w:lang w:val="en-US"/>
        </w:rPr>
      </w:pPr>
      <w:r w:rsidRPr="00D65062">
        <w:rPr>
          <w:rFonts w:ascii="Verdana" w:hAnsi="Verdana"/>
          <w:lang w:val="en-US"/>
        </w:rPr>
        <w:t xml:space="preserve">Example: </w:t>
      </w:r>
    </w:p>
    <w:p w14:paraId="2D604E18" w14:textId="77777777" w:rsidR="009F46B5" w:rsidRPr="00D65062" w:rsidRDefault="009F46B5" w:rsidP="008F2E6F">
      <w:pPr>
        <w:jc w:val="both"/>
        <w:rPr>
          <w:rFonts w:ascii="Verdana" w:hAnsi="Verdana"/>
          <w:lang w:val="en-US"/>
        </w:rPr>
      </w:pPr>
    </w:p>
    <w:p w14:paraId="31E3DF06" w14:textId="428E3BA8" w:rsidR="00A05FD6" w:rsidRPr="00D65062" w:rsidRDefault="001A61EE" w:rsidP="008F2E6F">
      <w:pPr>
        <w:jc w:val="both"/>
        <w:rPr>
          <w:rFonts w:ascii="Verdana" w:hAnsi="Verdana"/>
          <w:lang w:val="en-US"/>
        </w:rPr>
      </w:pPr>
      <w:r w:rsidRPr="00D65062">
        <w:rPr>
          <w:rFonts w:ascii="Verdana" w:hAnsi="Verdana"/>
          <w:noProof/>
          <w:lang w:val="en-US" w:eastAsia="en-US"/>
        </w:rPr>
        <w:drawing>
          <wp:inline distT="0" distB="0" distL="0" distR="0" wp14:anchorId="489C100C" wp14:editId="6E4E07CD">
            <wp:extent cx="5974080" cy="1036320"/>
            <wp:effectExtent l="0" t="0" r="0" b="5080"/>
            <wp:docPr id="53" name="Picture 53" descr="Azur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image2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4080" cy="1036320"/>
                    </a:xfrm>
                    <a:prstGeom prst="rect">
                      <a:avLst/>
                    </a:prstGeom>
                    <a:noFill/>
                    <a:ln>
                      <a:noFill/>
                    </a:ln>
                  </pic:spPr>
                </pic:pic>
              </a:graphicData>
            </a:graphic>
          </wp:inline>
        </w:drawing>
      </w:r>
    </w:p>
    <w:p w14:paraId="2659514A" w14:textId="77777777" w:rsidR="00C7084F" w:rsidRPr="00D65062" w:rsidRDefault="00C7084F" w:rsidP="009F46B5">
      <w:pPr>
        <w:pStyle w:val="p1"/>
        <w:jc w:val="both"/>
        <w:rPr>
          <w:rFonts w:ascii="Verdana" w:hAnsi="Verdana"/>
          <w:b/>
          <w:sz w:val="24"/>
          <w:szCs w:val="24"/>
          <w:lang w:val="en-US"/>
        </w:rPr>
      </w:pPr>
    </w:p>
    <w:p w14:paraId="0E87EDB0" w14:textId="5B87C808" w:rsidR="009F46B5" w:rsidRPr="00D65062" w:rsidRDefault="009F46B5" w:rsidP="009F46B5">
      <w:pPr>
        <w:pStyle w:val="p1"/>
        <w:jc w:val="both"/>
        <w:rPr>
          <w:rFonts w:ascii="Verdana" w:hAnsi="Verdana"/>
          <w:b/>
          <w:sz w:val="24"/>
          <w:szCs w:val="24"/>
          <w:lang w:val="en-US"/>
        </w:rPr>
      </w:pPr>
      <w:r w:rsidRPr="00D65062">
        <w:rPr>
          <w:rFonts w:ascii="Verdana" w:hAnsi="Verdana"/>
          <w:b/>
          <w:sz w:val="24"/>
          <w:szCs w:val="24"/>
          <w:lang w:val="en-US"/>
        </w:rPr>
        <w:t>SSH Connectivity for Windows Users:</w:t>
      </w:r>
    </w:p>
    <w:p w14:paraId="2657DCCE" w14:textId="0E1A7393" w:rsidR="002F4B90" w:rsidRPr="00D65062" w:rsidRDefault="002F4B90" w:rsidP="002F4B90">
      <w:pPr>
        <w:pStyle w:val="ListParagraph"/>
        <w:numPr>
          <w:ilvl w:val="0"/>
          <w:numId w:val="23"/>
        </w:numPr>
        <w:jc w:val="both"/>
        <w:rPr>
          <w:rFonts w:ascii="Verdana" w:hAnsi="Verdana"/>
          <w:lang w:val="en-US"/>
        </w:rPr>
      </w:pPr>
      <w:r w:rsidRPr="00D65062">
        <w:rPr>
          <w:rFonts w:ascii="Verdana" w:hAnsi="Verdana"/>
          <w:lang w:val="en-US"/>
        </w:rPr>
        <w:t>Use PuTTY</w:t>
      </w:r>
    </w:p>
    <w:p w14:paraId="79A339C8" w14:textId="77777777" w:rsidR="002A385A" w:rsidRPr="00D65062" w:rsidRDefault="002A385A" w:rsidP="008F2E6F">
      <w:pPr>
        <w:jc w:val="both"/>
        <w:rPr>
          <w:rFonts w:ascii="Verdana" w:hAnsi="Verdana"/>
          <w:lang w:val="en-US"/>
        </w:rPr>
      </w:pPr>
    </w:p>
    <w:p w14:paraId="608C55B7" w14:textId="6DDF5ADC" w:rsidR="00BC7F12" w:rsidRPr="00D65062" w:rsidRDefault="000E2890" w:rsidP="008F2E6F">
      <w:pPr>
        <w:jc w:val="both"/>
        <w:rPr>
          <w:rFonts w:ascii="Verdana" w:hAnsi="Verdana"/>
          <w:b/>
          <w:lang w:val="en-US"/>
        </w:rPr>
      </w:pPr>
      <w:r w:rsidRPr="00D65062">
        <w:rPr>
          <w:rFonts w:ascii="Verdana" w:hAnsi="Verdana"/>
          <w:b/>
          <w:lang w:val="en-US"/>
        </w:rPr>
        <w:t>Install the F5 BIG-IP l</w:t>
      </w:r>
      <w:r w:rsidR="00BC7F12" w:rsidRPr="00D65062">
        <w:rPr>
          <w:rFonts w:ascii="Verdana" w:hAnsi="Verdana"/>
          <w:b/>
          <w:lang w:val="en-US"/>
        </w:rPr>
        <w:t>icense</w:t>
      </w:r>
    </w:p>
    <w:p w14:paraId="1BA9EA40" w14:textId="77777777" w:rsidR="00BC7F12" w:rsidRPr="00D65062" w:rsidRDefault="00BC7F12" w:rsidP="008F2E6F">
      <w:pPr>
        <w:jc w:val="both"/>
        <w:rPr>
          <w:rFonts w:ascii="Verdana" w:hAnsi="Verdana"/>
          <w:lang w:val="en-US"/>
        </w:rPr>
      </w:pPr>
    </w:p>
    <w:p w14:paraId="053B196B" w14:textId="77777777" w:rsidR="000A6548" w:rsidRPr="00D65062" w:rsidRDefault="000A6548" w:rsidP="000A6548">
      <w:pPr>
        <w:jc w:val="both"/>
        <w:rPr>
          <w:rFonts w:ascii="Verdana" w:hAnsi="Verdana"/>
          <w:lang w:val="en-US"/>
        </w:rPr>
      </w:pPr>
      <w:r w:rsidRPr="00D65062">
        <w:rPr>
          <w:rFonts w:ascii="Verdana" w:hAnsi="Verdana"/>
          <w:lang w:val="en-US"/>
        </w:rPr>
        <w:t>License your F5 BIG-IP using SOAPLicenseClient --basekey &lt;license provided by the proctor&gt;</w:t>
      </w:r>
    </w:p>
    <w:p w14:paraId="3B994486" w14:textId="77777777" w:rsidR="000A6548" w:rsidRPr="00D65062" w:rsidRDefault="000A6548" w:rsidP="008F2E6F">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0A6548" w:rsidRPr="00D65062" w14:paraId="02889007" w14:textId="77777777" w:rsidTr="00B847E9">
        <w:tc>
          <w:tcPr>
            <w:tcW w:w="9396" w:type="dxa"/>
            <w:shd w:val="clear" w:color="auto" w:fill="FFFEDD"/>
          </w:tcPr>
          <w:p w14:paraId="5C6E36D8" w14:textId="77777777" w:rsidR="000A6548" w:rsidRPr="00D65062" w:rsidRDefault="000A6548" w:rsidP="00B847E9">
            <w:pPr>
              <w:pStyle w:val="p1"/>
              <w:jc w:val="both"/>
              <w:rPr>
                <w:rFonts w:ascii="Verdana" w:hAnsi="Verdana"/>
                <w:sz w:val="24"/>
                <w:szCs w:val="24"/>
                <w:lang w:val="en-US"/>
              </w:rPr>
            </w:pPr>
          </w:p>
          <w:p w14:paraId="3235AF1E" w14:textId="3B5F3459" w:rsidR="000A6548" w:rsidRPr="00D65062" w:rsidRDefault="000A6548" w:rsidP="00B847E9">
            <w:pPr>
              <w:pStyle w:val="p1"/>
              <w:jc w:val="both"/>
              <w:rPr>
                <w:rFonts w:ascii="Courier New" w:hAnsi="Courier New" w:cs="Courier New"/>
                <w:sz w:val="24"/>
                <w:szCs w:val="24"/>
                <w:lang w:val="en-US"/>
              </w:rPr>
            </w:pPr>
            <w:r w:rsidRPr="00D65062">
              <w:rPr>
                <w:rFonts w:ascii="Courier New" w:hAnsi="Courier New" w:cs="Courier New"/>
                <w:sz w:val="24"/>
                <w:szCs w:val="24"/>
                <w:lang w:val="en-US"/>
              </w:rPr>
              <w:t xml:space="preserve">SOAPLicenseClient --basekey &lt;BIG-IP License&gt; </w:t>
            </w:r>
          </w:p>
          <w:p w14:paraId="6F8954D6" w14:textId="3CE82DE6" w:rsidR="000A6548" w:rsidRPr="00D65062" w:rsidRDefault="000A6548" w:rsidP="00B847E9">
            <w:pPr>
              <w:pStyle w:val="p1"/>
              <w:jc w:val="both"/>
              <w:rPr>
                <w:rFonts w:ascii="Verdana" w:hAnsi="Verdana"/>
                <w:sz w:val="24"/>
                <w:szCs w:val="24"/>
                <w:lang w:val="en-US"/>
              </w:rPr>
            </w:pPr>
          </w:p>
        </w:tc>
      </w:tr>
    </w:tbl>
    <w:p w14:paraId="44F3EA3E" w14:textId="77777777" w:rsidR="000A6548" w:rsidRPr="00D65062" w:rsidRDefault="000A6548" w:rsidP="008F2E6F">
      <w:pPr>
        <w:jc w:val="both"/>
        <w:rPr>
          <w:rFonts w:ascii="Verdana" w:hAnsi="Verdana"/>
          <w:lang w:val="en-US"/>
        </w:rPr>
      </w:pPr>
    </w:p>
    <w:p w14:paraId="440ECED5" w14:textId="2D69B1BF" w:rsidR="00984259" w:rsidRPr="00D65062" w:rsidRDefault="00984259" w:rsidP="008F2E6F">
      <w:pPr>
        <w:jc w:val="both"/>
        <w:rPr>
          <w:rFonts w:ascii="Verdana" w:hAnsi="Verdana"/>
          <w:lang w:val="en-US"/>
        </w:rPr>
      </w:pPr>
      <w:r w:rsidRPr="00D65062">
        <w:rPr>
          <w:rFonts w:ascii="Verdana" w:hAnsi="Verdana"/>
          <w:lang w:val="en-US"/>
        </w:rPr>
        <w:t>Example:</w:t>
      </w:r>
    </w:p>
    <w:p w14:paraId="07218EA3" w14:textId="77777777" w:rsidR="00984259" w:rsidRPr="00D65062" w:rsidRDefault="00984259" w:rsidP="008F2E6F">
      <w:pPr>
        <w:jc w:val="both"/>
        <w:rPr>
          <w:rFonts w:ascii="Verdana" w:hAnsi="Verdana"/>
          <w:lang w:val="en-US"/>
        </w:rPr>
      </w:pPr>
    </w:p>
    <w:p w14:paraId="4AD4BE82" w14:textId="3D909A3B" w:rsidR="00984259" w:rsidRPr="00D65062" w:rsidRDefault="00984259" w:rsidP="008F2E6F">
      <w:pPr>
        <w:jc w:val="both"/>
        <w:rPr>
          <w:rFonts w:ascii="Verdana" w:hAnsi="Verdana"/>
          <w:lang w:val="en-US"/>
        </w:rPr>
      </w:pPr>
      <w:r w:rsidRPr="00D65062">
        <w:rPr>
          <w:rFonts w:ascii="Verdana" w:hAnsi="Verdana"/>
          <w:noProof/>
          <w:lang w:val="en-US" w:eastAsia="en-US"/>
        </w:rPr>
        <w:drawing>
          <wp:inline distT="0" distB="0" distL="0" distR="0" wp14:anchorId="562E67AC" wp14:editId="162C539E">
            <wp:extent cx="5974080" cy="365760"/>
            <wp:effectExtent l="0" t="0" r="0" b="0"/>
            <wp:docPr id="55" name="Picture 55" descr="Azur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zure/image2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4080" cy="365760"/>
                    </a:xfrm>
                    <a:prstGeom prst="rect">
                      <a:avLst/>
                    </a:prstGeom>
                    <a:noFill/>
                    <a:ln>
                      <a:noFill/>
                    </a:ln>
                  </pic:spPr>
                </pic:pic>
              </a:graphicData>
            </a:graphic>
          </wp:inline>
        </w:drawing>
      </w:r>
    </w:p>
    <w:p w14:paraId="27CF1366" w14:textId="77777777" w:rsidR="008F2BD4" w:rsidRPr="00D65062" w:rsidRDefault="008F2BD4" w:rsidP="008F2E6F">
      <w:pPr>
        <w:jc w:val="both"/>
        <w:rPr>
          <w:rFonts w:ascii="Verdana" w:hAnsi="Verdana"/>
          <w:lang w:val="en-US"/>
        </w:rPr>
      </w:pPr>
    </w:p>
    <w:p w14:paraId="55493F75" w14:textId="6B212D5F" w:rsidR="00FA6CE8" w:rsidRPr="00D65062" w:rsidRDefault="00C330CE" w:rsidP="008F2E6F">
      <w:pPr>
        <w:jc w:val="both"/>
        <w:rPr>
          <w:rFonts w:ascii="Verdana" w:hAnsi="Verdana"/>
          <w:b/>
          <w:lang w:val="en-US"/>
        </w:rPr>
      </w:pPr>
      <w:r w:rsidRPr="00D65062">
        <w:rPr>
          <w:rFonts w:ascii="Verdana" w:hAnsi="Verdana"/>
          <w:b/>
          <w:lang w:val="en-US"/>
        </w:rPr>
        <w:t>Update the hostname</w:t>
      </w:r>
    </w:p>
    <w:p w14:paraId="65259BF4" w14:textId="77777777" w:rsidR="008F2BD4" w:rsidRPr="00D65062" w:rsidRDefault="008F2BD4" w:rsidP="008F2E6F">
      <w:pPr>
        <w:jc w:val="both"/>
        <w:rPr>
          <w:rFonts w:ascii="Verdana" w:hAnsi="Verdana"/>
          <w:lang w:val="en-US"/>
        </w:rPr>
      </w:pPr>
    </w:p>
    <w:p w14:paraId="3FB45B4C" w14:textId="44778838" w:rsidR="00C0371C" w:rsidRPr="00D65062" w:rsidRDefault="00B664A3" w:rsidP="008F2E6F">
      <w:pPr>
        <w:jc w:val="both"/>
        <w:rPr>
          <w:rFonts w:ascii="Verdana" w:hAnsi="Verdana"/>
          <w:lang w:val="en-US"/>
        </w:rPr>
      </w:pPr>
      <w:r w:rsidRPr="00D65062">
        <w:rPr>
          <w:rFonts w:ascii="Verdana" w:hAnsi="Verdana"/>
          <w:lang w:val="en-US"/>
        </w:rPr>
        <w:t>Change the F5 BIG-IP’s hostname. Replace x with the number assigned by your proctor.</w:t>
      </w:r>
    </w:p>
    <w:p w14:paraId="13C2377D" w14:textId="77777777" w:rsidR="009F46B5" w:rsidRPr="00D65062" w:rsidRDefault="009F46B5" w:rsidP="008F2E6F">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1A61EE" w:rsidRPr="00D65062" w14:paraId="3C182B04" w14:textId="77777777" w:rsidTr="00B847E9">
        <w:tc>
          <w:tcPr>
            <w:tcW w:w="9396" w:type="dxa"/>
            <w:shd w:val="clear" w:color="auto" w:fill="FFFEDD"/>
          </w:tcPr>
          <w:p w14:paraId="0D4BD935" w14:textId="77777777" w:rsidR="001A61EE" w:rsidRPr="00D65062" w:rsidRDefault="001A61EE" w:rsidP="00B847E9">
            <w:pPr>
              <w:pStyle w:val="p1"/>
              <w:jc w:val="both"/>
              <w:rPr>
                <w:rFonts w:ascii="Verdana" w:hAnsi="Verdana"/>
                <w:sz w:val="24"/>
                <w:szCs w:val="24"/>
                <w:lang w:val="en-US"/>
              </w:rPr>
            </w:pPr>
          </w:p>
          <w:p w14:paraId="746CED6C" w14:textId="02F5CC6F" w:rsidR="001A61EE" w:rsidRPr="00D65062" w:rsidRDefault="001A61EE" w:rsidP="001A61EE">
            <w:pPr>
              <w:pStyle w:val="p1"/>
              <w:rPr>
                <w:rFonts w:ascii="Courier New" w:hAnsi="Courier New" w:cs="Courier New"/>
                <w:sz w:val="24"/>
                <w:szCs w:val="24"/>
                <w:lang w:val="en-US"/>
              </w:rPr>
            </w:pPr>
            <w:r w:rsidRPr="00D65062">
              <w:rPr>
                <w:rFonts w:ascii="Courier New" w:hAnsi="Courier New" w:cs="Courier New"/>
                <w:sz w:val="24"/>
                <w:szCs w:val="24"/>
                <w:lang w:val="en-US"/>
              </w:rPr>
              <w:t>tmsh modify sys global-settings hostname f5bigipuserx.azure.local</w:t>
            </w:r>
          </w:p>
          <w:p w14:paraId="5A103D9A" w14:textId="2DFD74B9" w:rsidR="001A61EE" w:rsidRPr="00D65062" w:rsidRDefault="001A61EE" w:rsidP="001A61EE">
            <w:pPr>
              <w:pStyle w:val="p1"/>
              <w:tabs>
                <w:tab w:val="left" w:pos="5424"/>
              </w:tabs>
              <w:jc w:val="both"/>
              <w:rPr>
                <w:rFonts w:ascii="Verdana" w:hAnsi="Verdana"/>
                <w:sz w:val="24"/>
                <w:szCs w:val="24"/>
                <w:lang w:val="en-US"/>
              </w:rPr>
            </w:pPr>
            <w:r w:rsidRPr="00D65062">
              <w:rPr>
                <w:rFonts w:ascii="Verdana" w:hAnsi="Verdana"/>
                <w:sz w:val="24"/>
                <w:szCs w:val="24"/>
                <w:lang w:val="en-US"/>
              </w:rPr>
              <w:tab/>
            </w:r>
          </w:p>
        </w:tc>
      </w:tr>
    </w:tbl>
    <w:p w14:paraId="72038D2D" w14:textId="77777777" w:rsidR="001A61EE" w:rsidRPr="00D65062" w:rsidRDefault="001A61EE" w:rsidP="008F2E6F">
      <w:pPr>
        <w:jc w:val="both"/>
        <w:rPr>
          <w:rFonts w:ascii="Verdana" w:hAnsi="Verdana"/>
          <w:lang w:val="en-US"/>
        </w:rPr>
      </w:pPr>
    </w:p>
    <w:p w14:paraId="6F79AE5C" w14:textId="19CFA4CE" w:rsidR="00984259" w:rsidRPr="00D65062" w:rsidRDefault="00984259" w:rsidP="008F2E6F">
      <w:pPr>
        <w:jc w:val="both"/>
        <w:rPr>
          <w:rFonts w:ascii="Verdana" w:hAnsi="Verdana"/>
          <w:lang w:val="en-US"/>
        </w:rPr>
      </w:pPr>
      <w:r w:rsidRPr="00D65062">
        <w:rPr>
          <w:rFonts w:ascii="Verdana" w:hAnsi="Verdana"/>
          <w:lang w:val="en-US"/>
        </w:rPr>
        <w:t>Example:</w:t>
      </w:r>
    </w:p>
    <w:p w14:paraId="2A22F2F7" w14:textId="77777777" w:rsidR="00984259" w:rsidRPr="00D65062" w:rsidRDefault="00984259" w:rsidP="008F2E6F">
      <w:pPr>
        <w:jc w:val="both"/>
        <w:rPr>
          <w:rFonts w:ascii="Verdana" w:hAnsi="Verdana"/>
          <w:lang w:val="en-US"/>
        </w:rPr>
      </w:pPr>
    </w:p>
    <w:p w14:paraId="7CEA68DE" w14:textId="5EE45D2B" w:rsidR="00984259" w:rsidRPr="00D65062" w:rsidRDefault="00984259" w:rsidP="008F2E6F">
      <w:pPr>
        <w:jc w:val="both"/>
        <w:rPr>
          <w:rFonts w:ascii="Verdana" w:hAnsi="Verdana"/>
          <w:lang w:val="en-US"/>
        </w:rPr>
      </w:pPr>
      <w:r w:rsidRPr="00D65062">
        <w:rPr>
          <w:rFonts w:ascii="Verdana" w:hAnsi="Verdana"/>
          <w:noProof/>
          <w:lang w:val="en-US" w:eastAsia="en-US"/>
        </w:rPr>
        <w:drawing>
          <wp:inline distT="0" distB="0" distL="0" distR="0" wp14:anchorId="11BA3209" wp14:editId="4B5A365D">
            <wp:extent cx="5958840" cy="198120"/>
            <wp:effectExtent l="0" t="0" r="10160" b="5080"/>
            <wp:docPr id="56" name="Picture 56" descr="Azur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zure/image2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8840" cy="198120"/>
                    </a:xfrm>
                    <a:prstGeom prst="rect">
                      <a:avLst/>
                    </a:prstGeom>
                    <a:noFill/>
                    <a:ln>
                      <a:noFill/>
                    </a:ln>
                  </pic:spPr>
                </pic:pic>
              </a:graphicData>
            </a:graphic>
          </wp:inline>
        </w:drawing>
      </w:r>
    </w:p>
    <w:p w14:paraId="1364356F" w14:textId="77777777" w:rsidR="00C0371C" w:rsidRPr="00D65062" w:rsidRDefault="00C0371C" w:rsidP="008F2E6F">
      <w:pPr>
        <w:jc w:val="both"/>
        <w:rPr>
          <w:rFonts w:ascii="Verdana" w:hAnsi="Verdana"/>
          <w:lang w:val="en-US"/>
        </w:rPr>
      </w:pPr>
    </w:p>
    <w:p w14:paraId="6EDCB9ED" w14:textId="0727EF20" w:rsidR="008F2BD4" w:rsidRPr="00D65062" w:rsidRDefault="008F0DCD" w:rsidP="008F2E6F">
      <w:pPr>
        <w:jc w:val="both"/>
        <w:rPr>
          <w:rFonts w:ascii="Verdana" w:hAnsi="Verdana"/>
          <w:lang w:val="en-US"/>
        </w:rPr>
      </w:pPr>
      <w:r w:rsidRPr="00D65062">
        <w:rPr>
          <w:rFonts w:ascii="Verdana" w:hAnsi="Verdana"/>
          <w:lang w:val="en-US"/>
        </w:rPr>
        <w:t>Cre</w:t>
      </w:r>
      <w:r w:rsidR="00B664A3" w:rsidRPr="00D65062">
        <w:rPr>
          <w:rFonts w:ascii="Verdana" w:hAnsi="Verdana"/>
          <w:lang w:val="en-US"/>
        </w:rPr>
        <w:t>ate a password for f5bigipuserx. Replace x with the number assigned by your proctor.</w:t>
      </w:r>
    </w:p>
    <w:p w14:paraId="4961728B" w14:textId="77777777" w:rsidR="00984259" w:rsidRPr="00D65062" w:rsidRDefault="00984259" w:rsidP="008F2E6F">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984259" w:rsidRPr="00D65062" w14:paraId="62D0B026" w14:textId="77777777" w:rsidTr="00B847E9">
        <w:tc>
          <w:tcPr>
            <w:tcW w:w="9396" w:type="dxa"/>
            <w:shd w:val="clear" w:color="auto" w:fill="FFFEDD"/>
          </w:tcPr>
          <w:p w14:paraId="14660668" w14:textId="77777777" w:rsidR="00984259" w:rsidRPr="00D65062" w:rsidRDefault="00984259" w:rsidP="00B847E9">
            <w:pPr>
              <w:pStyle w:val="p1"/>
              <w:jc w:val="both"/>
              <w:rPr>
                <w:rFonts w:ascii="Verdana" w:hAnsi="Verdana"/>
                <w:sz w:val="24"/>
                <w:szCs w:val="24"/>
                <w:lang w:val="en-US"/>
              </w:rPr>
            </w:pPr>
          </w:p>
          <w:p w14:paraId="797BF70F" w14:textId="52F6E3A7" w:rsidR="00984259" w:rsidRPr="00D65062" w:rsidRDefault="00984259" w:rsidP="00984259">
            <w:pPr>
              <w:pStyle w:val="p1"/>
              <w:rPr>
                <w:rFonts w:ascii="Courier New" w:hAnsi="Courier New" w:cs="Courier New"/>
                <w:sz w:val="24"/>
                <w:szCs w:val="24"/>
                <w:lang w:val="en-US"/>
              </w:rPr>
            </w:pPr>
            <w:r w:rsidRPr="00D65062">
              <w:rPr>
                <w:rFonts w:ascii="Courier New" w:hAnsi="Courier New" w:cs="Courier New"/>
                <w:sz w:val="24"/>
                <w:szCs w:val="24"/>
                <w:lang w:val="en-US"/>
              </w:rPr>
              <w:t>tmsh modify auth user f5bigipuserx password "</w:t>
            </w:r>
            <w:r w:rsidR="001D4E09" w:rsidRPr="00D65062">
              <w:rPr>
                <w:rFonts w:ascii="Courier New" w:hAnsi="Courier New" w:cs="Courier New"/>
                <w:sz w:val="24"/>
                <w:szCs w:val="24"/>
                <w:lang w:val="en-US"/>
              </w:rPr>
              <w:t>Demo123</w:t>
            </w:r>
            <w:r w:rsidRPr="00D65062">
              <w:rPr>
                <w:rFonts w:ascii="Courier New" w:hAnsi="Courier New" w:cs="Courier New"/>
                <w:sz w:val="24"/>
                <w:szCs w:val="24"/>
                <w:lang w:val="en-US"/>
              </w:rPr>
              <w:t>"</w:t>
            </w:r>
          </w:p>
          <w:p w14:paraId="6697A638" w14:textId="23C1E11A" w:rsidR="00984259" w:rsidRPr="00D65062" w:rsidRDefault="00984259" w:rsidP="00B847E9">
            <w:pPr>
              <w:pStyle w:val="p1"/>
              <w:tabs>
                <w:tab w:val="left" w:pos="5424"/>
              </w:tabs>
              <w:jc w:val="both"/>
              <w:rPr>
                <w:rFonts w:ascii="Verdana" w:hAnsi="Verdana"/>
                <w:sz w:val="24"/>
                <w:szCs w:val="24"/>
                <w:lang w:val="en-US"/>
              </w:rPr>
            </w:pPr>
            <w:r w:rsidRPr="00D65062">
              <w:rPr>
                <w:rFonts w:ascii="Verdana" w:hAnsi="Verdana"/>
                <w:sz w:val="24"/>
                <w:szCs w:val="24"/>
                <w:lang w:val="en-US"/>
              </w:rPr>
              <w:tab/>
            </w:r>
          </w:p>
        </w:tc>
      </w:tr>
    </w:tbl>
    <w:p w14:paraId="3A7422C1" w14:textId="77777777" w:rsidR="00984259" w:rsidRPr="00D65062" w:rsidRDefault="00984259" w:rsidP="008F2E6F">
      <w:pPr>
        <w:jc w:val="both"/>
        <w:rPr>
          <w:rFonts w:ascii="Verdana" w:hAnsi="Verdana"/>
          <w:lang w:val="en-US"/>
        </w:rPr>
      </w:pPr>
    </w:p>
    <w:p w14:paraId="4DF239B8" w14:textId="062AD35F" w:rsidR="00984259" w:rsidRPr="00D65062" w:rsidRDefault="00984259" w:rsidP="008F2E6F">
      <w:pPr>
        <w:jc w:val="both"/>
        <w:rPr>
          <w:rFonts w:ascii="Verdana" w:hAnsi="Verdana"/>
          <w:lang w:val="en-US"/>
        </w:rPr>
      </w:pPr>
      <w:r w:rsidRPr="00D65062">
        <w:rPr>
          <w:rFonts w:ascii="Verdana" w:hAnsi="Verdana"/>
          <w:lang w:val="en-US"/>
        </w:rPr>
        <w:t>Example:</w:t>
      </w:r>
    </w:p>
    <w:p w14:paraId="609D1B3D" w14:textId="77777777" w:rsidR="00984259" w:rsidRPr="00D65062" w:rsidRDefault="00984259" w:rsidP="008F2E6F">
      <w:pPr>
        <w:jc w:val="both"/>
        <w:rPr>
          <w:rFonts w:ascii="Verdana" w:hAnsi="Verdana"/>
          <w:lang w:val="en-US"/>
        </w:rPr>
      </w:pPr>
    </w:p>
    <w:p w14:paraId="79D721DE" w14:textId="5FB86BBF" w:rsidR="00984259" w:rsidRPr="00D65062" w:rsidRDefault="001A5C8A" w:rsidP="008F2E6F">
      <w:pPr>
        <w:jc w:val="both"/>
        <w:rPr>
          <w:rFonts w:ascii="Verdana" w:hAnsi="Verdana"/>
          <w:lang w:val="en-US"/>
        </w:rPr>
      </w:pPr>
      <w:r w:rsidRPr="00D65062">
        <w:rPr>
          <w:rFonts w:ascii="Verdana" w:hAnsi="Verdana"/>
          <w:noProof/>
          <w:lang w:val="en-US" w:eastAsia="en-US"/>
        </w:rPr>
        <w:drawing>
          <wp:inline distT="0" distB="0" distL="0" distR="0" wp14:anchorId="6AFF6BAC" wp14:editId="6A26708B">
            <wp:extent cx="5976620" cy="212090"/>
            <wp:effectExtent l="0" t="0" r="0" b="0"/>
            <wp:docPr id="287" name="Picture 287" descr="Azur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zure/image2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6620" cy="212090"/>
                    </a:xfrm>
                    <a:prstGeom prst="rect">
                      <a:avLst/>
                    </a:prstGeom>
                    <a:noFill/>
                    <a:ln>
                      <a:noFill/>
                    </a:ln>
                  </pic:spPr>
                </pic:pic>
              </a:graphicData>
            </a:graphic>
          </wp:inline>
        </w:drawing>
      </w:r>
    </w:p>
    <w:p w14:paraId="5729AA94" w14:textId="77777777" w:rsidR="00984259" w:rsidRPr="00D65062" w:rsidRDefault="00984259" w:rsidP="008F2E6F">
      <w:pPr>
        <w:jc w:val="both"/>
        <w:rPr>
          <w:rFonts w:ascii="Verdana" w:hAnsi="Verdana"/>
          <w:lang w:val="en-US"/>
        </w:rPr>
      </w:pPr>
    </w:p>
    <w:p w14:paraId="79656C56" w14:textId="77777777" w:rsidR="001D4E09" w:rsidRPr="00D65062" w:rsidRDefault="001D4E09" w:rsidP="008F2E6F">
      <w:pPr>
        <w:jc w:val="both"/>
        <w:rPr>
          <w:rFonts w:ascii="Verdana" w:hAnsi="Verdana"/>
          <w:lang w:val="en-US"/>
        </w:rPr>
      </w:pPr>
    </w:p>
    <w:p w14:paraId="0731BE54" w14:textId="5710A37C" w:rsidR="0045497A" w:rsidRPr="00D65062" w:rsidRDefault="00A31550" w:rsidP="008F2E6F">
      <w:pPr>
        <w:jc w:val="both"/>
        <w:rPr>
          <w:rFonts w:ascii="Verdana" w:hAnsi="Verdana"/>
          <w:lang w:val="en-US"/>
        </w:rPr>
      </w:pPr>
      <w:r w:rsidRPr="00D65062">
        <w:rPr>
          <w:rFonts w:ascii="Verdana" w:hAnsi="Verdana"/>
          <w:lang w:val="en-US"/>
        </w:rPr>
        <w:t>Wait until the system prompt changes to:</w:t>
      </w:r>
      <w:r w:rsidR="0045497A" w:rsidRPr="00D65062">
        <w:rPr>
          <w:rFonts w:ascii="Verdana" w:hAnsi="Verdana"/>
          <w:lang w:val="en-US"/>
        </w:rPr>
        <w:t xml:space="preserve"> </w:t>
      </w:r>
    </w:p>
    <w:p w14:paraId="50E8D386" w14:textId="77777777" w:rsidR="0045497A" w:rsidRPr="00D65062" w:rsidRDefault="0045497A" w:rsidP="008F2E6F">
      <w:pPr>
        <w:jc w:val="both"/>
        <w:rPr>
          <w:rFonts w:ascii="Verdana" w:hAnsi="Verdana"/>
          <w:lang w:val="en-US"/>
        </w:rPr>
      </w:pPr>
    </w:p>
    <w:p w14:paraId="5B26C749" w14:textId="2977252B" w:rsidR="00A31550" w:rsidRPr="00D65062" w:rsidRDefault="00A31550" w:rsidP="008F2E6F">
      <w:pPr>
        <w:jc w:val="both"/>
        <w:rPr>
          <w:rFonts w:ascii="Verdana" w:hAnsi="Verdana"/>
          <w:lang w:val="en-US"/>
        </w:rPr>
      </w:pPr>
      <w:r w:rsidRPr="00D65062">
        <w:rPr>
          <w:rFonts w:ascii="Verdana" w:hAnsi="Verdana"/>
          <w:lang w:val="en-US"/>
        </w:rPr>
        <w:t>[f5bigipuserx@f5bigipuserx:Active:Standalone] ~ #</w:t>
      </w:r>
    </w:p>
    <w:p w14:paraId="6E8ADBA9" w14:textId="77777777" w:rsidR="00A31550" w:rsidRPr="00D65062" w:rsidRDefault="00A31550" w:rsidP="008F2E6F">
      <w:pPr>
        <w:jc w:val="both"/>
        <w:rPr>
          <w:rFonts w:ascii="Verdana" w:hAnsi="Verdana"/>
          <w:lang w:val="en-US"/>
        </w:rPr>
      </w:pPr>
    </w:p>
    <w:p w14:paraId="515F6052" w14:textId="3001AC58" w:rsidR="004F3FAE" w:rsidRPr="00D65062" w:rsidRDefault="005D51DE" w:rsidP="004F3FAE">
      <w:pPr>
        <w:jc w:val="both"/>
        <w:rPr>
          <w:rFonts w:ascii="Verdana" w:hAnsi="Verdana"/>
          <w:lang w:val="en-US"/>
        </w:rPr>
      </w:pPr>
      <w:r w:rsidRPr="00D65062">
        <w:rPr>
          <w:rFonts w:ascii="Verdana" w:hAnsi="Verdana"/>
          <w:lang w:val="en-US"/>
        </w:rPr>
        <w:t>Changes made in the CLI are only present in the running configuration until they are saved.  S</w:t>
      </w:r>
      <w:r w:rsidR="004F3FAE" w:rsidRPr="00D65062">
        <w:rPr>
          <w:rFonts w:ascii="Verdana" w:hAnsi="Verdana"/>
          <w:lang w:val="en-US"/>
        </w:rPr>
        <w:t>ave the system configuration</w:t>
      </w:r>
      <w:r w:rsidRPr="00D65062">
        <w:rPr>
          <w:rFonts w:ascii="Verdana" w:hAnsi="Verdana"/>
          <w:lang w:val="en-US"/>
        </w:rPr>
        <w:t>.</w:t>
      </w:r>
    </w:p>
    <w:p w14:paraId="5FE57697" w14:textId="77777777" w:rsidR="00984259" w:rsidRPr="00D65062" w:rsidRDefault="00984259" w:rsidP="004F3FAE">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984259" w:rsidRPr="00D65062" w14:paraId="643A8A7B" w14:textId="77777777" w:rsidTr="00984259">
        <w:trPr>
          <w:trHeight w:val="796"/>
        </w:trPr>
        <w:tc>
          <w:tcPr>
            <w:tcW w:w="9396" w:type="dxa"/>
            <w:shd w:val="clear" w:color="auto" w:fill="FFFEDD"/>
          </w:tcPr>
          <w:p w14:paraId="7A1DE7C7" w14:textId="77777777" w:rsidR="00984259" w:rsidRPr="00D65062" w:rsidRDefault="00984259" w:rsidP="00B847E9">
            <w:pPr>
              <w:pStyle w:val="p1"/>
              <w:jc w:val="both"/>
              <w:rPr>
                <w:rFonts w:ascii="Verdana" w:hAnsi="Verdana"/>
                <w:sz w:val="24"/>
                <w:szCs w:val="24"/>
                <w:lang w:val="en-US"/>
              </w:rPr>
            </w:pPr>
          </w:p>
          <w:p w14:paraId="22838706" w14:textId="2D2BD897" w:rsidR="00984259" w:rsidRPr="00D65062" w:rsidRDefault="00984259" w:rsidP="00984259">
            <w:pPr>
              <w:pStyle w:val="p1"/>
              <w:rPr>
                <w:rFonts w:ascii="Courier New" w:hAnsi="Courier New" w:cs="Courier New"/>
                <w:sz w:val="24"/>
                <w:szCs w:val="24"/>
                <w:lang w:val="en-US"/>
              </w:rPr>
            </w:pPr>
            <w:r w:rsidRPr="00D65062">
              <w:rPr>
                <w:rFonts w:ascii="Courier New" w:hAnsi="Courier New" w:cs="Courier New"/>
                <w:sz w:val="24"/>
                <w:szCs w:val="24"/>
                <w:lang w:val="en-US"/>
              </w:rPr>
              <w:t>tmsh save sys config</w:t>
            </w:r>
          </w:p>
          <w:p w14:paraId="2ADFBBF6" w14:textId="77777777" w:rsidR="00984259" w:rsidRPr="00D65062" w:rsidRDefault="00984259" w:rsidP="00B847E9">
            <w:pPr>
              <w:pStyle w:val="p1"/>
              <w:tabs>
                <w:tab w:val="left" w:pos="5424"/>
              </w:tabs>
              <w:jc w:val="both"/>
              <w:rPr>
                <w:rFonts w:ascii="Verdana" w:hAnsi="Verdana"/>
                <w:sz w:val="24"/>
                <w:szCs w:val="24"/>
                <w:lang w:val="en-US"/>
              </w:rPr>
            </w:pPr>
            <w:r w:rsidRPr="00D65062">
              <w:rPr>
                <w:rFonts w:ascii="Verdana" w:hAnsi="Verdana"/>
                <w:sz w:val="24"/>
                <w:szCs w:val="24"/>
                <w:lang w:val="en-US"/>
              </w:rPr>
              <w:tab/>
            </w:r>
          </w:p>
        </w:tc>
      </w:tr>
    </w:tbl>
    <w:p w14:paraId="2BC9DC87" w14:textId="77777777" w:rsidR="00984259" w:rsidRPr="00D65062" w:rsidRDefault="00984259" w:rsidP="004F3FAE">
      <w:pPr>
        <w:jc w:val="both"/>
        <w:rPr>
          <w:rFonts w:ascii="Verdana" w:hAnsi="Verdana"/>
          <w:lang w:val="en-US"/>
        </w:rPr>
      </w:pPr>
    </w:p>
    <w:p w14:paraId="2EFAA760" w14:textId="617BF50D" w:rsidR="008F0DCD" w:rsidRPr="00D65062" w:rsidRDefault="00984259" w:rsidP="008F2E6F">
      <w:pPr>
        <w:jc w:val="both"/>
        <w:rPr>
          <w:rFonts w:ascii="Verdana" w:hAnsi="Verdana"/>
          <w:lang w:val="en-US"/>
        </w:rPr>
      </w:pPr>
      <w:r w:rsidRPr="00D65062">
        <w:rPr>
          <w:rFonts w:ascii="Verdana" w:hAnsi="Verdana"/>
          <w:lang w:val="en-US"/>
        </w:rPr>
        <w:t>Example:</w:t>
      </w:r>
    </w:p>
    <w:p w14:paraId="35282E10" w14:textId="77777777" w:rsidR="00984259" w:rsidRPr="00D65062" w:rsidRDefault="00984259" w:rsidP="008F2E6F">
      <w:pPr>
        <w:jc w:val="both"/>
        <w:rPr>
          <w:rFonts w:ascii="Verdana" w:hAnsi="Verdana"/>
          <w:lang w:val="en-US"/>
        </w:rPr>
      </w:pPr>
    </w:p>
    <w:p w14:paraId="6B74DA5F" w14:textId="296FF8CE" w:rsidR="00984259" w:rsidRPr="00D65062" w:rsidRDefault="00984259" w:rsidP="008F2E6F">
      <w:pPr>
        <w:jc w:val="both"/>
        <w:rPr>
          <w:rFonts w:ascii="Verdana" w:hAnsi="Verdana"/>
          <w:lang w:val="en-US"/>
        </w:rPr>
      </w:pPr>
      <w:r w:rsidRPr="00D65062">
        <w:rPr>
          <w:rFonts w:ascii="Verdana" w:hAnsi="Verdana"/>
          <w:noProof/>
          <w:lang w:val="en-US" w:eastAsia="en-US"/>
        </w:rPr>
        <w:drawing>
          <wp:inline distT="0" distB="0" distL="0" distR="0" wp14:anchorId="6CBA32B2" wp14:editId="2153DDC8">
            <wp:extent cx="5970270" cy="1021715"/>
            <wp:effectExtent l="0" t="0" r="0" b="0"/>
            <wp:docPr id="62" name="Picture 62" descr="Azur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image2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0270" cy="1021715"/>
                    </a:xfrm>
                    <a:prstGeom prst="rect">
                      <a:avLst/>
                    </a:prstGeom>
                    <a:noFill/>
                    <a:ln>
                      <a:noFill/>
                    </a:ln>
                  </pic:spPr>
                </pic:pic>
              </a:graphicData>
            </a:graphic>
          </wp:inline>
        </w:drawing>
      </w:r>
    </w:p>
    <w:p w14:paraId="47A8C4B0" w14:textId="77777777" w:rsidR="00984259" w:rsidRPr="00D65062" w:rsidRDefault="00984259" w:rsidP="008F2E6F">
      <w:pPr>
        <w:jc w:val="both"/>
        <w:rPr>
          <w:rFonts w:ascii="Verdana" w:hAnsi="Verdana"/>
          <w:lang w:val="en-US"/>
        </w:rPr>
      </w:pPr>
    </w:p>
    <w:p w14:paraId="60F3C878" w14:textId="0D963BB0" w:rsidR="008F0DCD" w:rsidRPr="00D65062" w:rsidRDefault="001D4E09" w:rsidP="008F2E6F">
      <w:pPr>
        <w:jc w:val="both"/>
        <w:rPr>
          <w:rFonts w:ascii="Verdana" w:hAnsi="Verdana"/>
          <w:lang w:val="en-US"/>
        </w:rPr>
      </w:pPr>
      <w:r w:rsidRPr="00D65062">
        <w:rPr>
          <w:rFonts w:ascii="Verdana" w:hAnsi="Verdana"/>
          <w:lang w:val="en-US"/>
        </w:rPr>
        <w:t xml:space="preserve">Connect F5 GUI </w:t>
      </w:r>
      <w:r w:rsidR="001A5C8A" w:rsidRPr="00D65062">
        <w:rPr>
          <w:rFonts w:ascii="Verdana" w:hAnsi="Verdana"/>
          <w:lang w:val="en-US"/>
        </w:rPr>
        <w:t xml:space="preserve">using </w:t>
      </w:r>
      <w:r w:rsidR="007D1810" w:rsidRPr="00D65062">
        <w:rPr>
          <w:rFonts w:ascii="Verdana" w:hAnsi="Verdana"/>
          <w:lang w:val="en-US"/>
        </w:rPr>
        <w:t xml:space="preserve">your </w:t>
      </w:r>
      <w:r w:rsidR="00282388" w:rsidRPr="00D65062">
        <w:rPr>
          <w:rFonts w:ascii="Verdana" w:hAnsi="Verdana"/>
          <w:lang w:val="en-US"/>
        </w:rPr>
        <w:t>favourite</w:t>
      </w:r>
      <w:r w:rsidR="001A5C8A" w:rsidRPr="00D65062">
        <w:rPr>
          <w:rFonts w:ascii="Verdana" w:hAnsi="Verdana"/>
          <w:lang w:val="en-US"/>
        </w:rPr>
        <w:t xml:space="preserve"> browser;</w:t>
      </w:r>
      <w:r w:rsidR="007D1810" w:rsidRPr="00D65062">
        <w:rPr>
          <w:rFonts w:ascii="Verdana" w:hAnsi="Verdana"/>
          <w:lang w:val="en-US"/>
        </w:rPr>
        <w:t xml:space="preserve"> go to https://&lt;F5BIG-IP public IP&gt;:8443</w:t>
      </w:r>
    </w:p>
    <w:p w14:paraId="54821A52" w14:textId="77777777" w:rsidR="001D4E09" w:rsidRPr="00D65062" w:rsidRDefault="001D4E09" w:rsidP="008F2E6F">
      <w:pPr>
        <w:jc w:val="both"/>
        <w:rPr>
          <w:rFonts w:ascii="Verdana" w:hAnsi="Verdana"/>
          <w:lang w:val="en-US"/>
        </w:rPr>
      </w:pPr>
    </w:p>
    <w:p w14:paraId="1E3897BA" w14:textId="2E8C7A39" w:rsidR="001D4E09" w:rsidRPr="00D65062" w:rsidRDefault="001D4E09" w:rsidP="008F2E6F">
      <w:pPr>
        <w:jc w:val="both"/>
        <w:rPr>
          <w:rFonts w:ascii="Verdana" w:hAnsi="Verdana"/>
          <w:lang w:val="en-US"/>
        </w:rPr>
      </w:pPr>
      <w:r w:rsidRPr="00D65062">
        <w:rPr>
          <w:rFonts w:ascii="Verdana" w:hAnsi="Verdana"/>
          <w:lang w:val="en-US"/>
        </w:rPr>
        <w:t>Accept the SSL certificate warning and log into the BIG-IP using username and password configured in the previous steps.</w:t>
      </w:r>
    </w:p>
    <w:p w14:paraId="2BBA3C04" w14:textId="77777777" w:rsidR="007D1810" w:rsidRPr="00D65062" w:rsidRDefault="007D1810" w:rsidP="008F2E6F">
      <w:pPr>
        <w:jc w:val="both"/>
        <w:rPr>
          <w:rFonts w:ascii="Verdana" w:hAnsi="Verdana"/>
          <w:lang w:val="en-US"/>
        </w:rPr>
      </w:pPr>
    </w:p>
    <w:p w14:paraId="014DA311" w14:textId="1F3B4C9A" w:rsidR="007D1810" w:rsidRPr="00D65062" w:rsidRDefault="0090060C"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338A8992" wp14:editId="743C9974">
            <wp:extent cx="4980561" cy="3130986"/>
            <wp:effectExtent l="0" t="0" r="0" b="0"/>
            <wp:docPr id="303" name="Picture 303" descr="Azur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zure/image2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6560" cy="3147330"/>
                    </a:xfrm>
                    <a:prstGeom prst="rect">
                      <a:avLst/>
                    </a:prstGeom>
                    <a:noFill/>
                    <a:ln>
                      <a:noFill/>
                    </a:ln>
                  </pic:spPr>
                </pic:pic>
              </a:graphicData>
            </a:graphic>
          </wp:inline>
        </w:drawing>
      </w:r>
    </w:p>
    <w:p w14:paraId="0C0EDCC9" w14:textId="77777777" w:rsidR="00770413" w:rsidRPr="00D65062" w:rsidRDefault="00770413" w:rsidP="008F2E6F">
      <w:pPr>
        <w:jc w:val="both"/>
        <w:rPr>
          <w:rFonts w:ascii="Verdana" w:hAnsi="Verdana"/>
          <w:lang w:val="en-US"/>
        </w:rPr>
      </w:pPr>
    </w:p>
    <w:p w14:paraId="0A9F58A7" w14:textId="77777777" w:rsidR="00AB7741" w:rsidRPr="00D65062" w:rsidRDefault="001A5C8A" w:rsidP="00AA11FC">
      <w:pPr>
        <w:jc w:val="both"/>
        <w:rPr>
          <w:rFonts w:ascii="Verdana" w:hAnsi="Verdana"/>
          <w:lang w:val="en-US"/>
        </w:rPr>
      </w:pPr>
      <w:r w:rsidRPr="00D65062">
        <w:rPr>
          <w:rFonts w:ascii="Verdana" w:hAnsi="Verdana"/>
          <w:lang w:val="en-US"/>
        </w:rPr>
        <w:t>Click “Log in”</w:t>
      </w:r>
      <w:r w:rsidR="00DB0F53" w:rsidRPr="00D65062">
        <w:rPr>
          <w:rFonts w:ascii="Verdana" w:hAnsi="Verdana"/>
          <w:lang w:val="en-US"/>
        </w:rPr>
        <w:t>.</w:t>
      </w:r>
    </w:p>
    <w:p w14:paraId="33B0B00A" w14:textId="77777777" w:rsidR="00AB7741" w:rsidRPr="00D65062" w:rsidRDefault="00AB7741" w:rsidP="00AA11FC">
      <w:pPr>
        <w:jc w:val="both"/>
        <w:rPr>
          <w:rFonts w:ascii="Verdana" w:hAnsi="Verdana"/>
          <w:lang w:val="en-US"/>
        </w:rPr>
      </w:pPr>
    </w:p>
    <w:p w14:paraId="7CAFF76D" w14:textId="1E18ACFA" w:rsidR="00AA11FC" w:rsidRPr="00D65062" w:rsidRDefault="009B25AB" w:rsidP="008205D8">
      <w:pPr>
        <w:pStyle w:val="Heading2"/>
        <w:rPr>
          <w:lang w:val="en-US"/>
        </w:rPr>
      </w:pPr>
      <w:bookmarkStart w:id="12" w:name="_Toc497485504"/>
      <w:r w:rsidRPr="00D65062">
        <w:rPr>
          <w:lang w:val="en-US"/>
        </w:rPr>
        <w:t>Step 5</w:t>
      </w:r>
      <w:r w:rsidR="00AA11FC" w:rsidRPr="00D65062">
        <w:rPr>
          <w:lang w:val="en-US"/>
        </w:rPr>
        <w:t xml:space="preserve">.  </w:t>
      </w:r>
      <w:r w:rsidRPr="00D65062">
        <w:rPr>
          <w:lang w:val="en-US"/>
        </w:rPr>
        <w:t>Deploy and configure WordP</w:t>
      </w:r>
      <w:r w:rsidR="00AA11FC" w:rsidRPr="00D65062">
        <w:rPr>
          <w:lang w:val="en-US"/>
        </w:rPr>
        <w:t>ress within Azure</w:t>
      </w:r>
      <w:bookmarkEnd w:id="12"/>
    </w:p>
    <w:p w14:paraId="1A26D8B9" w14:textId="0F5430DD" w:rsidR="004F3FAE" w:rsidRPr="00D65062" w:rsidRDefault="00AA11FC" w:rsidP="00AA11FC">
      <w:pPr>
        <w:tabs>
          <w:tab w:val="left" w:pos="3986"/>
        </w:tabs>
        <w:jc w:val="both"/>
        <w:rPr>
          <w:rFonts w:ascii="Verdana" w:hAnsi="Verdana"/>
          <w:lang w:val="en-US"/>
        </w:rPr>
      </w:pPr>
      <w:r w:rsidRPr="00D65062">
        <w:rPr>
          <w:rFonts w:ascii="Verdana" w:hAnsi="Verdana"/>
          <w:lang w:val="en-US"/>
        </w:rPr>
        <w:tab/>
      </w:r>
    </w:p>
    <w:p w14:paraId="7CFC5C74" w14:textId="2290159E" w:rsidR="00AA11FC" w:rsidRPr="00D65062" w:rsidRDefault="002004BF" w:rsidP="008F2E6F">
      <w:pPr>
        <w:jc w:val="both"/>
        <w:rPr>
          <w:rFonts w:ascii="Verdana" w:hAnsi="Verdana"/>
          <w:lang w:val="en-US"/>
        </w:rPr>
      </w:pPr>
      <w:r w:rsidRPr="00D65062">
        <w:rPr>
          <w:rFonts w:ascii="Verdana" w:hAnsi="Verdana"/>
          <w:lang w:val="en-US"/>
        </w:rPr>
        <w:t>In this step you</w:t>
      </w:r>
      <w:r w:rsidR="00AA11FC" w:rsidRPr="00D65062">
        <w:rPr>
          <w:rFonts w:ascii="Verdana" w:hAnsi="Verdana"/>
          <w:lang w:val="en-US"/>
        </w:rPr>
        <w:t xml:space="preserve"> will deploy </w:t>
      </w:r>
      <w:r w:rsidR="0090060C" w:rsidRPr="00D65062">
        <w:rPr>
          <w:rFonts w:ascii="Verdana" w:hAnsi="Verdana"/>
          <w:lang w:val="en-US"/>
        </w:rPr>
        <w:t>another virtu</w:t>
      </w:r>
      <w:r w:rsidR="005D51DE" w:rsidRPr="00D65062">
        <w:rPr>
          <w:rFonts w:ascii="Verdana" w:hAnsi="Verdana"/>
          <w:lang w:val="en-US"/>
        </w:rPr>
        <w:t>al machine and install the WordP</w:t>
      </w:r>
      <w:r w:rsidR="0090060C" w:rsidRPr="00D65062">
        <w:rPr>
          <w:rFonts w:ascii="Verdana" w:hAnsi="Verdana"/>
          <w:lang w:val="en-US"/>
        </w:rPr>
        <w:t>ress application to</w:t>
      </w:r>
      <w:r w:rsidR="005D51DE" w:rsidRPr="00D65062">
        <w:rPr>
          <w:rFonts w:ascii="Verdana" w:hAnsi="Verdana"/>
          <w:lang w:val="en-US"/>
        </w:rPr>
        <w:t xml:space="preserve"> be</w:t>
      </w:r>
      <w:r w:rsidR="0090060C" w:rsidRPr="00D65062">
        <w:rPr>
          <w:rFonts w:ascii="Verdana" w:hAnsi="Verdana"/>
          <w:lang w:val="en-US"/>
        </w:rPr>
        <w:t xml:space="preserve"> place behind the BIG-IP.</w:t>
      </w:r>
    </w:p>
    <w:p w14:paraId="74E5CB30" w14:textId="6A603F34" w:rsidR="00AA11FC" w:rsidRPr="00D65062" w:rsidRDefault="000F132A" w:rsidP="000F132A">
      <w:pPr>
        <w:tabs>
          <w:tab w:val="left" w:pos="2395"/>
        </w:tabs>
        <w:jc w:val="both"/>
        <w:rPr>
          <w:rFonts w:ascii="Verdana" w:hAnsi="Verdana"/>
          <w:lang w:val="en-US"/>
        </w:rPr>
      </w:pPr>
      <w:r w:rsidRPr="00D65062">
        <w:rPr>
          <w:rFonts w:ascii="Verdana" w:hAnsi="Verdana"/>
          <w:lang w:val="en-US"/>
        </w:rPr>
        <w:tab/>
      </w:r>
    </w:p>
    <w:p w14:paraId="6E22FDCE" w14:textId="7753572D" w:rsidR="00FB56C5" w:rsidRPr="00D65062" w:rsidRDefault="0090060C" w:rsidP="005D51DE">
      <w:pPr>
        <w:jc w:val="both"/>
        <w:rPr>
          <w:rFonts w:ascii="Verdana" w:hAnsi="Verdana"/>
          <w:lang w:val="en-US"/>
        </w:rPr>
      </w:pPr>
      <w:r w:rsidRPr="00D65062">
        <w:rPr>
          <w:rFonts w:ascii="Verdana" w:hAnsi="Verdana"/>
          <w:lang w:val="en-US"/>
        </w:rPr>
        <w:t xml:space="preserve">From the Microsoft Azure Portal, </w:t>
      </w:r>
      <w:r w:rsidR="005D51DE" w:rsidRPr="00D65062">
        <w:rPr>
          <w:rFonts w:ascii="Verdana" w:hAnsi="Verdana"/>
          <w:lang w:val="en-US"/>
        </w:rPr>
        <w:t>c</w:t>
      </w:r>
      <w:r w:rsidRPr="00D65062">
        <w:rPr>
          <w:rFonts w:ascii="Verdana" w:hAnsi="Verdana"/>
          <w:lang w:val="en-US"/>
        </w:rPr>
        <w:t xml:space="preserve">lick the green </w:t>
      </w:r>
      <w:r w:rsidRPr="00D65062">
        <w:rPr>
          <w:rFonts w:ascii="Verdana" w:hAnsi="Verdana"/>
          <w:b/>
          <w:color w:val="538135" w:themeColor="accent6" w:themeShade="BF"/>
          <w:lang w:val="en-US"/>
        </w:rPr>
        <w:t>+</w:t>
      </w:r>
      <w:r w:rsidRPr="00D65062">
        <w:rPr>
          <w:rFonts w:ascii="Verdana" w:hAnsi="Verdana"/>
          <w:lang w:val="en-US"/>
        </w:rPr>
        <w:t xml:space="preserve"> sign at the top left corner of the screen and start searching the </w:t>
      </w:r>
      <w:r w:rsidR="005D51DE" w:rsidRPr="00D65062">
        <w:rPr>
          <w:rFonts w:ascii="Verdana" w:hAnsi="Verdana"/>
          <w:lang w:val="en-US"/>
        </w:rPr>
        <w:t>marketplace by typing “</w:t>
      </w:r>
      <w:r w:rsidRPr="00D65062">
        <w:rPr>
          <w:rFonts w:ascii="Verdana" w:hAnsi="Verdana"/>
          <w:lang w:val="en-US"/>
        </w:rPr>
        <w:t>bitnami wordpress</w:t>
      </w:r>
      <w:r w:rsidR="005D51DE" w:rsidRPr="00D65062">
        <w:rPr>
          <w:rFonts w:ascii="Verdana" w:hAnsi="Verdana"/>
          <w:lang w:val="en-US"/>
        </w:rPr>
        <w:t>”</w:t>
      </w:r>
      <w:r w:rsidRPr="00D65062">
        <w:rPr>
          <w:rFonts w:ascii="Verdana" w:hAnsi="Verdana"/>
          <w:lang w:val="en-US"/>
        </w:rPr>
        <w:t xml:space="preserve"> in the search field and hit enter.</w:t>
      </w:r>
      <w:r w:rsidRPr="00D65062">
        <w:rPr>
          <w:rFonts w:ascii="Verdana" w:hAnsi="Verdana"/>
          <w:lang w:val="en-US"/>
        </w:rPr>
        <w:tab/>
      </w:r>
    </w:p>
    <w:p w14:paraId="53446384" w14:textId="77777777" w:rsidR="005D51DE" w:rsidRPr="00D65062" w:rsidRDefault="005D51DE" w:rsidP="005D51DE">
      <w:pPr>
        <w:jc w:val="both"/>
        <w:rPr>
          <w:rFonts w:ascii="Verdana" w:hAnsi="Verdana"/>
          <w:lang w:val="en-US"/>
        </w:rPr>
      </w:pPr>
    </w:p>
    <w:p w14:paraId="480FF13A" w14:textId="0DBC98A2" w:rsidR="002A385A" w:rsidRPr="00D65062" w:rsidRDefault="00DB0F53" w:rsidP="008F2E6F">
      <w:pPr>
        <w:jc w:val="both"/>
        <w:rPr>
          <w:rFonts w:ascii="Verdana" w:hAnsi="Verdana"/>
          <w:lang w:val="en-US"/>
        </w:rPr>
      </w:pPr>
      <w:r w:rsidRPr="00D65062">
        <w:rPr>
          <w:rFonts w:ascii="Verdana" w:hAnsi="Verdana"/>
          <w:noProof/>
          <w:lang w:val="en-US" w:eastAsia="en-US"/>
        </w:rPr>
        <w:drawing>
          <wp:inline distT="0" distB="0" distL="0" distR="0" wp14:anchorId="019E20EA" wp14:editId="5BC67E0A">
            <wp:extent cx="4414290" cy="1437953"/>
            <wp:effectExtent l="0" t="0" r="5715" b="10160"/>
            <wp:docPr id="304" name="Picture 304" descr="Azur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zure/image2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1672" cy="1443615"/>
                    </a:xfrm>
                    <a:prstGeom prst="rect">
                      <a:avLst/>
                    </a:prstGeom>
                    <a:noFill/>
                    <a:ln>
                      <a:noFill/>
                    </a:ln>
                  </pic:spPr>
                </pic:pic>
              </a:graphicData>
            </a:graphic>
          </wp:inline>
        </w:drawing>
      </w:r>
    </w:p>
    <w:p w14:paraId="3111ADB8" w14:textId="77777777" w:rsidR="00791816" w:rsidRPr="00D65062" w:rsidRDefault="00791816" w:rsidP="008F2E6F">
      <w:pPr>
        <w:jc w:val="both"/>
        <w:rPr>
          <w:rFonts w:ascii="Verdana" w:hAnsi="Verdana"/>
          <w:lang w:val="en-US"/>
        </w:rPr>
      </w:pPr>
    </w:p>
    <w:p w14:paraId="708026D6" w14:textId="451464C5" w:rsidR="00791816" w:rsidRPr="00D65062" w:rsidRDefault="00791816" w:rsidP="008F2E6F">
      <w:pPr>
        <w:jc w:val="both"/>
        <w:rPr>
          <w:rFonts w:ascii="Verdana" w:hAnsi="Verdana"/>
          <w:lang w:val="en-US"/>
        </w:rPr>
      </w:pPr>
      <w:r w:rsidRPr="00D65062">
        <w:rPr>
          <w:rFonts w:ascii="Verdana" w:hAnsi="Verdana"/>
          <w:lang w:val="en-US"/>
        </w:rPr>
        <w:t>Select “WordPress</w:t>
      </w:r>
      <w:r w:rsidR="00DB0F53" w:rsidRPr="00D65062">
        <w:rPr>
          <w:rFonts w:ascii="Verdana" w:hAnsi="Verdana"/>
          <w:lang w:val="en-US"/>
        </w:rPr>
        <w:t xml:space="preserve"> Certified by Bitnami</w:t>
      </w:r>
      <w:r w:rsidRPr="00D65062">
        <w:rPr>
          <w:rFonts w:ascii="Verdana" w:hAnsi="Verdana"/>
          <w:lang w:val="en-US"/>
        </w:rPr>
        <w:t>”</w:t>
      </w:r>
      <w:r w:rsidR="00DB0F53" w:rsidRPr="00D65062">
        <w:rPr>
          <w:rFonts w:ascii="Verdana" w:hAnsi="Verdana"/>
          <w:lang w:val="en-US"/>
        </w:rPr>
        <w:t>.</w:t>
      </w:r>
    </w:p>
    <w:p w14:paraId="73CCAB1C" w14:textId="77777777" w:rsidR="0090060C" w:rsidRPr="00D65062" w:rsidRDefault="0090060C" w:rsidP="008F2E6F">
      <w:pPr>
        <w:jc w:val="both"/>
        <w:rPr>
          <w:rFonts w:ascii="Verdana" w:hAnsi="Verdana"/>
          <w:lang w:val="en-US"/>
        </w:rPr>
      </w:pPr>
    </w:p>
    <w:p w14:paraId="4FA4709B" w14:textId="568ABB53" w:rsidR="002A385A" w:rsidRPr="00D65062" w:rsidRDefault="00DB0F53"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55913D5A" wp14:editId="10F0898D">
            <wp:extent cx="4414290" cy="3242434"/>
            <wp:effectExtent l="0" t="0" r="5715" b="8890"/>
            <wp:docPr id="305" name="Picture 305" descr="Azur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zure/image2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27963" cy="3252477"/>
                    </a:xfrm>
                    <a:prstGeom prst="rect">
                      <a:avLst/>
                    </a:prstGeom>
                    <a:noFill/>
                    <a:ln>
                      <a:noFill/>
                    </a:ln>
                  </pic:spPr>
                </pic:pic>
              </a:graphicData>
            </a:graphic>
          </wp:inline>
        </w:drawing>
      </w:r>
    </w:p>
    <w:p w14:paraId="0DCD3F3F" w14:textId="77777777" w:rsidR="0090060C" w:rsidRPr="00D65062" w:rsidRDefault="0090060C" w:rsidP="008F2E6F">
      <w:pPr>
        <w:jc w:val="both"/>
        <w:rPr>
          <w:rFonts w:ascii="Verdana" w:hAnsi="Verdana"/>
          <w:lang w:val="en-US"/>
        </w:rPr>
      </w:pPr>
    </w:p>
    <w:p w14:paraId="522E1B20" w14:textId="46083CE1" w:rsidR="00477CF7" w:rsidRPr="00D65062" w:rsidRDefault="00791816" w:rsidP="008F2E6F">
      <w:pPr>
        <w:jc w:val="both"/>
        <w:rPr>
          <w:rFonts w:ascii="Verdana" w:hAnsi="Verdana"/>
          <w:lang w:val="en-US"/>
        </w:rPr>
      </w:pPr>
      <w:r w:rsidRPr="00D65062">
        <w:rPr>
          <w:rFonts w:ascii="Verdana" w:hAnsi="Verdana"/>
          <w:lang w:val="en-US"/>
        </w:rPr>
        <w:t xml:space="preserve">Click on “Create” at the bottom </w:t>
      </w:r>
      <w:r w:rsidR="00DB0F53" w:rsidRPr="00D65062">
        <w:rPr>
          <w:rFonts w:ascii="Verdana" w:hAnsi="Verdana"/>
          <w:lang w:val="en-US"/>
        </w:rPr>
        <w:t>of the screen.</w:t>
      </w:r>
    </w:p>
    <w:p w14:paraId="106C03F4" w14:textId="77777777" w:rsidR="00DB0F53" w:rsidRPr="00D65062" w:rsidRDefault="00DB0F53" w:rsidP="008F2E6F">
      <w:pPr>
        <w:jc w:val="both"/>
        <w:rPr>
          <w:rFonts w:ascii="Verdana" w:hAnsi="Verdana"/>
          <w:lang w:val="en-US"/>
        </w:rPr>
      </w:pPr>
    </w:p>
    <w:p w14:paraId="5DA19104" w14:textId="64F7F25F" w:rsidR="00455446" w:rsidRPr="00D65062" w:rsidRDefault="00F56637" w:rsidP="008F2E6F">
      <w:pPr>
        <w:jc w:val="both"/>
        <w:rPr>
          <w:rFonts w:ascii="Verdana" w:hAnsi="Verdana"/>
          <w:lang w:val="en-US"/>
        </w:rPr>
      </w:pPr>
      <w:r w:rsidRPr="00D65062">
        <w:rPr>
          <w:rFonts w:ascii="Verdana" w:hAnsi="Verdana"/>
          <w:lang w:val="en-US"/>
        </w:rPr>
        <w:t xml:space="preserve">Use the information in </w:t>
      </w:r>
      <w:r w:rsidR="00193CA7" w:rsidRPr="00D65062">
        <w:rPr>
          <w:rFonts w:ascii="Verdana" w:hAnsi="Verdana"/>
          <w:lang w:val="en-US"/>
        </w:rPr>
        <w:t>Table 1.</w:t>
      </w:r>
      <w:r w:rsidRPr="00D65062">
        <w:rPr>
          <w:rFonts w:ascii="Verdana" w:hAnsi="Verdana"/>
          <w:lang w:val="en-US"/>
        </w:rPr>
        <w:t>6 to complete the “Basics” configuration page during this deployment.</w:t>
      </w:r>
    </w:p>
    <w:p w14:paraId="48DCA325" w14:textId="77777777" w:rsidR="00DB0F53" w:rsidRPr="00D65062" w:rsidRDefault="00DB0F53" w:rsidP="008F2E6F">
      <w:pPr>
        <w:jc w:val="both"/>
        <w:rPr>
          <w:rFonts w:ascii="Verdana" w:hAnsi="Verdana"/>
          <w:lang w:val="en-US"/>
        </w:rPr>
      </w:pPr>
    </w:p>
    <w:p w14:paraId="5FCAC52F" w14:textId="5ECB08FE" w:rsidR="00DB0F53" w:rsidRPr="00D65062" w:rsidRDefault="00193CA7" w:rsidP="00DB0F53">
      <w:pPr>
        <w:jc w:val="both"/>
        <w:rPr>
          <w:rFonts w:ascii="Verdana" w:hAnsi="Verdana"/>
          <w:lang w:val="en-US"/>
        </w:rPr>
      </w:pPr>
      <w:r w:rsidRPr="00D65062">
        <w:rPr>
          <w:rFonts w:ascii="Verdana" w:hAnsi="Verdana"/>
          <w:lang w:val="en-US"/>
        </w:rPr>
        <w:t>Table 1.</w:t>
      </w:r>
      <w:r w:rsidR="00DB0F53" w:rsidRPr="00D65062">
        <w:rPr>
          <w:rFonts w:ascii="Verdana" w:hAnsi="Verdana"/>
          <w:lang w:val="en-US"/>
        </w:rPr>
        <w:t>6</w:t>
      </w:r>
    </w:p>
    <w:p w14:paraId="00FB843B" w14:textId="77777777" w:rsidR="00DB0F53" w:rsidRPr="00D65062" w:rsidRDefault="00DB0F53" w:rsidP="00DB0F53">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DB0F53" w:rsidRPr="00D65062" w14:paraId="6D033B5C" w14:textId="77777777" w:rsidTr="00B84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4C0C6AFA" w14:textId="77777777" w:rsidR="00DB0F53" w:rsidRPr="00D65062" w:rsidRDefault="00DB0F53" w:rsidP="00B847E9">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1370E4B9" w14:textId="77777777" w:rsidR="00DB0F53" w:rsidRPr="00D65062" w:rsidRDefault="00DB0F53" w:rsidP="00B847E9">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DB0F53" w:rsidRPr="00D65062" w14:paraId="1BDBD87F" w14:textId="77777777" w:rsidTr="00B84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3009346E" w14:textId="12D1BB97" w:rsidR="00DB0F53" w:rsidRPr="00D65062" w:rsidRDefault="00DB0F53" w:rsidP="00B847E9">
            <w:pPr>
              <w:pStyle w:val="p1"/>
              <w:jc w:val="both"/>
              <w:rPr>
                <w:rFonts w:ascii="Verdana" w:hAnsi="Verdana"/>
                <w:b w:val="0"/>
                <w:sz w:val="24"/>
                <w:szCs w:val="24"/>
                <w:lang w:val="en-US"/>
              </w:rPr>
            </w:pPr>
            <w:r w:rsidRPr="00D65062">
              <w:rPr>
                <w:rFonts w:ascii="Verdana" w:hAnsi="Verdana"/>
                <w:b w:val="0"/>
                <w:sz w:val="24"/>
                <w:szCs w:val="24"/>
                <w:lang w:val="en-US"/>
              </w:rPr>
              <w:t>Name</w:t>
            </w:r>
          </w:p>
        </w:tc>
        <w:tc>
          <w:tcPr>
            <w:tcW w:w="6164" w:type="dxa"/>
          </w:tcPr>
          <w:p w14:paraId="6C2D2B1D" w14:textId="003D0368" w:rsidR="00DB0F53" w:rsidRPr="00D65062" w:rsidRDefault="00DB0F53"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f5bigipuser&lt;student number&gt;wordpress</w:t>
            </w:r>
          </w:p>
        </w:tc>
      </w:tr>
      <w:tr w:rsidR="00DB0F53" w:rsidRPr="00D65062" w14:paraId="4509E985" w14:textId="77777777" w:rsidTr="00B847E9">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5C0D3569" w14:textId="5C094ADF" w:rsidR="00DB0F53" w:rsidRPr="00D65062" w:rsidRDefault="00DB0F53" w:rsidP="00B847E9">
            <w:pPr>
              <w:pStyle w:val="p1"/>
              <w:jc w:val="both"/>
              <w:rPr>
                <w:rFonts w:ascii="Verdana" w:hAnsi="Verdana"/>
                <w:b w:val="0"/>
                <w:sz w:val="24"/>
                <w:szCs w:val="24"/>
                <w:lang w:val="en-US"/>
              </w:rPr>
            </w:pPr>
            <w:r w:rsidRPr="00D65062">
              <w:rPr>
                <w:rFonts w:ascii="Verdana" w:hAnsi="Verdana"/>
                <w:b w:val="0"/>
                <w:sz w:val="24"/>
                <w:szCs w:val="24"/>
                <w:lang w:val="en-US"/>
              </w:rPr>
              <w:t>VM disk type</w:t>
            </w:r>
          </w:p>
        </w:tc>
        <w:tc>
          <w:tcPr>
            <w:tcW w:w="6164" w:type="dxa"/>
          </w:tcPr>
          <w:p w14:paraId="01C6DC9B" w14:textId="3103A836" w:rsidR="00DB0F53" w:rsidRPr="00D65062" w:rsidRDefault="00DB0F53"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 xml:space="preserve">SSD </w:t>
            </w:r>
          </w:p>
        </w:tc>
      </w:tr>
      <w:tr w:rsidR="00DB0F53" w:rsidRPr="00D65062" w14:paraId="063AC768" w14:textId="77777777" w:rsidTr="00B847E9">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32" w:type="dxa"/>
          </w:tcPr>
          <w:p w14:paraId="28506A89" w14:textId="0FD203F2" w:rsidR="00DB0F53" w:rsidRPr="00D65062" w:rsidRDefault="00DB0F53" w:rsidP="00B847E9">
            <w:pPr>
              <w:pStyle w:val="p1"/>
              <w:jc w:val="both"/>
              <w:rPr>
                <w:rFonts w:ascii="Verdana" w:hAnsi="Verdana"/>
                <w:b w:val="0"/>
                <w:sz w:val="24"/>
                <w:szCs w:val="24"/>
                <w:lang w:val="en-US"/>
              </w:rPr>
            </w:pPr>
            <w:r w:rsidRPr="00D65062">
              <w:rPr>
                <w:rFonts w:ascii="Verdana" w:hAnsi="Verdana"/>
                <w:b w:val="0"/>
                <w:sz w:val="24"/>
                <w:szCs w:val="24"/>
                <w:lang w:val="en-US"/>
              </w:rPr>
              <w:t>User name</w:t>
            </w:r>
          </w:p>
        </w:tc>
        <w:tc>
          <w:tcPr>
            <w:tcW w:w="6164" w:type="dxa"/>
          </w:tcPr>
          <w:p w14:paraId="3013E4BC" w14:textId="1F74141A" w:rsidR="00DB0F53" w:rsidRPr="00D65062" w:rsidRDefault="00DB0F53"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f5bigipuser&lt;student number&gt;</w:t>
            </w:r>
          </w:p>
        </w:tc>
      </w:tr>
      <w:tr w:rsidR="00DB0F53" w:rsidRPr="00D65062" w14:paraId="26118398" w14:textId="77777777" w:rsidTr="00B847E9">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1800A2B9" w14:textId="0BE1E568" w:rsidR="00DB0F53" w:rsidRPr="00D65062" w:rsidRDefault="00F56637" w:rsidP="00B847E9">
            <w:pPr>
              <w:pStyle w:val="p1"/>
              <w:jc w:val="both"/>
              <w:rPr>
                <w:rFonts w:ascii="Verdana" w:hAnsi="Verdana"/>
                <w:b w:val="0"/>
                <w:sz w:val="24"/>
                <w:szCs w:val="24"/>
                <w:lang w:val="en-US"/>
              </w:rPr>
            </w:pPr>
            <w:r w:rsidRPr="00D65062">
              <w:rPr>
                <w:rFonts w:ascii="Verdana" w:hAnsi="Verdana"/>
                <w:b w:val="0"/>
                <w:sz w:val="24"/>
                <w:szCs w:val="24"/>
                <w:lang w:val="en-US"/>
              </w:rPr>
              <w:t>Authentication type</w:t>
            </w:r>
          </w:p>
        </w:tc>
        <w:tc>
          <w:tcPr>
            <w:tcW w:w="6164" w:type="dxa"/>
          </w:tcPr>
          <w:p w14:paraId="6B6F40B0" w14:textId="1D955CA8" w:rsidR="00DB0F53" w:rsidRPr="00D65062" w:rsidRDefault="00F56637"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SSH public key</w:t>
            </w:r>
          </w:p>
        </w:tc>
      </w:tr>
      <w:tr w:rsidR="00DB0F53" w:rsidRPr="00D65062" w14:paraId="7B46F2D4" w14:textId="77777777" w:rsidTr="00B847E9">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32" w:type="dxa"/>
          </w:tcPr>
          <w:p w14:paraId="08F2282D" w14:textId="3F44AFFF" w:rsidR="00DB0F53" w:rsidRPr="00D65062" w:rsidRDefault="00F56637" w:rsidP="00B847E9">
            <w:pPr>
              <w:pStyle w:val="p1"/>
              <w:jc w:val="both"/>
              <w:rPr>
                <w:rFonts w:ascii="Verdana" w:hAnsi="Verdana"/>
                <w:b w:val="0"/>
                <w:sz w:val="24"/>
                <w:szCs w:val="24"/>
                <w:lang w:val="en-US"/>
              </w:rPr>
            </w:pPr>
            <w:r w:rsidRPr="00D65062">
              <w:rPr>
                <w:rFonts w:ascii="Verdana" w:hAnsi="Verdana"/>
                <w:b w:val="0"/>
                <w:sz w:val="24"/>
                <w:szCs w:val="24"/>
                <w:lang w:val="en-US"/>
              </w:rPr>
              <w:t>SSH public key</w:t>
            </w:r>
          </w:p>
        </w:tc>
        <w:tc>
          <w:tcPr>
            <w:tcW w:w="6164" w:type="dxa"/>
          </w:tcPr>
          <w:p w14:paraId="4CFC048A" w14:textId="4C6EA122" w:rsidR="00DB0F53" w:rsidRPr="00D65062" w:rsidRDefault="00F56637" w:rsidP="00DF6FA3">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 xml:space="preserve">From </w:t>
            </w:r>
            <w:r w:rsidR="00DF6FA3" w:rsidRPr="00D65062">
              <w:rPr>
                <w:rFonts w:ascii="Verdana" w:hAnsi="Verdana"/>
                <w:sz w:val="24"/>
                <w:szCs w:val="24"/>
                <w:lang w:val="en-US"/>
              </w:rPr>
              <w:t>Lab 1 Step 1</w:t>
            </w:r>
          </w:p>
        </w:tc>
      </w:tr>
      <w:tr w:rsidR="00DB0F53" w:rsidRPr="00D65062" w14:paraId="7B4776CC" w14:textId="77777777" w:rsidTr="00B847E9">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6BDEA0E7" w14:textId="64C14031" w:rsidR="00DB0F53" w:rsidRPr="00D65062" w:rsidRDefault="00F56637" w:rsidP="00B847E9">
            <w:pPr>
              <w:pStyle w:val="p1"/>
              <w:jc w:val="both"/>
              <w:rPr>
                <w:rFonts w:ascii="Verdana" w:hAnsi="Verdana"/>
                <w:b w:val="0"/>
                <w:sz w:val="24"/>
                <w:szCs w:val="24"/>
                <w:lang w:val="en-US"/>
              </w:rPr>
            </w:pPr>
            <w:r w:rsidRPr="00D65062">
              <w:rPr>
                <w:rFonts w:ascii="Verdana" w:hAnsi="Verdana"/>
                <w:b w:val="0"/>
                <w:sz w:val="24"/>
                <w:szCs w:val="24"/>
                <w:lang w:val="en-US"/>
              </w:rPr>
              <w:t>Subscription</w:t>
            </w:r>
          </w:p>
        </w:tc>
        <w:tc>
          <w:tcPr>
            <w:tcW w:w="6164" w:type="dxa"/>
          </w:tcPr>
          <w:p w14:paraId="56CFC1B7" w14:textId="1D46853E" w:rsidR="00DB0F53" w:rsidRPr="00D65062" w:rsidRDefault="00105296"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&lt;User Unique&gt;</w:t>
            </w:r>
          </w:p>
        </w:tc>
      </w:tr>
      <w:tr w:rsidR="00DB0F53" w:rsidRPr="00D65062" w14:paraId="124770BE" w14:textId="77777777" w:rsidTr="00B847E9">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3232" w:type="dxa"/>
          </w:tcPr>
          <w:p w14:paraId="7FA570D5" w14:textId="2E3A59E3" w:rsidR="00DB0F53" w:rsidRPr="00D65062" w:rsidRDefault="00F56637" w:rsidP="00B847E9">
            <w:pPr>
              <w:pStyle w:val="p1"/>
              <w:jc w:val="both"/>
              <w:rPr>
                <w:rFonts w:ascii="Verdana" w:hAnsi="Verdana"/>
                <w:b w:val="0"/>
                <w:sz w:val="24"/>
                <w:szCs w:val="24"/>
                <w:lang w:val="en-US"/>
              </w:rPr>
            </w:pPr>
            <w:r w:rsidRPr="00D65062">
              <w:rPr>
                <w:rFonts w:ascii="Verdana" w:hAnsi="Verdana"/>
                <w:b w:val="0"/>
                <w:sz w:val="24"/>
                <w:szCs w:val="24"/>
                <w:lang w:val="en-US"/>
              </w:rPr>
              <w:t>Resource Group</w:t>
            </w:r>
          </w:p>
        </w:tc>
        <w:tc>
          <w:tcPr>
            <w:tcW w:w="6164" w:type="dxa"/>
          </w:tcPr>
          <w:p w14:paraId="08E69DFC" w14:textId="57947FE0" w:rsidR="00DB0F53" w:rsidRPr="00D65062" w:rsidRDefault="00F56637"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Use existing previously created in step 1</w:t>
            </w:r>
          </w:p>
        </w:tc>
      </w:tr>
      <w:tr w:rsidR="00DB0F53" w:rsidRPr="00D65062" w14:paraId="39B9825B" w14:textId="77777777" w:rsidTr="00B847E9">
        <w:trPr>
          <w:trHeight w:val="364"/>
        </w:trPr>
        <w:tc>
          <w:tcPr>
            <w:cnfStyle w:val="001000000000" w:firstRow="0" w:lastRow="0" w:firstColumn="1" w:lastColumn="0" w:oddVBand="0" w:evenVBand="0" w:oddHBand="0" w:evenHBand="0" w:firstRowFirstColumn="0" w:firstRowLastColumn="0" w:lastRowFirstColumn="0" w:lastRowLastColumn="0"/>
            <w:tcW w:w="3232" w:type="dxa"/>
          </w:tcPr>
          <w:p w14:paraId="59BCD23C" w14:textId="05A76039" w:rsidR="00DB0F53" w:rsidRPr="00D65062" w:rsidRDefault="00F56637" w:rsidP="00B847E9">
            <w:pPr>
              <w:pStyle w:val="p1"/>
              <w:jc w:val="both"/>
              <w:rPr>
                <w:rFonts w:ascii="Verdana" w:hAnsi="Verdana"/>
                <w:b w:val="0"/>
                <w:sz w:val="24"/>
                <w:szCs w:val="24"/>
                <w:lang w:val="en-US"/>
              </w:rPr>
            </w:pPr>
            <w:r w:rsidRPr="00D65062">
              <w:rPr>
                <w:rFonts w:ascii="Verdana" w:hAnsi="Verdana"/>
                <w:b w:val="0"/>
                <w:sz w:val="24"/>
                <w:szCs w:val="24"/>
                <w:lang w:val="en-US"/>
              </w:rPr>
              <w:t>Location</w:t>
            </w:r>
          </w:p>
        </w:tc>
        <w:tc>
          <w:tcPr>
            <w:tcW w:w="6164" w:type="dxa"/>
          </w:tcPr>
          <w:p w14:paraId="3BDA1DE4" w14:textId="6156C7C5" w:rsidR="00DB0F53" w:rsidRPr="00D65062" w:rsidRDefault="008C22B1"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&lt;Closest Azure DC&gt;</w:t>
            </w:r>
          </w:p>
        </w:tc>
      </w:tr>
    </w:tbl>
    <w:p w14:paraId="536B8B45" w14:textId="77777777" w:rsidR="00DB0F53" w:rsidRPr="00D65062" w:rsidRDefault="00DB0F53" w:rsidP="008F2E6F">
      <w:pPr>
        <w:jc w:val="both"/>
        <w:rPr>
          <w:rFonts w:ascii="Verdana" w:hAnsi="Verdana"/>
          <w:lang w:val="en-US"/>
        </w:rPr>
      </w:pPr>
    </w:p>
    <w:p w14:paraId="7C4B1517" w14:textId="77777777" w:rsidR="00F56637" w:rsidRPr="00D65062" w:rsidRDefault="00F56637" w:rsidP="008F2E6F">
      <w:pPr>
        <w:jc w:val="both"/>
        <w:rPr>
          <w:rFonts w:ascii="Verdana" w:hAnsi="Verdana"/>
          <w:lang w:val="en-US"/>
        </w:rPr>
      </w:pPr>
    </w:p>
    <w:p w14:paraId="3C18F2B3" w14:textId="71F99E6E" w:rsidR="00455446" w:rsidRPr="00D65062" w:rsidRDefault="00DA4A5B"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11F43CD8" wp14:editId="71B868B7">
            <wp:extent cx="4605627" cy="4813079"/>
            <wp:effectExtent l="0" t="0" r="0" b="0"/>
            <wp:docPr id="18" name="Picture 18" descr="lab1/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b1/image3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13618" cy="4821430"/>
                    </a:xfrm>
                    <a:prstGeom prst="rect">
                      <a:avLst/>
                    </a:prstGeom>
                    <a:noFill/>
                    <a:ln>
                      <a:noFill/>
                    </a:ln>
                  </pic:spPr>
                </pic:pic>
              </a:graphicData>
            </a:graphic>
          </wp:inline>
        </w:drawing>
      </w:r>
    </w:p>
    <w:p w14:paraId="00C8944C" w14:textId="77777777" w:rsidR="00606B46" w:rsidRPr="00D65062" w:rsidRDefault="00606B46" w:rsidP="008F2E6F">
      <w:pPr>
        <w:jc w:val="both"/>
        <w:rPr>
          <w:rFonts w:ascii="Verdana" w:hAnsi="Verdana"/>
          <w:lang w:val="en-US"/>
        </w:rPr>
      </w:pPr>
    </w:p>
    <w:p w14:paraId="46F1597A" w14:textId="77777777" w:rsidR="00F56637" w:rsidRPr="00D65062" w:rsidRDefault="00606B46" w:rsidP="008F2E6F">
      <w:pPr>
        <w:jc w:val="both"/>
        <w:rPr>
          <w:rFonts w:ascii="Verdana" w:hAnsi="Verdana"/>
          <w:lang w:val="en-US"/>
        </w:rPr>
      </w:pPr>
      <w:r w:rsidRPr="00D65062">
        <w:rPr>
          <w:rFonts w:ascii="Verdana" w:hAnsi="Verdana"/>
          <w:lang w:val="en-US"/>
        </w:rPr>
        <w:t>Click “OK” at the bottom of the page.</w:t>
      </w:r>
      <w:r w:rsidR="00BF1574" w:rsidRPr="00D65062">
        <w:rPr>
          <w:rFonts w:ascii="Verdana" w:hAnsi="Verdana"/>
          <w:lang w:val="en-US"/>
        </w:rPr>
        <w:t xml:space="preserve"> </w:t>
      </w:r>
    </w:p>
    <w:p w14:paraId="01AA96B3" w14:textId="77777777" w:rsidR="005D51DE" w:rsidRPr="00D65062" w:rsidRDefault="005D51DE" w:rsidP="008F2E6F">
      <w:pPr>
        <w:jc w:val="both"/>
        <w:rPr>
          <w:rFonts w:ascii="Verdana" w:hAnsi="Verdana"/>
          <w:lang w:val="en-US"/>
        </w:rPr>
      </w:pPr>
    </w:p>
    <w:p w14:paraId="4D5155A7" w14:textId="554A17F5" w:rsidR="00F56637" w:rsidRPr="00D65062" w:rsidRDefault="00193CA7" w:rsidP="00F56637">
      <w:pPr>
        <w:jc w:val="both"/>
        <w:rPr>
          <w:rFonts w:ascii="Verdana" w:hAnsi="Verdana"/>
          <w:lang w:val="en-US"/>
        </w:rPr>
      </w:pPr>
      <w:r w:rsidRPr="00D65062">
        <w:rPr>
          <w:rFonts w:ascii="Verdana" w:hAnsi="Verdana"/>
          <w:lang w:val="en-US"/>
        </w:rPr>
        <w:t>Table 1.</w:t>
      </w:r>
      <w:r w:rsidR="00F56637" w:rsidRPr="00D65062">
        <w:rPr>
          <w:rFonts w:ascii="Verdana" w:hAnsi="Verdana"/>
          <w:lang w:val="en-US"/>
        </w:rPr>
        <w:t>7</w:t>
      </w:r>
    </w:p>
    <w:p w14:paraId="444FD30A" w14:textId="77777777" w:rsidR="00F56637" w:rsidRPr="00D65062" w:rsidRDefault="00F56637" w:rsidP="00F56637">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F56637" w:rsidRPr="00D65062" w14:paraId="14D0E297" w14:textId="77777777" w:rsidTr="00D37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45600BA3" w14:textId="77777777" w:rsidR="00F56637" w:rsidRPr="00D65062" w:rsidRDefault="00F56637" w:rsidP="00B847E9">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10AB405D" w14:textId="77777777" w:rsidR="00F56637" w:rsidRPr="00D65062" w:rsidRDefault="00F56637" w:rsidP="00B847E9">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F56637" w:rsidRPr="00D65062" w14:paraId="46583215" w14:textId="77777777" w:rsidTr="00D3775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232" w:type="dxa"/>
          </w:tcPr>
          <w:p w14:paraId="2C91742D" w14:textId="77777777" w:rsidR="00F56637" w:rsidRPr="00D65062" w:rsidRDefault="00F56637" w:rsidP="00B847E9">
            <w:pPr>
              <w:pStyle w:val="p1"/>
              <w:jc w:val="both"/>
              <w:rPr>
                <w:rFonts w:ascii="Verdana" w:hAnsi="Verdana"/>
                <w:b w:val="0"/>
                <w:sz w:val="24"/>
                <w:szCs w:val="24"/>
                <w:lang w:val="en-US"/>
              </w:rPr>
            </w:pPr>
            <w:r w:rsidRPr="00D65062">
              <w:rPr>
                <w:rFonts w:ascii="Verdana" w:hAnsi="Verdana"/>
                <w:b w:val="0"/>
                <w:sz w:val="24"/>
                <w:szCs w:val="24"/>
                <w:lang w:val="en-US"/>
              </w:rPr>
              <w:t>Disk Type</w:t>
            </w:r>
          </w:p>
        </w:tc>
        <w:tc>
          <w:tcPr>
            <w:tcW w:w="6164" w:type="dxa"/>
          </w:tcPr>
          <w:p w14:paraId="6322BA76" w14:textId="77777777" w:rsidR="00F56637" w:rsidRPr="00D65062" w:rsidRDefault="00F56637"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HHD</w:t>
            </w:r>
          </w:p>
        </w:tc>
      </w:tr>
      <w:tr w:rsidR="00F56637" w:rsidRPr="00D65062" w14:paraId="0EF3E867" w14:textId="77777777" w:rsidTr="00D37758">
        <w:trPr>
          <w:trHeight w:val="310"/>
        </w:trPr>
        <w:tc>
          <w:tcPr>
            <w:cnfStyle w:val="001000000000" w:firstRow="0" w:lastRow="0" w:firstColumn="1" w:lastColumn="0" w:oddVBand="0" w:evenVBand="0" w:oddHBand="0" w:evenHBand="0" w:firstRowFirstColumn="0" w:firstRowLastColumn="0" w:lastRowFirstColumn="0" w:lastRowLastColumn="0"/>
            <w:tcW w:w="3232" w:type="dxa"/>
          </w:tcPr>
          <w:p w14:paraId="40863B14" w14:textId="77777777" w:rsidR="00F56637" w:rsidRPr="00D65062" w:rsidRDefault="00F56637" w:rsidP="00B847E9">
            <w:pPr>
              <w:pStyle w:val="p1"/>
              <w:jc w:val="both"/>
              <w:rPr>
                <w:rFonts w:ascii="Verdana" w:hAnsi="Verdana"/>
                <w:b w:val="0"/>
                <w:sz w:val="24"/>
                <w:szCs w:val="24"/>
                <w:lang w:val="en-US"/>
              </w:rPr>
            </w:pPr>
            <w:r w:rsidRPr="00D65062">
              <w:rPr>
                <w:rFonts w:ascii="Verdana" w:hAnsi="Verdana"/>
                <w:b w:val="0"/>
                <w:sz w:val="24"/>
                <w:szCs w:val="24"/>
                <w:lang w:val="en-US"/>
              </w:rPr>
              <w:t>Size</w:t>
            </w:r>
          </w:p>
        </w:tc>
        <w:tc>
          <w:tcPr>
            <w:tcW w:w="6164" w:type="dxa"/>
          </w:tcPr>
          <w:p w14:paraId="789533DF" w14:textId="0EAB461F" w:rsidR="00F56637" w:rsidRPr="00D65062" w:rsidRDefault="00B847E9"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A1 Basic</w:t>
            </w:r>
          </w:p>
        </w:tc>
      </w:tr>
    </w:tbl>
    <w:p w14:paraId="7644ED52" w14:textId="77777777" w:rsidR="00F56637" w:rsidRPr="00D65062" w:rsidRDefault="00F56637" w:rsidP="008F2E6F">
      <w:pPr>
        <w:jc w:val="both"/>
        <w:rPr>
          <w:rFonts w:ascii="Verdana" w:hAnsi="Verdana"/>
          <w:lang w:val="en-US"/>
        </w:rPr>
      </w:pPr>
    </w:p>
    <w:p w14:paraId="296C4C65" w14:textId="76F7209B" w:rsidR="00E37635" w:rsidRPr="00D65062" w:rsidRDefault="00B847E9" w:rsidP="008F2E6F">
      <w:pPr>
        <w:jc w:val="both"/>
        <w:rPr>
          <w:rFonts w:ascii="Verdana" w:hAnsi="Verdana"/>
          <w:lang w:val="en-US"/>
        </w:rPr>
      </w:pPr>
      <w:r w:rsidRPr="00D65062">
        <w:rPr>
          <w:rFonts w:ascii="Verdana" w:hAnsi="Verdana"/>
          <w:lang w:val="en-US"/>
        </w:rPr>
        <w:t>Choose “A1 Basic”</w:t>
      </w:r>
    </w:p>
    <w:p w14:paraId="31A380DC" w14:textId="77777777" w:rsidR="00E37635" w:rsidRPr="00D65062" w:rsidRDefault="00E37635" w:rsidP="008F2E6F">
      <w:pPr>
        <w:jc w:val="both"/>
        <w:rPr>
          <w:rFonts w:ascii="Verdana" w:hAnsi="Verdana"/>
          <w:lang w:val="en-US"/>
        </w:rPr>
      </w:pPr>
    </w:p>
    <w:p w14:paraId="505A61FC" w14:textId="17B0B90C" w:rsidR="00E37635" w:rsidRPr="00D65062" w:rsidRDefault="00B847E9"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5A20B1BF" wp14:editId="329EF884">
            <wp:extent cx="5963285" cy="4202430"/>
            <wp:effectExtent l="0" t="0" r="5715" b="0"/>
            <wp:docPr id="307" name="Picture 307" descr="Azur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zure/image3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63285" cy="4202430"/>
                    </a:xfrm>
                    <a:prstGeom prst="rect">
                      <a:avLst/>
                    </a:prstGeom>
                    <a:noFill/>
                    <a:ln>
                      <a:noFill/>
                    </a:ln>
                  </pic:spPr>
                </pic:pic>
              </a:graphicData>
            </a:graphic>
          </wp:inline>
        </w:drawing>
      </w:r>
    </w:p>
    <w:p w14:paraId="6893580D" w14:textId="5BADBEDE" w:rsidR="00E37635" w:rsidRPr="00D65062" w:rsidRDefault="00E37635" w:rsidP="008F2E6F">
      <w:pPr>
        <w:jc w:val="both"/>
        <w:rPr>
          <w:rFonts w:ascii="Verdana" w:hAnsi="Verdana"/>
          <w:lang w:val="en-US"/>
        </w:rPr>
      </w:pPr>
    </w:p>
    <w:p w14:paraId="01AAD6C5" w14:textId="1873E710" w:rsidR="00B847E9" w:rsidRPr="00D65062" w:rsidRDefault="00B847E9" w:rsidP="008F2E6F">
      <w:pPr>
        <w:jc w:val="both"/>
        <w:rPr>
          <w:rFonts w:ascii="Verdana" w:hAnsi="Verdana"/>
          <w:lang w:val="en-US"/>
        </w:rPr>
      </w:pPr>
      <w:r w:rsidRPr="00D65062">
        <w:rPr>
          <w:rFonts w:ascii="Verdana" w:hAnsi="Verdana"/>
          <w:lang w:val="en-US"/>
        </w:rPr>
        <w:t>Click “Select”</w:t>
      </w:r>
      <w:r w:rsidR="003904F3" w:rsidRPr="00D65062">
        <w:rPr>
          <w:rFonts w:ascii="Verdana" w:hAnsi="Verdana"/>
          <w:lang w:val="en-US"/>
        </w:rPr>
        <w:t>.</w:t>
      </w:r>
    </w:p>
    <w:p w14:paraId="47EC0911" w14:textId="77777777" w:rsidR="00B847E9" w:rsidRPr="00D65062" w:rsidRDefault="00B847E9" w:rsidP="008F2E6F">
      <w:pPr>
        <w:jc w:val="both"/>
        <w:rPr>
          <w:rFonts w:ascii="Verdana" w:hAnsi="Verdana"/>
          <w:lang w:val="en-US"/>
        </w:rPr>
      </w:pPr>
    </w:p>
    <w:p w14:paraId="4A653744" w14:textId="3D845C28" w:rsidR="00B847E9" w:rsidRPr="00D65062" w:rsidRDefault="00B847E9" w:rsidP="00B847E9">
      <w:pPr>
        <w:jc w:val="both"/>
        <w:rPr>
          <w:rFonts w:ascii="Verdana" w:hAnsi="Verdana"/>
          <w:lang w:val="en-US"/>
        </w:rPr>
      </w:pPr>
      <w:r w:rsidRPr="00D65062">
        <w:rPr>
          <w:rFonts w:ascii="Verdana" w:hAnsi="Verdana"/>
          <w:lang w:val="en-US"/>
        </w:rPr>
        <w:t>NOTE: On the Settings page you’ll see a warning concerning the VM size selected. Change the disk type to HDD and set “Use managed disk” to “No”. Keep the other configurations unmodified.</w:t>
      </w:r>
    </w:p>
    <w:p w14:paraId="0AAA82B6" w14:textId="77777777" w:rsidR="00B847E9" w:rsidRPr="00D65062" w:rsidRDefault="00B847E9" w:rsidP="00B847E9">
      <w:pPr>
        <w:jc w:val="both"/>
        <w:rPr>
          <w:rFonts w:ascii="Verdana" w:hAnsi="Verdana"/>
          <w:lang w:val="en-US"/>
        </w:rPr>
      </w:pPr>
    </w:p>
    <w:p w14:paraId="295D1A2A" w14:textId="2B4DE84A" w:rsidR="00B847E9" w:rsidRPr="00D65062" w:rsidRDefault="00193CA7" w:rsidP="00B847E9">
      <w:pPr>
        <w:jc w:val="both"/>
        <w:rPr>
          <w:rFonts w:ascii="Verdana" w:hAnsi="Verdana"/>
          <w:lang w:val="en-US"/>
        </w:rPr>
      </w:pPr>
      <w:r w:rsidRPr="00D65062">
        <w:rPr>
          <w:rFonts w:ascii="Verdana" w:hAnsi="Verdana"/>
          <w:lang w:val="en-US"/>
        </w:rPr>
        <w:t>Table 1.</w:t>
      </w:r>
      <w:r w:rsidR="00B847E9" w:rsidRPr="00D65062">
        <w:rPr>
          <w:rFonts w:ascii="Verdana" w:hAnsi="Verdana"/>
          <w:lang w:val="en-US"/>
        </w:rPr>
        <w:t>8</w:t>
      </w:r>
    </w:p>
    <w:p w14:paraId="056F8C12" w14:textId="77777777" w:rsidR="00B847E9" w:rsidRPr="00D65062" w:rsidRDefault="00B847E9" w:rsidP="00B847E9">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B847E9" w:rsidRPr="00D65062" w14:paraId="5CF652D6" w14:textId="77777777" w:rsidTr="00B84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58CB33C" w14:textId="77777777" w:rsidR="00B847E9" w:rsidRPr="00D65062" w:rsidRDefault="00B847E9" w:rsidP="00B847E9">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61C4FBA2" w14:textId="77777777" w:rsidR="00B847E9" w:rsidRPr="00D65062" w:rsidRDefault="00B847E9" w:rsidP="00B847E9">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B847E9" w:rsidRPr="00D65062" w14:paraId="1AA73AA7" w14:textId="77777777" w:rsidTr="00B84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70D4C58A" w14:textId="77777777" w:rsidR="00B847E9" w:rsidRPr="00D65062" w:rsidRDefault="00B847E9" w:rsidP="00B847E9">
            <w:pPr>
              <w:pStyle w:val="p1"/>
              <w:jc w:val="both"/>
              <w:rPr>
                <w:rFonts w:ascii="Verdana" w:hAnsi="Verdana"/>
                <w:b w:val="0"/>
                <w:sz w:val="24"/>
                <w:szCs w:val="24"/>
                <w:lang w:val="en-US"/>
              </w:rPr>
            </w:pPr>
            <w:r w:rsidRPr="00D65062">
              <w:rPr>
                <w:rFonts w:ascii="Verdana" w:hAnsi="Verdana"/>
                <w:b w:val="0"/>
                <w:sz w:val="24"/>
                <w:szCs w:val="24"/>
                <w:lang w:val="en-US"/>
              </w:rPr>
              <w:t>Storage Type</w:t>
            </w:r>
          </w:p>
        </w:tc>
        <w:tc>
          <w:tcPr>
            <w:tcW w:w="6164" w:type="dxa"/>
          </w:tcPr>
          <w:p w14:paraId="2DAB2B41" w14:textId="77777777" w:rsidR="00B847E9" w:rsidRPr="00D65062" w:rsidRDefault="00B847E9" w:rsidP="00B847E9">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HHD</w:t>
            </w:r>
          </w:p>
        </w:tc>
      </w:tr>
      <w:tr w:rsidR="00B847E9" w:rsidRPr="00D65062" w14:paraId="08497739" w14:textId="77777777" w:rsidTr="00B847E9">
        <w:tc>
          <w:tcPr>
            <w:cnfStyle w:val="001000000000" w:firstRow="0" w:lastRow="0" w:firstColumn="1" w:lastColumn="0" w:oddVBand="0" w:evenVBand="0" w:oddHBand="0" w:evenHBand="0" w:firstRowFirstColumn="0" w:firstRowLastColumn="0" w:lastRowFirstColumn="0" w:lastRowLastColumn="0"/>
            <w:tcW w:w="3232" w:type="dxa"/>
          </w:tcPr>
          <w:p w14:paraId="1C81CA93" w14:textId="580434C2" w:rsidR="00B847E9" w:rsidRPr="00D65062" w:rsidRDefault="00B847E9" w:rsidP="00B847E9">
            <w:pPr>
              <w:pStyle w:val="p1"/>
              <w:jc w:val="both"/>
              <w:rPr>
                <w:rFonts w:ascii="Verdana" w:hAnsi="Verdana"/>
                <w:b w:val="0"/>
                <w:sz w:val="24"/>
                <w:szCs w:val="24"/>
                <w:lang w:val="en-US"/>
              </w:rPr>
            </w:pPr>
            <w:r w:rsidRPr="00D65062">
              <w:rPr>
                <w:rFonts w:ascii="Verdana" w:hAnsi="Verdana"/>
                <w:b w:val="0"/>
                <w:sz w:val="24"/>
                <w:szCs w:val="24"/>
                <w:lang w:val="en-US"/>
              </w:rPr>
              <w:t>Use managed disks</w:t>
            </w:r>
          </w:p>
        </w:tc>
        <w:tc>
          <w:tcPr>
            <w:tcW w:w="6164" w:type="dxa"/>
          </w:tcPr>
          <w:p w14:paraId="3A451BD4" w14:textId="77777777" w:rsidR="00B847E9" w:rsidRPr="00D65062" w:rsidRDefault="00B847E9" w:rsidP="00B847E9">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No</w:t>
            </w:r>
          </w:p>
        </w:tc>
      </w:tr>
    </w:tbl>
    <w:p w14:paraId="4524A1B9" w14:textId="77777777" w:rsidR="00B847E9" w:rsidRPr="00D65062" w:rsidRDefault="00B847E9" w:rsidP="008F2E6F">
      <w:pPr>
        <w:jc w:val="both"/>
        <w:rPr>
          <w:rFonts w:ascii="Verdana" w:hAnsi="Verdana"/>
          <w:lang w:val="en-US"/>
        </w:rPr>
      </w:pPr>
    </w:p>
    <w:p w14:paraId="53BF496F" w14:textId="72148E37" w:rsidR="00B847E9" w:rsidRPr="00D65062" w:rsidRDefault="00B847E9"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633B2072" wp14:editId="5D9FF314">
            <wp:extent cx="3147474" cy="3316730"/>
            <wp:effectExtent l="0" t="0" r="2540" b="10795"/>
            <wp:docPr id="308" name="Picture 308" descr="Azur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zure/image3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5561" cy="3325252"/>
                    </a:xfrm>
                    <a:prstGeom prst="rect">
                      <a:avLst/>
                    </a:prstGeom>
                    <a:noFill/>
                    <a:ln>
                      <a:noFill/>
                    </a:ln>
                  </pic:spPr>
                </pic:pic>
              </a:graphicData>
            </a:graphic>
          </wp:inline>
        </w:drawing>
      </w:r>
    </w:p>
    <w:p w14:paraId="30E5E5A7" w14:textId="77777777" w:rsidR="00E37B9D" w:rsidRPr="00D65062" w:rsidRDefault="00E37B9D" w:rsidP="008F2E6F">
      <w:pPr>
        <w:jc w:val="both"/>
        <w:rPr>
          <w:rFonts w:ascii="Verdana" w:hAnsi="Verdana"/>
          <w:lang w:val="en-US"/>
        </w:rPr>
      </w:pPr>
    </w:p>
    <w:p w14:paraId="56D88831" w14:textId="1C5E3279" w:rsidR="00B847E9" w:rsidRPr="00D65062" w:rsidRDefault="00B847E9" w:rsidP="008F2E6F">
      <w:pPr>
        <w:jc w:val="both"/>
        <w:rPr>
          <w:rFonts w:ascii="Verdana" w:hAnsi="Verdana"/>
          <w:lang w:val="en-US"/>
        </w:rPr>
      </w:pPr>
      <w:r w:rsidRPr="00D65062">
        <w:rPr>
          <w:rFonts w:ascii="Verdana" w:hAnsi="Verdana"/>
          <w:lang w:val="en-US"/>
        </w:rPr>
        <w:t>Click “OK”</w:t>
      </w:r>
      <w:r w:rsidR="003904F3" w:rsidRPr="00D65062">
        <w:rPr>
          <w:rFonts w:ascii="Verdana" w:hAnsi="Verdana"/>
          <w:lang w:val="en-US"/>
        </w:rPr>
        <w:t>.</w:t>
      </w:r>
    </w:p>
    <w:p w14:paraId="4BEDA10F" w14:textId="77777777" w:rsidR="00B847E9" w:rsidRPr="00D65062" w:rsidRDefault="00B847E9" w:rsidP="008F2E6F">
      <w:pPr>
        <w:jc w:val="both"/>
        <w:rPr>
          <w:rFonts w:ascii="Verdana" w:hAnsi="Verdana"/>
          <w:lang w:val="en-US"/>
        </w:rPr>
      </w:pPr>
    </w:p>
    <w:p w14:paraId="2983D9EE" w14:textId="136F319C" w:rsidR="00455446" w:rsidRPr="00D65062" w:rsidRDefault="00475866" w:rsidP="008F2E6F">
      <w:pPr>
        <w:jc w:val="both"/>
        <w:rPr>
          <w:rFonts w:ascii="Verdana" w:hAnsi="Verdana"/>
          <w:lang w:val="en-US"/>
        </w:rPr>
      </w:pPr>
      <w:r w:rsidRPr="00D65062">
        <w:rPr>
          <w:rFonts w:ascii="Verdana" w:hAnsi="Verdana"/>
          <w:lang w:val="en-US"/>
        </w:rPr>
        <w:t>Verify the summary.</w:t>
      </w:r>
    </w:p>
    <w:p w14:paraId="3C14C282" w14:textId="2CBFC93B" w:rsidR="00E37B9D" w:rsidRPr="00D65062" w:rsidRDefault="00E37B9D" w:rsidP="008F2E6F">
      <w:pPr>
        <w:jc w:val="both"/>
        <w:rPr>
          <w:rFonts w:ascii="Verdana" w:hAnsi="Verdana"/>
          <w:lang w:val="en-US"/>
        </w:rPr>
      </w:pPr>
    </w:p>
    <w:p w14:paraId="4D2CC95E" w14:textId="1F0E6E9C" w:rsidR="00D24C89" w:rsidRPr="00D65062" w:rsidRDefault="00475866" w:rsidP="008F2E6F">
      <w:pPr>
        <w:jc w:val="both"/>
        <w:rPr>
          <w:rFonts w:ascii="Verdana" w:hAnsi="Verdana"/>
          <w:lang w:val="en-US"/>
        </w:rPr>
      </w:pPr>
      <w:r w:rsidRPr="00D65062">
        <w:rPr>
          <w:rFonts w:ascii="Verdana" w:hAnsi="Verdana"/>
          <w:noProof/>
          <w:lang w:val="en-US" w:eastAsia="en-US"/>
        </w:rPr>
        <w:drawing>
          <wp:inline distT="0" distB="0" distL="0" distR="0" wp14:anchorId="362B8192" wp14:editId="30CB38EA">
            <wp:extent cx="4861974" cy="3571272"/>
            <wp:effectExtent l="0" t="0" r="0" b="10160"/>
            <wp:docPr id="309" name="Picture 309" descr="Azur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zure/image3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74966" cy="3580815"/>
                    </a:xfrm>
                    <a:prstGeom prst="rect">
                      <a:avLst/>
                    </a:prstGeom>
                    <a:noFill/>
                    <a:ln>
                      <a:noFill/>
                    </a:ln>
                  </pic:spPr>
                </pic:pic>
              </a:graphicData>
            </a:graphic>
          </wp:inline>
        </w:drawing>
      </w:r>
    </w:p>
    <w:p w14:paraId="11AA4F9D" w14:textId="77777777" w:rsidR="00237B6A" w:rsidRPr="00D65062" w:rsidRDefault="00237B6A" w:rsidP="008F2E6F">
      <w:pPr>
        <w:jc w:val="both"/>
        <w:rPr>
          <w:rFonts w:ascii="Verdana" w:hAnsi="Verdana"/>
          <w:lang w:val="en-US"/>
        </w:rPr>
      </w:pPr>
    </w:p>
    <w:p w14:paraId="08762551" w14:textId="35C88C92" w:rsidR="003904F3" w:rsidRPr="00D65062" w:rsidRDefault="00475866" w:rsidP="008F2E6F">
      <w:pPr>
        <w:jc w:val="both"/>
        <w:rPr>
          <w:rFonts w:ascii="Verdana" w:hAnsi="Verdana"/>
          <w:lang w:val="en-US"/>
        </w:rPr>
      </w:pPr>
      <w:r w:rsidRPr="00D65062">
        <w:rPr>
          <w:rFonts w:ascii="Verdana" w:hAnsi="Verdana"/>
          <w:lang w:val="en-US"/>
        </w:rPr>
        <w:t>Click “Create”</w:t>
      </w:r>
      <w:r w:rsidR="003904F3" w:rsidRPr="00D65062">
        <w:rPr>
          <w:rFonts w:ascii="Verdana" w:hAnsi="Verdana"/>
          <w:lang w:val="en-US"/>
        </w:rPr>
        <w:t>.</w:t>
      </w:r>
    </w:p>
    <w:p w14:paraId="69C57C0D" w14:textId="77777777" w:rsidR="00AB7741" w:rsidRPr="00D65062" w:rsidRDefault="00AB7741" w:rsidP="008F2E6F">
      <w:pPr>
        <w:jc w:val="both"/>
        <w:rPr>
          <w:rFonts w:ascii="Verdana" w:hAnsi="Verdana"/>
          <w:lang w:val="en-US"/>
        </w:rPr>
      </w:pPr>
    </w:p>
    <w:p w14:paraId="6A082E4F" w14:textId="3B0E58AE" w:rsidR="00155395" w:rsidRPr="00D65062" w:rsidRDefault="00155395" w:rsidP="008B2DB7">
      <w:pPr>
        <w:rPr>
          <w:rFonts w:ascii="Verdana" w:hAnsi="Verdana"/>
          <w:lang w:val="en-US"/>
        </w:rPr>
      </w:pPr>
      <w:r w:rsidRPr="00D65062">
        <w:rPr>
          <w:rFonts w:ascii="Verdana" w:hAnsi="Verdana"/>
          <w:lang w:val="en-US"/>
        </w:rPr>
        <w:t>Go to “Resource groups”, click on your resource group then select your WordPress “Public IP address”</w:t>
      </w:r>
      <w:r w:rsidR="003F3356" w:rsidRPr="00D65062">
        <w:rPr>
          <w:rFonts w:ascii="Verdana" w:hAnsi="Verdana"/>
          <w:lang w:val="en-US"/>
        </w:rPr>
        <w:t xml:space="preserve">. </w:t>
      </w:r>
    </w:p>
    <w:p w14:paraId="14CE7731" w14:textId="77777777" w:rsidR="003F3356" w:rsidRPr="00D65062" w:rsidRDefault="003F3356" w:rsidP="008B2DB7">
      <w:pPr>
        <w:rPr>
          <w:rFonts w:ascii="Verdana" w:hAnsi="Verdana"/>
          <w:lang w:val="en-US"/>
        </w:rPr>
      </w:pPr>
    </w:p>
    <w:p w14:paraId="4FBF61C6" w14:textId="51B8F600" w:rsidR="003F3356" w:rsidRPr="00D65062" w:rsidRDefault="00DA4A5B" w:rsidP="008B2DB7">
      <w:pPr>
        <w:rPr>
          <w:rFonts w:ascii="Verdana" w:hAnsi="Verdana"/>
          <w:lang w:val="en-US"/>
        </w:rPr>
      </w:pPr>
      <w:r w:rsidRPr="00D65062">
        <w:rPr>
          <w:rFonts w:ascii="Verdana" w:hAnsi="Verdana"/>
          <w:noProof/>
          <w:lang w:val="en-US" w:eastAsia="en-US"/>
        </w:rPr>
        <w:drawing>
          <wp:inline distT="0" distB="0" distL="0" distR="0" wp14:anchorId="655247B2" wp14:editId="5DFD191A">
            <wp:extent cx="5963285" cy="2901950"/>
            <wp:effectExtent l="0" t="0" r="5715" b="0"/>
            <wp:docPr id="19" name="Picture 19" descr="lab1/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1/image3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3285" cy="2901950"/>
                    </a:xfrm>
                    <a:prstGeom prst="rect">
                      <a:avLst/>
                    </a:prstGeom>
                    <a:noFill/>
                    <a:ln>
                      <a:noFill/>
                    </a:ln>
                  </pic:spPr>
                </pic:pic>
              </a:graphicData>
            </a:graphic>
          </wp:inline>
        </w:drawing>
      </w:r>
    </w:p>
    <w:p w14:paraId="5F74D98B" w14:textId="77777777" w:rsidR="00C06225" w:rsidRPr="00D65062" w:rsidRDefault="00C06225" w:rsidP="008B2DB7">
      <w:pPr>
        <w:rPr>
          <w:rFonts w:ascii="Verdana" w:hAnsi="Verdana"/>
          <w:lang w:val="en-US"/>
        </w:rPr>
      </w:pPr>
    </w:p>
    <w:p w14:paraId="2EE835C8" w14:textId="758E1C8A" w:rsidR="002B4FE2" w:rsidRPr="00D65062" w:rsidRDefault="00DA4A5B" w:rsidP="008B2DB7">
      <w:pPr>
        <w:rPr>
          <w:rFonts w:ascii="Verdana" w:hAnsi="Verdana"/>
          <w:lang w:val="en-US"/>
        </w:rPr>
      </w:pPr>
      <w:r w:rsidRPr="00D65062">
        <w:rPr>
          <w:rFonts w:ascii="Verdana" w:hAnsi="Verdana"/>
          <w:noProof/>
          <w:lang w:val="en-US" w:eastAsia="en-US"/>
        </w:rPr>
        <w:drawing>
          <wp:inline distT="0" distB="0" distL="0" distR="0" wp14:anchorId="04F26446" wp14:editId="7ECBADBD">
            <wp:extent cx="4633374" cy="1490515"/>
            <wp:effectExtent l="0" t="0" r="0" b="8255"/>
            <wp:docPr id="20" name="Picture 20" descr="lab1/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b1/image3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9713" cy="1492554"/>
                    </a:xfrm>
                    <a:prstGeom prst="rect">
                      <a:avLst/>
                    </a:prstGeom>
                    <a:noFill/>
                    <a:ln>
                      <a:noFill/>
                    </a:ln>
                  </pic:spPr>
                </pic:pic>
              </a:graphicData>
            </a:graphic>
          </wp:inline>
        </w:drawing>
      </w:r>
    </w:p>
    <w:p w14:paraId="20CA8848" w14:textId="41C2573C" w:rsidR="00C06225" w:rsidRPr="00D65062" w:rsidRDefault="00C06225" w:rsidP="008B2DB7">
      <w:pPr>
        <w:rPr>
          <w:rFonts w:ascii="Verdana" w:hAnsi="Verdana"/>
          <w:lang w:val="en-US"/>
        </w:rPr>
      </w:pPr>
    </w:p>
    <w:p w14:paraId="099E683B" w14:textId="576A7C2E" w:rsidR="00E46DFE" w:rsidRPr="00D65062" w:rsidRDefault="005D51DE" w:rsidP="005D51DE">
      <w:pPr>
        <w:jc w:val="both"/>
        <w:rPr>
          <w:rFonts w:ascii="Verdana" w:hAnsi="Verdana"/>
          <w:lang w:val="en-US"/>
        </w:rPr>
      </w:pPr>
      <w:r w:rsidRPr="00D65062">
        <w:rPr>
          <w:rFonts w:ascii="Verdana" w:hAnsi="Verdana"/>
          <w:lang w:val="en-US"/>
        </w:rPr>
        <w:t>Take note of the WordPress public IP address.  This will be used in subsequent steps</w:t>
      </w:r>
      <w:r w:rsidR="00E46DFE" w:rsidRPr="00D65062">
        <w:rPr>
          <w:rFonts w:ascii="Verdana" w:hAnsi="Verdana"/>
          <w:lang w:val="en-US"/>
        </w:rPr>
        <w:t>.</w:t>
      </w:r>
    </w:p>
    <w:p w14:paraId="5E00655B" w14:textId="77777777" w:rsidR="00E46DFE" w:rsidRPr="00D65062" w:rsidRDefault="00E46DFE" w:rsidP="008B2DB7">
      <w:pPr>
        <w:rPr>
          <w:rFonts w:ascii="Verdana" w:hAnsi="Verdana"/>
          <w:b/>
          <w:lang w:val="en-US"/>
        </w:rPr>
      </w:pPr>
    </w:p>
    <w:p w14:paraId="21BA6A58" w14:textId="0AD1D48C" w:rsidR="00155395" w:rsidRPr="00D65062" w:rsidRDefault="00E46DFE" w:rsidP="008B2DB7">
      <w:pPr>
        <w:rPr>
          <w:rFonts w:ascii="Verdana" w:hAnsi="Verdana"/>
          <w:b/>
          <w:lang w:val="en-US"/>
        </w:rPr>
      </w:pPr>
      <w:r w:rsidRPr="00D65062">
        <w:rPr>
          <w:rFonts w:ascii="Verdana" w:hAnsi="Verdana"/>
          <w:b/>
          <w:lang w:val="en-US"/>
        </w:rPr>
        <w:t>Configure the WordPress system to accept HTTPS traffic only.</w:t>
      </w:r>
    </w:p>
    <w:p w14:paraId="4D3524CE" w14:textId="77777777" w:rsidR="00E46DFE" w:rsidRPr="00D65062" w:rsidRDefault="00E46DFE" w:rsidP="008B2DB7">
      <w:pPr>
        <w:rPr>
          <w:rFonts w:ascii="Verdana" w:hAnsi="Verdana"/>
          <w:lang w:val="en-US"/>
        </w:rPr>
      </w:pPr>
    </w:p>
    <w:p w14:paraId="600FEEF9" w14:textId="77777777" w:rsidR="00E46DFE" w:rsidRPr="00D65062" w:rsidRDefault="00E46DFE" w:rsidP="00E46DFE">
      <w:pPr>
        <w:pStyle w:val="p1"/>
        <w:jc w:val="both"/>
        <w:rPr>
          <w:rFonts w:ascii="Verdana" w:hAnsi="Verdana"/>
          <w:b/>
          <w:sz w:val="24"/>
          <w:szCs w:val="24"/>
          <w:lang w:val="en-US"/>
        </w:rPr>
      </w:pPr>
      <w:r w:rsidRPr="00D65062">
        <w:rPr>
          <w:rFonts w:ascii="Verdana" w:hAnsi="Verdana"/>
          <w:b/>
          <w:sz w:val="24"/>
          <w:szCs w:val="24"/>
          <w:lang w:val="en-US"/>
        </w:rPr>
        <w:t>For Linux / Mac Users:</w:t>
      </w:r>
    </w:p>
    <w:p w14:paraId="530DBBB2" w14:textId="393B4BF3" w:rsidR="00DF3F74" w:rsidRPr="00D65062" w:rsidRDefault="00DF3F74" w:rsidP="00DF3F74">
      <w:pPr>
        <w:pStyle w:val="ListParagraph"/>
        <w:numPr>
          <w:ilvl w:val="0"/>
          <w:numId w:val="23"/>
        </w:numPr>
        <w:jc w:val="both"/>
        <w:rPr>
          <w:rFonts w:ascii="Verdana" w:hAnsi="Verdana"/>
          <w:lang w:val="en-US"/>
        </w:rPr>
      </w:pPr>
      <w:r w:rsidRPr="00D65062">
        <w:rPr>
          <w:rFonts w:ascii="Verdana" w:hAnsi="Verdana"/>
          <w:lang w:val="en-US"/>
        </w:rPr>
        <w:t>From CLI</w:t>
      </w:r>
    </w:p>
    <w:p w14:paraId="5628AE8A" w14:textId="77777777" w:rsidR="00E46DFE" w:rsidRPr="00D65062" w:rsidRDefault="00E46DFE" w:rsidP="00E46DFE">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E46DFE" w:rsidRPr="00D65062" w14:paraId="763E7C43" w14:textId="77777777" w:rsidTr="00DF3F74">
        <w:tc>
          <w:tcPr>
            <w:tcW w:w="9396" w:type="dxa"/>
            <w:shd w:val="clear" w:color="auto" w:fill="FFFEDD"/>
          </w:tcPr>
          <w:p w14:paraId="71BCC4F0" w14:textId="77777777" w:rsidR="00E46DFE" w:rsidRPr="00D65062" w:rsidRDefault="00E46DFE" w:rsidP="00DF3F74">
            <w:pPr>
              <w:pStyle w:val="p1"/>
              <w:jc w:val="both"/>
              <w:rPr>
                <w:rFonts w:ascii="Verdana" w:hAnsi="Verdana"/>
                <w:sz w:val="24"/>
                <w:szCs w:val="24"/>
                <w:lang w:val="en-US"/>
              </w:rPr>
            </w:pPr>
          </w:p>
          <w:p w14:paraId="71DC1F19" w14:textId="357964A8" w:rsidR="00E46DFE" w:rsidRPr="00D65062" w:rsidRDefault="00E46DFE" w:rsidP="00DF3F74">
            <w:pPr>
              <w:pStyle w:val="p1"/>
              <w:jc w:val="both"/>
              <w:rPr>
                <w:rFonts w:ascii="Courier New" w:hAnsi="Courier New" w:cs="Courier New"/>
                <w:sz w:val="24"/>
                <w:szCs w:val="24"/>
                <w:lang w:val="en-US"/>
              </w:rPr>
            </w:pPr>
            <w:r w:rsidRPr="00D65062">
              <w:rPr>
                <w:rFonts w:ascii="Courier New" w:hAnsi="Courier New" w:cs="Courier New"/>
                <w:sz w:val="24"/>
                <w:szCs w:val="24"/>
                <w:lang w:val="en-US"/>
              </w:rPr>
              <w:t>ssh -i &lt;private_key&gt; f5bigipuser&lt;Student Number&gt;@@&lt;WordPress VM public IP&gt;</w:t>
            </w:r>
          </w:p>
          <w:p w14:paraId="24A20249" w14:textId="77777777" w:rsidR="00E46DFE" w:rsidRPr="00D65062" w:rsidRDefault="00E46DFE" w:rsidP="00DF3F74">
            <w:pPr>
              <w:pStyle w:val="p1"/>
              <w:jc w:val="both"/>
              <w:rPr>
                <w:rFonts w:ascii="Verdana" w:hAnsi="Verdana"/>
                <w:sz w:val="24"/>
                <w:szCs w:val="24"/>
                <w:lang w:val="en-US"/>
              </w:rPr>
            </w:pPr>
          </w:p>
        </w:tc>
      </w:tr>
    </w:tbl>
    <w:p w14:paraId="7B578549" w14:textId="77777777" w:rsidR="00E46DFE" w:rsidRPr="00D65062" w:rsidRDefault="00E46DFE" w:rsidP="008B2DB7">
      <w:pPr>
        <w:rPr>
          <w:rFonts w:ascii="Verdana" w:hAnsi="Verdana"/>
          <w:lang w:val="en-US"/>
        </w:rPr>
      </w:pPr>
    </w:p>
    <w:p w14:paraId="518DA223" w14:textId="77777777" w:rsidR="00E46DFE" w:rsidRPr="00D65062" w:rsidRDefault="00E46DFE" w:rsidP="008B2DB7">
      <w:pPr>
        <w:rPr>
          <w:rFonts w:ascii="Verdana" w:hAnsi="Verdana"/>
          <w:lang w:val="en-US"/>
        </w:rPr>
      </w:pPr>
    </w:p>
    <w:p w14:paraId="41920151" w14:textId="77777777" w:rsidR="00E46DFE" w:rsidRPr="00D65062" w:rsidRDefault="00E46DFE" w:rsidP="008B2DB7">
      <w:pPr>
        <w:rPr>
          <w:rFonts w:ascii="Verdana" w:hAnsi="Verdana"/>
          <w:lang w:val="en-US"/>
        </w:rPr>
      </w:pPr>
    </w:p>
    <w:p w14:paraId="3BD17FCD" w14:textId="1671A488" w:rsidR="00C06225" w:rsidRPr="00D65062" w:rsidRDefault="00124A0F" w:rsidP="008B2DB7">
      <w:pPr>
        <w:rPr>
          <w:rFonts w:ascii="Verdana" w:hAnsi="Verdana"/>
          <w:lang w:val="en-US"/>
        </w:rPr>
      </w:pPr>
      <w:r w:rsidRPr="00D65062">
        <w:rPr>
          <w:rFonts w:ascii="Verdana" w:hAnsi="Verdana"/>
          <w:lang w:val="en-US"/>
        </w:rPr>
        <w:t xml:space="preserve">Example: </w:t>
      </w:r>
    </w:p>
    <w:p w14:paraId="61755845" w14:textId="77777777" w:rsidR="00E46DFE" w:rsidRPr="00D65062" w:rsidRDefault="00E46DFE" w:rsidP="00124A0F">
      <w:pPr>
        <w:rPr>
          <w:rFonts w:ascii="Verdana" w:hAnsi="Verdana"/>
          <w:lang w:val="en-US"/>
        </w:rPr>
      </w:pPr>
    </w:p>
    <w:p w14:paraId="2BA050D4" w14:textId="60A75F60" w:rsidR="00E46DFE" w:rsidRPr="00D65062" w:rsidRDefault="00E46DFE" w:rsidP="00124A0F">
      <w:pPr>
        <w:rPr>
          <w:rFonts w:ascii="Verdana" w:hAnsi="Verdana"/>
          <w:lang w:val="en-US"/>
        </w:rPr>
      </w:pPr>
      <w:r w:rsidRPr="00D65062">
        <w:rPr>
          <w:rFonts w:ascii="Verdana" w:hAnsi="Verdana"/>
          <w:noProof/>
          <w:lang w:val="en-US" w:eastAsia="en-US"/>
        </w:rPr>
        <w:drawing>
          <wp:inline distT="0" distB="0" distL="0" distR="0" wp14:anchorId="63983251" wp14:editId="52142CA6">
            <wp:extent cx="5557290" cy="3508590"/>
            <wp:effectExtent l="0" t="0" r="5715" b="0"/>
            <wp:docPr id="6" name="Picture 6" descr="Azur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image3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8283" cy="3521844"/>
                    </a:xfrm>
                    <a:prstGeom prst="rect">
                      <a:avLst/>
                    </a:prstGeom>
                    <a:noFill/>
                    <a:ln>
                      <a:noFill/>
                    </a:ln>
                  </pic:spPr>
                </pic:pic>
              </a:graphicData>
            </a:graphic>
          </wp:inline>
        </w:drawing>
      </w:r>
    </w:p>
    <w:p w14:paraId="55F75057" w14:textId="77777777" w:rsidR="00E46DFE" w:rsidRPr="00D65062" w:rsidRDefault="00E46DFE" w:rsidP="00124A0F">
      <w:pPr>
        <w:rPr>
          <w:rFonts w:ascii="Verdana" w:hAnsi="Verdana"/>
          <w:lang w:val="en-US"/>
        </w:rPr>
      </w:pPr>
    </w:p>
    <w:p w14:paraId="5B91B911" w14:textId="3AD159BD" w:rsidR="00E46DFE" w:rsidRPr="00D65062" w:rsidRDefault="00E46DFE" w:rsidP="00E46DFE">
      <w:pPr>
        <w:pStyle w:val="p1"/>
        <w:jc w:val="both"/>
        <w:rPr>
          <w:rFonts w:ascii="Verdana" w:hAnsi="Verdana"/>
          <w:b/>
          <w:sz w:val="24"/>
          <w:szCs w:val="24"/>
          <w:lang w:val="en-US"/>
        </w:rPr>
      </w:pPr>
      <w:r w:rsidRPr="00D65062">
        <w:rPr>
          <w:rFonts w:ascii="Verdana" w:hAnsi="Verdana"/>
          <w:b/>
          <w:sz w:val="24"/>
          <w:szCs w:val="24"/>
          <w:lang w:val="en-US"/>
        </w:rPr>
        <w:t>For Windows Users:</w:t>
      </w:r>
    </w:p>
    <w:p w14:paraId="32DD86B7" w14:textId="6623802E" w:rsidR="00DF3F74" w:rsidRPr="00D65062" w:rsidRDefault="00DF3F74" w:rsidP="00DF3F74">
      <w:pPr>
        <w:pStyle w:val="ListParagraph"/>
        <w:numPr>
          <w:ilvl w:val="0"/>
          <w:numId w:val="23"/>
        </w:numPr>
        <w:jc w:val="both"/>
        <w:rPr>
          <w:rFonts w:ascii="Verdana" w:hAnsi="Verdana"/>
          <w:lang w:val="en-US"/>
        </w:rPr>
      </w:pPr>
      <w:r w:rsidRPr="00D65062">
        <w:rPr>
          <w:rFonts w:ascii="Verdana" w:hAnsi="Verdana"/>
          <w:lang w:val="en-US"/>
        </w:rPr>
        <w:t>Use PuTTY</w:t>
      </w:r>
    </w:p>
    <w:p w14:paraId="0C6C74B1" w14:textId="77777777" w:rsidR="00E46DFE" w:rsidRPr="00D65062" w:rsidRDefault="00E46DFE" w:rsidP="00124A0F">
      <w:pPr>
        <w:rPr>
          <w:rFonts w:ascii="Verdana" w:hAnsi="Verdana"/>
          <w:lang w:val="en-US"/>
        </w:rPr>
      </w:pPr>
    </w:p>
    <w:p w14:paraId="37CF84AA" w14:textId="4F3F428F" w:rsidR="00E46DFE" w:rsidRPr="00D65062" w:rsidRDefault="002004BF" w:rsidP="00124A0F">
      <w:pPr>
        <w:rPr>
          <w:rFonts w:ascii="Verdana" w:hAnsi="Verdana"/>
          <w:lang w:val="en-US"/>
        </w:rPr>
      </w:pPr>
      <w:r w:rsidRPr="00D65062">
        <w:rPr>
          <w:rFonts w:ascii="Verdana" w:hAnsi="Verdana"/>
          <w:lang w:val="en-US"/>
        </w:rPr>
        <w:t xml:space="preserve">You </w:t>
      </w:r>
      <w:r w:rsidR="00DF3F74" w:rsidRPr="00D65062">
        <w:rPr>
          <w:rFonts w:ascii="Verdana" w:hAnsi="Verdana"/>
          <w:lang w:val="en-US"/>
        </w:rPr>
        <w:t>will now modify the wp-config.php file.</w:t>
      </w:r>
    </w:p>
    <w:p w14:paraId="6D73E95B" w14:textId="77777777" w:rsidR="00DF3F74" w:rsidRPr="00D65062" w:rsidRDefault="00DF3F74" w:rsidP="00124A0F">
      <w:pPr>
        <w:rPr>
          <w:rFonts w:ascii="Verdana" w:hAnsi="Verdana"/>
          <w:lang w:val="en-US"/>
        </w:rPr>
      </w:pPr>
    </w:p>
    <w:tbl>
      <w:tblPr>
        <w:tblStyle w:val="TableGrid"/>
        <w:tblW w:w="0" w:type="auto"/>
        <w:tblLook w:val="04A0" w:firstRow="1" w:lastRow="0" w:firstColumn="1" w:lastColumn="0" w:noHBand="0" w:noVBand="1"/>
      </w:tblPr>
      <w:tblGrid>
        <w:gridCol w:w="9396"/>
      </w:tblGrid>
      <w:tr w:rsidR="00DF3F74" w:rsidRPr="00D65062" w14:paraId="3DFDF821" w14:textId="77777777" w:rsidTr="00DF3F74">
        <w:tc>
          <w:tcPr>
            <w:tcW w:w="9396" w:type="dxa"/>
            <w:shd w:val="clear" w:color="auto" w:fill="FFFEDD"/>
          </w:tcPr>
          <w:p w14:paraId="419B487C" w14:textId="77777777" w:rsidR="00DF3F74" w:rsidRPr="00D65062" w:rsidRDefault="00DF3F74" w:rsidP="00DF3F74">
            <w:pPr>
              <w:pStyle w:val="p1"/>
              <w:jc w:val="both"/>
              <w:rPr>
                <w:rFonts w:ascii="Verdana" w:hAnsi="Verdana"/>
                <w:sz w:val="24"/>
                <w:szCs w:val="24"/>
                <w:lang w:val="en-US"/>
              </w:rPr>
            </w:pPr>
          </w:p>
          <w:p w14:paraId="03193D4E" w14:textId="77777777" w:rsidR="00DF3F74" w:rsidRPr="00D65062" w:rsidRDefault="00DF3F74" w:rsidP="00DF3F74">
            <w:pPr>
              <w:pStyle w:val="p1"/>
              <w:jc w:val="both"/>
              <w:rPr>
                <w:rFonts w:ascii="Courier New" w:hAnsi="Courier New" w:cs="Courier New"/>
                <w:sz w:val="24"/>
                <w:szCs w:val="24"/>
                <w:lang w:val="en-US"/>
              </w:rPr>
            </w:pPr>
            <w:r w:rsidRPr="00D65062">
              <w:rPr>
                <w:rFonts w:ascii="Courier New" w:hAnsi="Courier New" w:cs="Courier New"/>
                <w:sz w:val="24"/>
                <w:szCs w:val="24"/>
                <w:lang w:val="en-US"/>
              </w:rPr>
              <w:t>sudo vim /opt/bitnami/apps/wordpress/htdocs/wp-config.php</w:t>
            </w:r>
          </w:p>
          <w:p w14:paraId="7DFBBFE7" w14:textId="77777777" w:rsidR="00DF3F74" w:rsidRPr="00D65062" w:rsidRDefault="00DF3F74" w:rsidP="00DF3F74">
            <w:pPr>
              <w:pStyle w:val="p1"/>
              <w:jc w:val="both"/>
              <w:rPr>
                <w:rFonts w:ascii="Verdana" w:hAnsi="Verdana"/>
                <w:sz w:val="24"/>
                <w:szCs w:val="24"/>
                <w:lang w:val="en-US"/>
              </w:rPr>
            </w:pPr>
          </w:p>
        </w:tc>
      </w:tr>
    </w:tbl>
    <w:p w14:paraId="12CC45B7" w14:textId="77777777" w:rsidR="00DF3F74" w:rsidRPr="00D65062" w:rsidRDefault="00DF3F74" w:rsidP="00124A0F">
      <w:pPr>
        <w:rPr>
          <w:rFonts w:ascii="Verdana" w:hAnsi="Verdana"/>
          <w:lang w:val="en-US"/>
        </w:rPr>
      </w:pPr>
    </w:p>
    <w:p w14:paraId="7AF944FE" w14:textId="77777777" w:rsidR="00DF3F74" w:rsidRPr="00D65062" w:rsidRDefault="00DF3F74" w:rsidP="008B2DB7">
      <w:pPr>
        <w:rPr>
          <w:rFonts w:ascii="Verdana" w:hAnsi="Verdana"/>
          <w:lang w:val="en-US"/>
        </w:rPr>
      </w:pPr>
    </w:p>
    <w:p w14:paraId="115D97F7" w14:textId="2F6C7EFC" w:rsidR="00BA283D" w:rsidRPr="00D65062" w:rsidRDefault="00BA283D" w:rsidP="008B2DB7">
      <w:pPr>
        <w:rPr>
          <w:rFonts w:ascii="Verdana" w:hAnsi="Verdana"/>
          <w:lang w:val="en-US"/>
        </w:rPr>
      </w:pPr>
      <w:r w:rsidRPr="00D65062">
        <w:rPr>
          <w:rFonts w:ascii="Verdana" w:hAnsi="Verdana"/>
          <w:lang w:val="en-US"/>
        </w:rPr>
        <w:t xml:space="preserve">In the </w:t>
      </w:r>
      <w:r w:rsidR="00DF3F74" w:rsidRPr="00D65062">
        <w:rPr>
          <w:rFonts w:ascii="Verdana" w:hAnsi="Verdana"/>
          <w:lang w:val="en-US"/>
        </w:rPr>
        <w:t xml:space="preserve">vim editor, type /SITEURL to jump to </w:t>
      </w:r>
      <w:r w:rsidRPr="00D65062">
        <w:rPr>
          <w:rFonts w:ascii="Verdana" w:hAnsi="Verdana"/>
          <w:lang w:val="en-US"/>
        </w:rPr>
        <w:t>the 2 lines you need to modify</w:t>
      </w:r>
      <w:r w:rsidR="00DF3F74" w:rsidRPr="00D65062">
        <w:rPr>
          <w:rFonts w:ascii="Verdana" w:hAnsi="Verdana"/>
          <w:lang w:val="en-US"/>
        </w:rPr>
        <w:t>.</w:t>
      </w:r>
    </w:p>
    <w:p w14:paraId="05A6B96C" w14:textId="77777777" w:rsidR="00DF3F74" w:rsidRPr="00D65062" w:rsidRDefault="00DF3F74" w:rsidP="008B2DB7">
      <w:pPr>
        <w:rPr>
          <w:rFonts w:ascii="Verdana" w:hAnsi="Verdana"/>
          <w:lang w:val="en-US"/>
        </w:rPr>
      </w:pPr>
    </w:p>
    <w:tbl>
      <w:tblPr>
        <w:tblStyle w:val="TableGrid"/>
        <w:tblW w:w="0" w:type="auto"/>
        <w:tblLook w:val="04A0" w:firstRow="1" w:lastRow="0" w:firstColumn="1" w:lastColumn="0" w:noHBand="0" w:noVBand="1"/>
      </w:tblPr>
      <w:tblGrid>
        <w:gridCol w:w="9396"/>
      </w:tblGrid>
      <w:tr w:rsidR="00DF3F74" w:rsidRPr="00D65062" w14:paraId="0E34EF8A" w14:textId="77777777" w:rsidTr="00DF3F74">
        <w:tc>
          <w:tcPr>
            <w:tcW w:w="9396" w:type="dxa"/>
            <w:shd w:val="clear" w:color="auto" w:fill="FFFEDD"/>
          </w:tcPr>
          <w:p w14:paraId="27C3ACFB" w14:textId="77777777" w:rsidR="00DF3F74" w:rsidRPr="00D65062" w:rsidRDefault="00DF3F74" w:rsidP="00DF3F74">
            <w:pPr>
              <w:pStyle w:val="p1"/>
              <w:jc w:val="both"/>
              <w:rPr>
                <w:rFonts w:ascii="Verdana" w:hAnsi="Verdana"/>
                <w:sz w:val="24"/>
                <w:szCs w:val="24"/>
                <w:lang w:val="en-US"/>
              </w:rPr>
            </w:pPr>
          </w:p>
          <w:p w14:paraId="7E233414" w14:textId="77777777" w:rsidR="00DF3F74" w:rsidRPr="00D65062" w:rsidRDefault="00DF3F74" w:rsidP="00DF3F74">
            <w:pPr>
              <w:pStyle w:val="p1"/>
              <w:jc w:val="both"/>
              <w:rPr>
                <w:rFonts w:ascii="Courier New" w:hAnsi="Courier New" w:cs="Courier New"/>
                <w:sz w:val="24"/>
                <w:szCs w:val="24"/>
                <w:lang w:val="en-US"/>
              </w:rPr>
            </w:pPr>
            <w:r w:rsidRPr="00D65062">
              <w:rPr>
                <w:rFonts w:ascii="Courier New" w:hAnsi="Courier New" w:cs="Courier New"/>
                <w:sz w:val="24"/>
                <w:szCs w:val="24"/>
                <w:lang w:val="en-US"/>
              </w:rPr>
              <w:t xml:space="preserve">/SITEURL </w:t>
            </w:r>
          </w:p>
          <w:p w14:paraId="794CB126" w14:textId="21C12A63" w:rsidR="00DF3F74" w:rsidRPr="00D65062" w:rsidRDefault="00DF3F74" w:rsidP="00DF3F74">
            <w:pPr>
              <w:pStyle w:val="p1"/>
              <w:jc w:val="both"/>
              <w:rPr>
                <w:rFonts w:ascii="Verdana" w:hAnsi="Verdana"/>
                <w:sz w:val="24"/>
                <w:szCs w:val="24"/>
                <w:lang w:val="en-US"/>
              </w:rPr>
            </w:pPr>
          </w:p>
        </w:tc>
      </w:tr>
    </w:tbl>
    <w:p w14:paraId="682428F1" w14:textId="77777777" w:rsidR="00DF3F74" w:rsidRPr="00D65062" w:rsidRDefault="00DF3F74" w:rsidP="008B2DB7">
      <w:pPr>
        <w:rPr>
          <w:rFonts w:ascii="Verdana" w:hAnsi="Verdana"/>
          <w:lang w:val="en-US"/>
        </w:rPr>
      </w:pPr>
    </w:p>
    <w:p w14:paraId="245D6735" w14:textId="73AB16C0" w:rsidR="00DF3F74" w:rsidRPr="00D65062" w:rsidRDefault="002004BF" w:rsidP="008B2DB7">
      <w:pPr>
        <w:rPr>
          <w:rFonts w:ascii="Verdana" w:hAnsi="Verdana"/>
          <w:lang w:val="en-US"/>
        </w:rPr>
      </w:pPr>
      <w:r w:rsidRPr="00D65062">
        <w:rPr>
          <w:rFonts w:ascii="Verdana" w:hAnsi="Verdana"/>
          <w:lang w:val="en-US"/>
        </w:rPr>
        <w:t>The lines you</w:t>
      </w:r>
      <w:r w:rsidR="00DF3F74" w:rsidRPr="00D65062">
        <w:rPr>
          <w:rFonts w:ascii="Verdana" w:hAnsi="Verdana"/>
          <w:lang w:val="en-US"/>
        </w:rPr>
        <w:t xml:space="preserve"> are going to modify are:</w:t>
      </w:r>
    </w:p>
    <w:p w14:paraId="2C1E8CCD" w14:textId="77777777" w:rsidR="00DF3F74" w:rsidRPr="00D65062" w:rsidRDefault="00DF3F74" w:rsidP="008B2DB7">
      <w:pPr>
        <w:rPr>
          <w:rFonts w:ascii="Verdana" w:hAnsi="Verdana"/>
          <w:lang w:val="en-US"/>
        </w:rPr>
      </w:pPr>
    </w:p>
    <w:p w14:paraId="3FEE4439" w14:textId="52FE9E7C" w:rsidR="00DF3F74" w:rsidRPr="00D65062" w:rsidRDefault="00DF3F74" w:rsidP="00DF3F74">
      <w:pPr>
        <w:rPr>
          <w:rFonts w:ascii="Verdana" w:hAnsi="Verdana"/>
          <w:lang w:val="en-US"/>
        </w:rPr>
      </w:pPr>
      <w:r w:rsidRPr="00D65062">
        <w:rPr>
          <w:rFonts w:ascii="Verdana" w:hAnsi="Verdana"/>
          <w:lang w:val="en-US"/>
        </w:rPr>
        <w:t>define('WP_SITEURL', 'http://' . $_SERVER['HTTP_HOST'] . '/');</w:t>
      </w:r>
    </w:p>
    <w:p w14:paraId="32BC1E3E" w14:textId="29077CE9" w:rsidR="00DF3F74" w:rsidRPr="00D65062" w:rsidRDefault="00DF3F74" w:rsidP="00DF3F74">
      <w:pPr>
        <w:rPr>
          <w:rFonts w:ascii="Verdana" w:hAnsi="Verdana"/>
          <w:lang w:val="en-US"/>
        </w:rPr>
      </w:pPr>
      <w:r w:rsidRPr="00D65062">
        <w:rPr>
          <w:rFonts w:ascii="Verdana" w:hAnsi="Verdana"/>
          <w:lang w:val="en-US"/>
        </w:rPr>
        <w:t>define('WP_HOME', 'http://' . $_SERVER['HTTP_HOST'] . '/');</w:t>
      </w:r>
    </w:p>
    <w:p w14:paraId="1402867E" w14:textId="77777777" w:rsidR="00DF3F74" w:rsidRPr="00D65062" w:rsidRDefault="00DF3F74" w:rsidP="008B2DB7">
      <w:pPr>
        <w:rPr>
          <w:rFonts w:ascii="Verdana" w:hAnsi="Verdana"/>
          <w:lang w:val="en-US"/>
        </w:rPr>
      </w:pPr>
    </w:p>
    <w:p w14:paraId="3B5AA1A6" w14:textId="0073D9A7" w:rsidR="004F5253" w:rsidRPr="00D65062" w:rsidRDefault="004F5253" w:rsidP="004F5253">
      <w:pPr>
        <w:rPr>
          <w:rFonts w:ascii="Verdana" w:hAnsi="Verdana"/>
          <w:lang w:val="en-US"/>
        </w:rPr>
      </w:pPr>
      <w:r w:rsidRPr="00D65062">
        <w:rPr>
          <w:rFonts w:ascii="Verdana" w:hAnsi="Verdana"/>
          <w:lang w:val="en-US"/>
        </w:rPr>
        <w:lastRenderedPageBreak/>
        <w:t>Type “i” to  enter “edit/insert mode”.  Change http to https.</w:t>
      </w:r>
    </w:p>
    <w:p w14:paraId="1EF82371" w14:textId="77777777" w:rsidR="004F5253" w:rsidRPr="00D65062" w:rsidRDefault="004F5253" w:rsidP="004F5253">
      <w:pPr>
        <w:rPr>
          <w:rFonts w:ascii="Verdana" w:hAnsi="Verdana"/>
          <w:lang w:val="en-US"/>
        </w:rPr>
      </w:pPr>
    </w:p>
    <w:tbl>
      <w:tblPr>
        <w:tblStyle w:val="TableGrid"/>
        <w:tblW w:w="0" w:type="auto"/>
        <w:tblLook w:val="04A0" w:firstRow="1" w:lastRow="0" w:firstColumn="1" w:lastColumn="0" w:noHBand="0" w:noVBand="1"/>
      </w:tblPr>
      <w:tblGrid>
        <w:gridCol w:w="9396"/>
      </w:tblGrid>
      <w:tr w:rsidR="004F5253" w:rsidRPr="00D65062" w14:paraId="2E767718" w14:textId="77777777" w:rsidTr="00926AC4">
        <w:tc>
          <w:tcPr>
            <w:tcW w:w="9396" w:type="dxa"/>
            <w:shd w:val="clear" w:color="auto" w:fill="FFFEDD"/>
          </w:tcPr>
          <w:p w14:paraId="23B37001" w14:textId="77777777" w:rsidR="004F5253" w:rsidRPr="00D65062" w:rsidRDefault="004F5253" w:rsidP="00926AC4">
            <w:pPr>
              <w:pStyle w:val="p1"/>
              <w:jc w:val="both"/>
              <w:rPr>
                <w:rFonts w:ascii="Verdana" w:hAnsi="Verdana"/>
                <w:sz w:val="24"/>
                <w:szCs w:val="24"/>
                <w:lang w:val="en-US"/>
              </w:rPr>
            </w:pPr>
          </w:p>
          <w:p w14:paraId="6F46FBA3" w14:textId="77777777" w:rsidR="004F5253" w:rsidRPr="00D65062" w:rsidRDefault="004F5253" w:rsidP="004F5253">
            <w:pPr>
              <w:pStyle w:val="p1"/>
              <w:jc w:val="both"/>
              <w:rPr>
                <w:rFonts w:ascii="Courier New" w:hAnsi="Courier New" w:cs="Courier New"/>
                <w:sz w:val="24"/>
                <w:szCs w:val="24"/>
                <w:lang w:val="en-US"/>
              </w:rPr>
            </w:pPr>
            <w:r w:rsidRPr="00D65062">
              <w:rPr>
                <w:rFonts w:ascii="Courier New" w:hAnsi="Courier New" w:cs="Courier New"/>
                <w:sz w:val="24"/>
                <w:szCs w:val="24"/>
                <w:lang w:val="en-US"/>
              </w:rPr>
              <w:t>define('WP_SITEURL', 'https://' . $_SERVER['HTTP_HOST'] . '/');</w:t>
            </w:r>
          </w:p>
          <w:p w14:paraId="11307ED3" w14:textId="77777777" w:rsidR="004F5253" w:rsidRPr="00D65062" w:rsidRDefault="004F5253" w:rsidP="004F5253">
            <w:pPr>
              <w:pStyle w:val="p1"/>
              <w:jc w:val="both"/>
              <w:rPr>
                <w:rFonts w:ascii="Courier New" w:hAnsi="Courier New" w:cs="Courier New"/>
                <w:sz w:val="24"/>
                <w:szCs w:val="24"/>
                <w:lang w:val="en-US"/>
              </w:rPr>
            </w:pPr>
            <w:r w:rsidRPr="00D65062">
              <w:rPr>
                <w:rFonts w:ascii="Courier New" w:hAnsi="Courier New" w:cs="Courier New"/>
                <w:sz w:val="24"/>
                <w:szCs w:val="24"/>
                <w:lang w:val="en-US"/>
              </w:rPr>
              <w:t>define('WP_HOME', 'https://' . $_SERVER['HTTP_HOST'] . '/');</w:t>
            </w:r>
          </w:p>
          <w:p w14:paraId="6E077092" w14:textId="77777777" w:rsidR="004F5253" w:rsidRPr="00D65062" w:rsidRDefault="004F5253" w:rsidP="00926AC4">
            <w:pPr>
              <w:pStyle w:val="p1"/>
              <w:jc w:val="both"/>
              <w:rPr>
                <w:rFonts w:ascii="Verdana" w:hAnsi="Verdana"/>
                <w:sz w:val="24"/>
                <w:szCs w:val="24"/>
                <w:lang w:val="en-US"/>
              </w:rPr>
            </w:pPr>
          </w:p>
        </w:tc>
      </w:tr>
    </w:tbl>
    <w:p w14:paraId="22A1FC59" w14:textId="77777777" w:rsidR="004F5253" w:rsidRPr="00D65062" w:rsidRDefault="004F5253" w:rsidP="008B2DB7">
      <w:pPr>
        <w:rPr>
          <w:rFonts w:ascii="Verdana" w:hAnsi="Verdana"/>
          <w:lang w:val="en-US"/>
        </w:rPr>
      </w:pPr>
    </w:p>
    <w:p w14:paraId="16EC13A9" w14:textId="5CA11830" w:rsidR="00BA283D" w:rsidRPr="00D65062" w:rsidRDefault="004F5253" w:rsidP="008B2DB7">
      <w:pPr>
        <w:rPr>
          <w:rFonts w:ascii="Verdana" w:hAnsi="Verdana"/>
          <w:lang w:val="en-US"/>
        </w:rPr>
      </w:pPr>
      <w:r w:rsidRPr="00D65062">
        <w:rPr>
          <w:rFonts w:ascii="Verdana" w:hAnsi="Verdana"/>
          <w:lang w:val="en-US"/>
        </w:rPr>
        <w:t>T</w:t>
      </w:r>
      <w:r w:rsidR="00BA283D" w:rsidRPr="00D65062">
        <w:rPr>
          <w:rFonts w:ascii="Verdana" w:hAnsi="Verdana"/>
          <w:lang w:val="en-US"/>
        </w:rPr>
        <w:t>he end results should look as follows</w:t>
      </w:r>
      <w:r w:rsidRPr="00D65062">
        <w:rPr>
          <w:rFonts w:ascii="Verdana" w:hAnsi="Verdana"/>
          <w:lang w:val="en-US"/>
        </w:rPr>
        <w:t>:</w:t>
      </w:r>
    </w:p>
    <w:p w14:paraId="2B29D350" w14:textId="77777777" w:rsidR="004F5253" w:rsidRPr="00D65062" w:rsidRDefault="004F5253" w:rsidP="008B2DB7">
      <w:pPr>
        <w:rPr>
          <w:rFonts w:ascii="Verdana" w:hAnsi="Verdana"/>
          <w:lang w:val="en-US"/>
        </w:rPr>
      </w:pPr>
    </w:p>
    <w:p w14:paraId="1039926B" w14:textId="7FF4FA21" w:rsidR="004F5253" w:rsidRPr="00D65062" w:rsidRDefault="004F5253" w:rsidP="008B2DB7">
      <w:pPr>
        <w:rPr>
          <w:rFonts w:ascii="Verdana" w:hAnsi="Verdana"/>
          <w:lang w:val="en-US"/>
        </w:rPr>
      </w:pPr>
      <w:r w:rsidRPr="00D65062">
        <w:rPr>
          <w:rFonts w:ascii="Verdana" w:hAnsi="Verdana"/>
          <w:noProof/>
          <w:lang w:val="en-US" w:eastAsia="en-US"/>
        </w:rPr>
        <w:drawing>
          <wp:inline distT="0" distB="0" distL="0" distR="0" wp14:anchorId="0C700D80" wp14:editId="35830F76">
            <wp:extent cx="5972810" cy="495935"/>
            <wp:effectExtent l="0" t="0" r="0" b="12065"/>
            <wp:docPr id="17" name="Picture 17" descr="Azur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ure/image3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810" cy="495935"/>
                    </a:xfrm>
                    <a:prstGeom prst="rect">
                      <a:avLst/>
                    </a:prstGeom>
                    <a:noFill/>
                    <a:ln>
                      <a:noFill/>
                    </a:ln>
                  </pic:spPr>
                </pic:pic>
              </a:graphicData>
            </a:graphic>
          </wp:inline>
        </w:drawing>
      </w:r>
    </w:p>
    <w:p w14:paraId="0A7B5E12" w14:textId="77777777" w:rsidR="00BA283D" w:rsidRPr="00D65062" w:rsidRDefault="00BA283D" w:rsidP="008B2DB7">
      <w:pPr>
        <w:rPr>
          <w:rFonts w:ascii="Verdana" w:hAnsi="Verdana"/>
          <w:lang w:val="en-US"/>
        </w:rPr>
      </w:pPr>
    </w:p>
    <w:p w14:paraId="4B41781A" w14:textId="4BC7E7B0" w:rsidR="00BA283D" w:rsidRPr="00D65062" w:rsidRDefault="00DC3F55" w:rsidP="008B2DB7">
      <w:pPr>
        <w:rPr>
          <w:rFonts w:ascii="Verdana" w:hAnsi="Verdana"/>
          <w:lang w:val="en-US"/>
        </w:rPr>
      </w:pPr>
      <w:r w:rsidRPr="00D65062">
        <w:rPr>
          <w:rFonts w:ascii="Verdana" w:hAnsi="Verdana"/>
          <w:lang w:val="en-US"/>
        </w:rPr>
        <w:t xml:space="preserve">Hit </w:t>
      </w:r>
      <w:r w:rsidR="004F5253" w:rsidRPr="00D65062">
        <w:rPr>
          <w:rFonts w:ascii="Verdana" w:hAnsi="Verdana"/>
          <w:lang w:val="en-US"/>
        </w:rPr>
        <w:t xml:space="preserve">escape, then :wq.  Hit “Enter” </w:t>
      </w:r>
      <w:r w:rsidR="00BA283D" w:rsidRPr="00D65062">
        <w:rPr>
          <w:rFonts w:ascii="Verdana" w:hAnsi="Verdana"/>
          <w:lang w:val="en-US"/>
        </w:rPr>
        <w:t>to save and exit</w:t>
      </w:r>
      <w:r w:rsidR="004F5253" w:rsidRPr="00D65062">
        <w:rPr>
          <w:rFonts w:ascii="Verdana" w:hAnsi="Verdana"/>
          <w:lang w:val="en-US"/>
        </w:rPr>
        <w:t>.</w:t>
      </w:r>
    </w:p>
    <w:p w14:paraId="1669317A" w14:textId="77777777" w:rsidR="00BA283D" w:rsidRPr="00D65062" w:rsidRDefault="00BA283D" w:rsidP="008B2DB7">
      <w:pPr>
        <w:rPr>
          <w:rFonts w:ascii="Verdana" w:hAnsi="Verdana"/>
          <w:lang w:val="en-US"/>
        </w:rPr>
      </w:pPr>
    </w:p>
    <w:p w14:paraId="5C9BC57F" w14:textId="5D61B66B" w:rsidR="00BA283D" w:rsidRPr="00D65062" w:rsidRDefault="002004BF" w:rsidP="008B2DB7">
      <w:pPr>
        <w:rPr>
          <w:rFonts w:ascii="Verdana" w:hAnsi="Verdana"/>
          <w:lang w:val="en-US"/>
        </w:rPr>
      </w:pPr>
      <w:r w:rsidRPr="00D65062">
        <w:rPr>
          <w:rFonts w:ascii="Verdana" w:hAnsi="Verdana"/>
          <w:lang w:val="en-US"/>
        </w:rPr>
        <w:t>You</w:t>
      </w:r>
      <w:r w:rsidR="004F5253" w:rsidRPr="00D65062">
        <w:rPr>
          <w:rFonts w:ascii="Verdana" w:hAnsi="Verdana"/>
          <w:lang w:val="en-US"/>
        </w:rPr>
        <w:t xml:space="preserve"> now need to restart Apache for the changes to take effect.</w:t>
      </w:r>
    </w:p>
    <w:p w14:paraId="5EAE42B5" w14:textId="77777777" w:rsidR="004F5253" w:rsidRPr="00D65062" w:rsidRDefault="004F5253" w:rsidP="008B2DB7">
      <w:pPr>
        <w:rPr>
          <w:rFonts w:ascii="Verdana" w:hAnsi="Verdana"/>
          <w:lang w:val="en-US"/>
        </w:rPr>
      </w:pPr>
    </w:p>
    <w:tbl>
      <w:tblPr>
        <w:tblStyle w:val="TableGrid"/>
        <w:tblW w:w="0" w:type="auto"/>
        <w:tblLook w:val="04A0" w:firstRow="1" w:lastRow="0" w:firstColumn="1" w:lastColumn="0" w:noHBand="0" w:noVBand="1"/>
      </w:tblPr>
      <w:tblGrid>
        <w:gridCol w:w="9396"/>
      </w:tblGrid>
      <w:tr w:rsidR="004F5253" w:rsidRPr="00D65062" w14:paraId="47ECB37B" w14:textId="77777777" w:rsidTr="00926AC4">
        <w:tc>
          <w:tcPr>
            <w:tcW w:w="9396" w:type="dxa"/>
            <w:shd w:val="clear" w:color="auto" w:fill="FFFEDD"/>
          </w:tcPr>
          <w:p w14:paraId="316DA980" w14:textId="77777777" w:rsidR="004F5253" w:rsidRPr="00D65062" w:rsidRDefault="004F5253" w:rsidP="00926AC4">
            <w:pPr>
              <w:pStyle w:val="p1"/>
              <w:jc w:val="both"/>
              <w:rPr>
                <w:rFonts w:ascii="Verdana" w:hAnsi="Verdana"/>
                <w:sz w:val="24"/>
                <w:szCs w:val="24"/>
                <w:lang w:val="en-US"/>
              </w:rPr>
            </w:pPr>
          </w:p>
          <w:p w14:paraId="5A2D4584" w14:textId="77777777" w:rsidR="004F5253" w:rsidRPr="00D65062" w:rsidRDefault="004F5253" w:rsidP="00926AC4">
            <w:pPr>
              <w:pStyle w:val="p1"/>
              <w:jc w:val="both"/>
              <w:rPr>
                <w:rFonts w:ascii="Courier New" w:hAnsi="Courier New" w:cs="Courier New"/>
                <w:sz w:val="24"/>
                <w:szCs w:val="24"/>
                <w:lang w:val="en-US"/>
              </w:rPr>
            </w:pPr>
            <w:r w:rsidRPr="00D65062">
              <w:rPr>
                <w:rFonts w:ascii="Courier New" w:hAnsi="Courier New" w:cs="Courier New"/>
                <w:sz w:val="24"/>
                <w:szCs w:val="24"/>
                <w:lang w:val="en-US"/>
              </w:rPr>
              <w:t xml:space="preserve">sudo /opt/bitnami/ctlscript.sh restart apache </w:t>
            </w:r>
          </w:p>
          <w:p w14:paraId="22198414" w14:textId="15D0C66D" w:rsidR="004F5253" w:rsidRPr="00D65062" w:rsidRDefault="004F5253" w:rsidP="004F5253">
            <w:pPr>
              <w:pStyle w:val="p1"/>
              <w:tabs>
                <w:tab w:val="left" w:pos="4044"/>
              </w:tabs>
              <w:jc w:val="both"/>
              <w:rPr>
                <w:rFonts w:ascii="Verdana" w:hAnsi="Verdana"/>
                <w:sz w:val="24"/>
                <w:szCs w:val="24"/>
                <w:lang w:val="en-US"/>
              </w:rPr>
            </w:pPr>
            <w:r w:rsidRPr="00D65062">
              <w:rPr>
                <w:rFonts w:ascii="Verdana" w:hAnsi="Verdana"/>
                <w:sz w:val="24"/>
                <w:szCs w:val="24"/>
                <w:lang w:val="en-US"/>
              </w:rPr>
              <w:tab/>
            </w:r>
          </w:p>
        </w:tc>
      </w:tr>
    </w:tbl>
    <w:p w14:paraId="32F6642C" w14:textId="77777777" w:rsidR="004F5253" w:rsidRPr="00D65062" w:rsidRDefault="004F5253" w:rsidP="008B2DB7">
      <w:pPr>
        <w:rPr>
          <w:rFonts w:ascii="Verdana" w:hAnsi="Verdana"/>
          <w:lang w:val="en-US"/>
        </w:rPr>
      </w:pPr>
    </w:p>
    <w:p w14:paraId="08EF4D15" w14:textId="77777777" w:rsidR="008B2DB7" w:rsidRPr="00D65062" w:rsidRDefault="008B2DB7" w:rsidP="008F2E6F">
      <w:pPr>
        <w:jc w:val="both"/>
        <w:rPr>
          <w:rFonts w:ascii="Verdana" w:hAnsi="Verdana"/>
          <w:lang w:val="en-US"/>
        </w:rPr>
      </w:pPr>
    </w:p>
    <w:p w14:paraId="22C33E46" w14:textId="4DD237FC" w:rsidR="00C103F8" w:rsidRPr="00D65062" w:rsidRDefault="00C103F8" w:rsidP="00C103F8">
      <w:pPr>
        <w:jc w:val="both"/>
        <w:rPr>
          <w:rFonts w:ascii="Verdana" w:hAnsi="Verdana"/>
          <w:lang w:val="en-US"/>
        </w:rPr>
      </w:pPr>
      <w:r w:rsidRPr="00D65062">
        <w:rPr>
          <w:rFonts w:ascii="Verdana" w:hAnsi="Verdana"/>
          <w:lang w:val="en-US"/>
        </w:rPr>
        <w:t>Verify that https:</w:t>
      </w:r>
      <w:r w:rsidR="00E00D12" w:rsidRPr="00D65062">
        <w:rPr>
          <w:rFonts w:ascii="Verdana" w:hAnsi="Verdana"/>
          <w:lang w:val="en-US"/>
        </w:rPr>
        <w:t>//</w:t>
      </w:r>
      <w:r w:rsidRPr="00D65062">
        <w:rPr>
          <w:rFonts w:ascii="Verdana" w:hAnsi="Verdana"/>
          <w:lang w:val="en-US"/>
        </w:rPr>
        <w:t>&lt;Public IP address</w:t>
      </w:r>
      <w:r w:rsidR="007E74EC" w:rsidRPr="00D65062">
        <w:rPr>
          <w:rFonts w:ascii="Verdana" w:hAnsi="Verdana"/>
          <w:lang w:val="en-US"/>
        </w:rPr>
        <w:t xml:space="preserve"> of WordPress</w:t>
      </w:r>
      <w:r w:rsidRPr="00D65062">
        <w:rPr>
          <w:rFonts w:ascii="Verdana" w:hAnsi="Verdana"/>
          <w:lang w:val="en-US"/>
        </w:rPr>
        <w:t>&gt; displays the Wordpress blog</w:t>
      </w:r>
      <w:r w:rsidR="000D5601" w:rsidRPr="00D65062">
        <w:rPr>
          <w:rFonts w:ascii="Verdana" w:hAnsi="Verdana"/>
          <w:lang w:val="en-US"/>
        </w:rPr>
        <w:t xml:space="preserve"> (Accept the security warning).</w:t>
      </w:r>
    </w:p>
    <w:p w14:paraId="2806C781" w14:textId="77777777" w:rsidR="004F5253" w:rsidRPr="00D65062" w:rsidRDefault="004F5253" w:rsidP="00C103F8">
      <w:pPr>
        <w:jc w:val="both"/>
        <w:rPr>
          <w:rFonts w:ascii="Verdana" w:hAnsi="Verdana"/>
          <w:lang w:val="en-US"/>
        </w:rPr>
      </w:pPr>
    </w:p>
    <w:p w14:paraId="27207A87" w14:textId="4D4A1250" w:rsidR="004F5253" w:rsidRPr="00D65062" w:rsidRDefault="00F6028B" w:rsidP="00C103F8">
      <w:pPr>
        <w:jc w:val="both"/>
        <w:rPr>
          <w:rFonts w:ascii="Verdana" w:hAnsi="Verdana"/>
          <w:lang w:val="en-US"/>
        </w:rPr>
      </w:pPr>
      <w:r w:rsidRPr="00D65062">
        <w:rPr>
          <w:rFonts w:ascii="Verdana" w:hAnsi="Verdana"/>
          <w:noProof/>
          <w:lang w:val="en-US" w:eastAsia="en-US"/>
        </w:rPr>
        <w:drawing>
          <wp:inline distT="0" distB="0" distL="0" distR="0" wp14:anchorId="36DE6566" wp14:editId="7097B4B1">
            <wp:extent cx="4633374" cy="2980709"/>
            <wp:effectExtent l="0" t="0" r="0" b="0"/>
            <wp:docPr id="21" name="Picture 21" descr="Azur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image3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40126" cy="2985052"/>
                    </a:xfrm>
                    <a:prstGeom prst="rect">
                      <a:avLst/>
                    </a:prstGeom>
                    <a:noFill/>
                    <a:ln>
                      <a:noFill/>
                    </a:ln>
                  </pic:spPr>
                </pic:pic>
              </a:graphicData>
            </a:graphic>
          </wp:inline>
        </w:drawing>
      </w:r>
    </w:p>
    <w:p w14:paraId="5F6CD22E" w14:textId="77777777" w:rsidR="008B2DB7" w:rsidRPr="00D65062" w:rsidRDefault="008B2DB7" w:rsidP="008F2E6F">
      <w:pPr>
        <w:jc w:val="both"/>
        <w:rPr>
          <w:rFonts w:ascii="Verdana" w:hAnsi="Verdana"/>
          <w:lang w:val="en-US"/>
        </w:rPr>
      </w:pPr>
    </w:p>
    <w:p w14:paraId="06FBE8B5" w14:textId="77777777" w:rsidR="00D61231" w:rsidRPr="00D65062" w:rsidRDefault="00D61231" w:rsidP="008F2E6F">
      <w:pPr>
        <w:jc w:val="both"/>
        <w:rPr>
          <w:rFonts w:ascii="Verdana" w:hAnsi="Verdana"/>
          <w:b/>
          <w:lang w:val="en-US"/>
        </w:rPr>
      </w:pPr>
    </w:p>
    <w:p w14:paraId="7268DBA7" w14:textId="77777777" w:rsidR="00D61231" w:rsidRPr="00D65062" w:rsidRDefault="00D61231" w:rsidP="008F2E6F">
      <w:pPr>
        <w:jc w:val="both"/>
        <w:rPr>
          <w:rFonts w:ascii="Verdana" w:hAnsi="Verdana"/>
          <w:b/>
          <w:lang w:val="en-US"/>
        </w:rPr>
      </w:pPr>
    </w:p>
    <w:p w14:paraId="4E020332" w14:textId="3FA7BBB6" w:rsidR="004F5253" w:rsidRPr="00D65062" w:rsidRDefault="009B25AB" w:rsidP="008F2E6F">
      <w:pPr>
        <w:jc w:val="both"/>
        <w:rPr>
          <w:rFonts w:ascii="Verdana" w:hAnsi="Verdana"/>
          <w:b/>
          <w:lang w:val="en-US"/>
        </w:rPr>
      </w:pPr>
      <w:r w:rsidRPr="00D65062">
        <w:rPr>
          <w:rFonts w:ascii="Verdana" w:hAnsi="Verdana"/>
          <w:b/>
          <w:lang w:val="en-US"/>
        </w:rPr>
        <w:lastRenderedPageBreak/>
        <w:t>Restrict direct Internet access to the WordPress application</w:t>
      </w:r>
    </w:p>
    <w:p w14:paraId="0AE6A985" w14:textId="77777777" w:rsidR="004F5253" w:rsidRPr="00D65062" w:rsidRDefault="004F5253" w:rsidP="008F2E6F">
      <w:pPr>
        <w:jc w:val="both"/>
        <w:rPr>
          <w:rFonts w:ascii="Verdana" w:hAnsi="Verdana"/>
          <w:lang w:val="en-US"/>
        </w:rPr>
      </w:pPr>
    </w:p>
    <w:p w14:paraId="0AD5DD28" w14:textId="292227EF" w:rsidR="00C103F8" w:rsidRPr="00D65062" w:rsidRDefault="002004BF" w:rsidP="008F2E6F">
      <w:pPr>
        <w:jc w:val="both"/>
        <w:rPr>
          <w:rFonts w:ascii="Verdana" w:hAnsi="Verdana"/>
          <w:lang w:val="en-US"/>
        </w:rPr>
      </w:pPr>
      <w:r w:rsidRPr="00D65062">
        <w:rPr>
          <w:rFonts w:ascii="Verdana" w:hAnsi="Verdana"/>
          <w:lang w:val="en-US"/>
        </w:rPr>
        <w:t>You</w:t>
      </w:r>
      <w:r w:rsidR="004F5253" w:rsidRPr="00D65062">
        <w:rPr>
          <w:rFonts w:ascii="Verdana" w:hAnsi="Verdana"/>
          <w:lang w:val="en-US"/>
        </w:rPr>
        <w:t xml:space="preserve"> now need to modify the Network security group to remove direct inbound access to </w:t>
      </w:r>
      <w:r w:rsidR="004A678D" w:rsidRPr="00D65062">
        <w:rPr>
          <w:rFonts w:ascii="Verdana" w:hAnsi="Verdana"/>
          <w:lang w:val="en-US"/>
        </w:rPr>
        <w:t>the WordPress application</w:t>
      </w:r>
      <w:r w:rsidR="004F5253" w:rsidRPr="00D65062">
        <w:rPr>
          <w:rFonts w:ascii="Verdana" w:hAnsi="Verdana"/>
          <w:lang w:val="en-US"/>
        </w:rPr>
        <w:t>.</w:t>
      </w:r>
    </w:p>
    <w:p w14:paraId="69CF8D11" w14:textId="77777777" w:rsidR="004F5253" w:rsidRPr="00D65062" w:rsidRDefault="004F5253" w:rsidP="008F2E6F">
      <w:pPr>
        <w:jc w:val="both"/>
        <w:rPr>
          <w:rFonts w:ascii="Verdana" w:hAnsi="Verdana"/>
          <w:lang w:val="en-US"/>
        </w:rPr>
      </w:pPr>
    </w:p>
    <w:p w14:paraId="5345A88E" w14:textId="0391371E" w:rsidR="00186DC3" w:rsidRPr="00D65062" w:rsidRDefault="004F5253" w:rsidP="008F2E6F">
      <w:pPr>
        <w:jc w:val="both"/>
        <w:rPr>
          <w:rFonts w:ascii="Verdana" w:hAnsi="Verdana"/>
          <w:lang w:val="en-US"/>
        </w:rPr>
      </w:pPr>
      <w:r w:rsidRPr="00D65062">
        <w:rPr>
          <w:rFonts w:ascii="Verdana" w:hAnsi="Verdana"/>
          <w:lang w:val="en-US"/>
        </w:rPr>
        <w:t>From the Microsoft Azure Portal, g</w:t>
      </w:r>
      <w:r w:rsidR="00186DC3" w:rsidRPr="00D65062">
        <w:rPr>
          <w:rFonts w:ascii="Verdana" w:hAnsi="Verdana"/>
          <w:lang w:val="en-US"/>
        </w:rPr>
        <w:t>o to “Resource group</w:t>
      </w:r>
      <w:r w:rsidR="00CC5034" w:rsidRPr="00D65062">
        <w:rPr>
          <w:rFonts w:ascii="Verdana" w:hAnsi="Verdana"/>
          <w:lang w:val="en-US"/>
        </w:rPr>
        <w:t xml:space="preserve">s”, click on your resource group then </w:t>
      </w:r>
      <w:r w:rsidR="002B4C6A" w:rsidRPr="00D65062">
        <w:rPr>
          <w:rFonts w:ascii="Verdana" w:hAnsi="Verdana"/>
          <w:lang w:val="en-US"/>
        </w:rPr>
        <w:t>select your WordPress Network security g</w:t>
      </w:r>
      <w:r w:rsidR="00186DC3" w:rsidRPr="00D65062">
        <w:rPr>
          <w:rFonts w:ascii="Verdana" w:hAnsi="Verdana"/>
          <w:lang w:val="en-US"/>
        </w:rPr>
        <w:t>roup</w:t>
      </w:r>
      <w:r w:rsidR="009B25AB" w:rsidRPr="00D65062">
        <w:rPr>
          <w:rFonts w:ascii="Verdana" w:hAnsi="Verdana"/>
          <w:lang w:val="en-US"/>
        </w:rPr>
        <w:t>.</w:t>
      </w:r>
    </w:p>
    <w:p w14:paraId="13E01D79" w14:textId="77777777" w:rsidR="002B4C6A" w:rsidRPr="00D65062" w:rsidRDefault="002B4C6A" w:rsidP="008F2E6F">
      <w:pPr>
        <w:jc w:val="both"/>
        <w:rPr>
          <w:rFonts w:ascii="Verdana" w:hAnsi="Verdana"/>
          <w:lang w:val="en-US"/>
        </w:rPr>
      </w:pPr>
    </w:p>
    <w:p w14:paraId="3AE36331" w14:textId="79944B34" w:rsidR="00CC5034" w:rsidRPr="00D65062" w:rsidRDefault="00DA4A5B" w:rsidP="008F2E6F">
      <w:pPr>
        <w:jc w:val="both"/>
        <w:rPr>
          <w:rFonts w:ascii="Verdana" w:hAnsi="Verdana"/>
          <w:lang w:val="en-US"/>
        </w:rPr>
      </w:pPr>
      <w:r w:rsidRPr="00D65062">
        <w:rPr>
          <w:rFonts w:ascii="Verdana" w:hAnsi="Verdana"/>
          <w:noProof/>
          <w:lang w:val="en-US" w:eastAsia="en-US"/>
        </w:rPr>
        <w:drawing>
          <wp:inline distT="0" distB="0" distL="0" distR="0" wp14:anchorId="7C26C587" wp14:editId="7B0E95C3">
            <wp:extent cx="5953760" cy="3329305"/>
            <wp:effectExtent l="0" t="0" r="0" b="0"/>
            <wp:docPr id="23" name="Picture 23" descr="lab1/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b1/image3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53760" cy="3329305"/>
                    </a:xfrm>
                    <a:prstGeom prst="rect">
                      <a:avLst/>
                    </a:prstGeom>
                    <a:noFill/>
                    <a:ln>
                      <a:noFill/>
                    </a:ln>
                  </pic:spPr>
                </pic:pic>
              </a:graphicData>
            </a:graphic>
          </wp:inline>
        </w:drawing>
      </w:r>
    </w:p>
    <w:p w14:paraId="69C5B43B" w14:textId="77777777" w:rsidR="00CC5034" w:rsidRPr="00D65062" w:rsidRDefault="00CC5034" w:rsidP="008F2E6F">
      <w:pPr>
        <w:jc w:val="both"/>
        <w:rPr>
          <w:rFonts w:ascii="Verdana" w:hAnsi="Verdana"/>
          <w:lang w:val="en-US"/>
        </w:rPr>
      </w:pPr>
    </w:p>
    <w:p w14:paraId="56F12FB8" w14:textId="6B28BC95" w:rsidR="00C71708" w:rsidRPr="00D65062" w:rsidRDefault="003A3D64" w:rsidP="00C71708">
      <w:pPr>
        <w:jc w:val="both"/>
        <w:rPr>
          <w:rFonts w:ascii="Verdana" w:hAnsi="Verdana"/>
          <w:lang w:val="en-US"/>
        </w:rPr>
      </w:pPr>
      <w:r w:rsidRPr="00D65062">
        <w:rPr>
          <w:rFonts w:ascii="Verdana" w:hAnsi="Verdana"/>
          <w:lang w:val="en-US"/>
        </w:rPr>
        <w:t>Remove the HTTP and HTTPS</w:t>
      </w:r>
      <w:r w:rsidR="00C71708" w:rsidRPr="00D65062">
        <w:rPr>
          <w:rFonts w:ascii="Verdana" w:hAnsi="Verdana"/>
          <w:lang w:val="en-US"/>
        </w:rPr>
        <w:t xml:space="preserve"> inbound rules </w:t>
      </w:r>
      <w:r w:rsidRPr="00D65062">
        <w:rPr>
          <w:rFonts w:ascii="Verdana" w:hAnsi="Verdana"/>
          <w:lang w:val="en-US"/>
        </w:rPr>
        <w:t>leaving</w:t>
      </w:r>
      <w:r w:rsidR="002004BF" w:rsidRPr="00D65062">
        <w:rPr>
          <w:rFonts w:ascii="Verdana" w:hAnsi="Verdana"/>
          <w:lang w:val="en-US"/>
        </w:rPr>
        <w:t xml:space="preserve"> SSH access, as you will</w:t>
      </w:r>
      <w:r w:rsidR="00C71708" w:rsidRPr="00D65062">
        <w:rPr>
          <w:rFonts w:ascii="Verdana" w:hAnsi="Verdana"/>
          <w:lang w:val="en-US"/>
        </w:rPr>
        <w:t xml:space="preserve"> only allow web access to the WordPress blog via the F5 BIG-IP.</w:t>
      </w:r>
    </w:p>
    <w:p w14:paraId="40612498" w14:textId="77777777" w:rsidR="00CC5034" w:rsidRPr="00D65062" w:rsidRDefault="00CC5034" w:rsidP="008F2E6F">
      <w:pPr>
        <w:jc w:val="both"/>
        <w:rPr>
          <w:rFonts w:ascii="Verdana" w:hAnsi="Verdana"/>
          <w:lang w:val="en-US"/>
        </w:rPr>
      </w:pPr>
    </w:p>
    <w:p w14:paraId="1064929C" w14:textId="2EA71918" w:rsidR="0036344A" w:rsidRPr="00D65062" w:rsidRDefault="003A3D64" w:rsidP="008F2E6F">
      <w:pPr>
        <w:jc w:val="both"/>
        <w:rPr>
          <w:rFonts w:ascii="Verdana" w:hAnsi="Verdana"/>
          <w:lang w:val="en-US"/>
        </w:rPr>
      </w:pPr>
      <w:r w:rsidRPr="00D65062">
        <w:rPr>
          <w:rFonts w:ascii="Verdana" w:hAnsi="Verdana"/>
          <w:noProof/>
          <w:lang w:val="en-US" w:eastAsia="en-US"/>
        </w:rPr>
        <w:drawing>
          <wp:inline distT="0" distB="0" distL="0" distR="0" wp14:anchorId="1BA1553E" wp14:editId="73195A38">
            <wp:extent cx="5970270" cy="1244600"/>
            <wp:effectExtent l="0" t="0" r="0" b="0"/>
            <wp:docPr id="27" name="Picture 27" descr="Azur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image4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0270" cy="1244600"/>
                    </a:xfrm>
                    <a:prstGeom prst="rect">
                      <a:avLst/>
                    </a:prstGeom>
                    <a:noFill/>
                    <a:ln>
                      <a:noFill/>
                    </a:ln>
                  </pic:spPr>
                </pic:pic>
              </a:graphicData>
            </a:graphic>
          </wp:inline>
        </w:drawing>
      </w:r>
    </w:p>
    <w:p w14:paraId="2628BDD3" w14:textId="77777777" w:rsidR="002A385A" w:rsidRPr="00D65062" w:rsidRDefault="002A385A" w:rsidP="008F2E6F">
      <w:pPr>
        <w:jc w:val="both"/>
        <w:rPr>
          <w:rFonts w:ascii="Verdana" w:hAnsi="Verdana"/>
          <w:lang w:val="en-US"/>
        </w:rPr>
      </w:pPr>
    </w:p>
    <w:p w14:paraId="69383A62" w14:textId="62AE8539" w:rsidR="007C2B64" w:rsidRPr="00D65062" w:rsidRDefault="00C71708" w:rsidP="008F2E6F">
      <w:pPr>
        <w:jc w:val="both"/>
        <w:rPr>
          <w:rFonts w:ascii="Verdana" w:hAnsi="Verdana"/>
          <w:lang w:val="en-US"/>
        </w:rPr>
      </w:pPr>
      <w:r w:rsidRPr="00D65062">
        <w:rPr>
          <w:rFonts w:ascii="Verdana" w:hAnsi="Verdana"/>
          <w:lang w:val="en-US"/>
        </w:rPr>
        <w:t xml:space="preserve">To do this, click on the “…” link at the far right side of the rule to be </w:t>
      </w:r>
      <w:r w:rsidR="00356FD6" w:rsidRPr="00D65062">
        <w:rPr>
          <w:rFonts w:ascii="Verdana" w:hAnsi="Verdana"/>
          <w:lang w:val="en-US"/>
        </w:rPr>
        <w:t>deleted</w:t>
      </w:r>
      <w:r w:rsidRPr="00D65062">
        <w:rPr>
          <w:rFonts w:ascii="Verdana" w:hAnsi="Verdana"/>
          <w:lang w:val="en-US"/>
        </w:rPr>
        <w:t>.</w:t>
      </w:r>
    </w:p>
    <w:p w14:paraId="364BA125" w14:textId="77777777" w:rsidR="00C71708" w:rsidRPr="00D65062" w:rsidRDefault="00C71708" w:rsidP="008F2E6F">
      <w:pPr>
        <w:jc w:val="both"/>
        <w:rPr>
          <w:rFonts w:ascii="Verdana" w:hAnsi="Verdana"/>
          <w:lang w:val="en-US"/>
        </w:rPr>
      </w:pPr>
    </w:p>
    <w:p w14:paraId="11285214" w14:textId="606378B5" w:rsidR="003A3D64" w:rsidRPr="00D65062" w:rsidRDefault="003A3D64" w:rsidP="008F2E6F">
      <w:pPr>
        <w:jc w:val="both"/>
        <w:rPr>
          <w:rFonts w:ascii="Verdana" w:hAnsi="Verdana"/>
          <w:lang w:val="en-US"/>
        </w:rPr>
      </w:pPr>
      <w:r w:rsidRPr="00D65062">
        <w:rPr>
          <w:rFonts w:ascii="Verdana" w:hAnsi="Verdana"/>
          <w:noProof/>
          <w:lang w:val="en-US" w:eastAsia="en-US"/>
        </w:rPr>
        <w:drawing>
          <wp:inline distT="0" distB="0" distL="0" distR="0" wp14:anchorId="32FC2E59" wp14:editId="0380F53D">
            <wp:extent cx="5210303" cy="758518"/>
            <wp:effectExtent l="0" t="0" r="0" b="3810"/>
            <wp:docPr id="26" name="Picture 26" descr="Azur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zure/image4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0947" cy="761523"/>
                    </a:xfrm>
                    <a:prstGeom prst="rect">
                      <a:avLst/>
                    </a:prstGeom>
                    <a:noFill/>
                    <a:ln>
                      <a:noFill/>
                    </a:ln>
                  </pic:spPr>
                </pic:pic>
              </a:graphicData>
            </a:graphic>
          </wp:inline>
        </w:drawing>
      </w:r>
    </w:p>
    <w:p w14:paraId="6D77348F" w14:textId="77777777" w:rsidR="003A3D64" w:rsidRPr="00D65062" w:rsidRDefault="003A3D64" w:rsidP="008F2E6F">
      <w:pPr>
        <w:jc w:val="both"/>
        <w:rPr>
          <w:rFonts w:ascii="Verdana" w:hAnsi="Verdana"/>
          <w:lang w:val="en-US"/>
        </w:rPr>
      </w:pPr>
    </w:p>
    <w:p w14:paraId="59741614" w14:textId="067B8CF4" w:rsidR="00C71708" w:rsidRPr="00D65062" w:rsidRDefault="00C71708" w:rsidP="008F2E6F">
      <w:pPr>
        <w:jc w:val="both"/>
        <w:rPr>
          <w:rFonts w:ascii="Verdana" w:hAnsi="Verdana"/>
          <w:lang w:val="en-US"/>
        </w:rPr>
      </w:pPr>
      <w:r w:rsidRPr="00D65062">
        <w:rPr>
          <w:rFonts w:ascii="Verdana" w:hAnsi="Verdana"/>
          <w:lang w:val="en-US"/>
        </w:rPr>
        <w:t>Click “Delete”</w:t>
      </w:r>
      <w:r w:rsidR="003A3D64" w:rsidRPr="00D65062">
        <w:rPr>
          <w:rFonts w:ascii="Verdana" w:hAnsi="Verdana"/>
          <w:lang w:val="en-US"/>
        </w:rPr>
        <w:t xml:space="preserve"> and confirm the delete action when prompted by clicking “Yes”.</w:t>
      </w:r>
    </w:p>
    <w:p w14:paraId="5D1A4C87" w14:textId="77777777" w:rsidR="00E22F78" w:rsidRPr="00D65062" w:rsidRDefault="00E22F78" w:rsidP="008F2E6F">
      <w:pPr>
        <w:jc w:val="both"/>
        <w:rPr>
          <w:rFonts w:ascii="Verdana" w:hAnsi="Verdana"/>
          <w:lang w:val="en-US"/>
        </w:rPr>
      </w:pPr>
    </w:p>
    <w:p w14:paraId="7C7279BF" w14:textId="77777777" w:rsidR="003A3D64" w:rsidRPr="00D65062" w:rsidRDefault="003A3D64" w:rsidP="008F2E6F">
      <w:pPr>
        <w:jc w:val="both"/>
        <w:rPr>
          <w:rFonts w:ascii="Verdana" w:hAnsi="Verdana"/>
          <w:lang w:val="en-US"/>
        </w:rPr>
      </w:pPr>
      <w:r w:rsidRPr="00D65062">
        <w:rPr>
          <w:rFonts w:ascii="Verdana" w:hAnsi="Verdana"/>
          <w:lang w:val="en-US"/>
        </w:rPr>
        <w:t>Confirm web access has been restricted to WordPress.</w:t>
      </w:r>
    </w:p>
    <w:p w14:paraId="13A98500" w14:textId="77777777" w:rsidR="003A3D64" w:rsidRPr="00D65062" w:rsidRDefault="003A3D64" w:rsidP="008F2E6F">
      <w:pPr>
        <w:jc w:val="both"/>
        <w:rPr>
          <w:rFonts w:ascii="Verdana" w:hAnsi="Verdana"/>
          <w:lang w:val="en-US"/>
        </w:rPr>
      </w:pPr>
    </w:p>
    <w:p w14:paraId="596169B0" w14:textId="2EA89A01" w:rsidR="003A3D64" w:rsidRPr="00D65062" w:rsidRDefault="003A3D64" w:rsidP="003A3D64">
      <w:pPr>
        <w:jc w:val="both"/>
        <w:rPr>
          <w:rFonts w:ascii="Verdana" w:hAnsi="Verdana"/>
          <w:lang w:val="en-US"/>
        </w:rPr>
      </w:pPr>
      <w:r w:rsidRPr="00D65062">
        <w:rPr>
          <w:rFonts w:ascii="Verdana" w:hAnsi="Verdana"/>
          <w:lang w:val="en-US"/>
        </w:rPr>
        <w:t>Open a private browser windows and verify that https:&lt;Public IP address&gt; and http:&lt;Public IP address&gt; do NOT display the</w:t>
      </w:r>
      <w:r w:rsidR="00356FD6" w:rsidRPr="00D65062">
        <w:rPr>
          <w:rFonts w:ascii="Verdana" w:hAnsi="Verdana"/>
          <w:lang w:val="en-US"/>
        </w:rPr>
        <w:t xml:space="preserve"> WordP</w:t>
      </w:r>
      <w:r w:rsidRPr="00D65062">
        <w:rPr>
          <w:rFonts w:ascii="Verdana" w:hAnsi="Verdana"/>
          <w:lang w:val="en-US"/>
        </w:rPr>
        <w:t>ress blog.</w:t>
      </w:r>
    </w:p>
    <w:p w14:paraId="24DD5F61" w14:textId="77777777" w:rsidR="003A3D64" w:rsidRPr="00D65062" w:rsidRDefault="003A3D64" w:rsidP="008F2E6F">
      <w:pPr>
        <w:jc w:val="both"/>
        <w:rPr>
          <w:rFonts w:ascii="Verdana" w:hAnsi="Verdana"/>
          <w:lang w:val="en-US"/>
        </w:rPr>
      </w:pPr>
    </w:p>
    <w:p w14:paraId="71049E1A" w14:textId="49847B57" w:rsidR="003A3D64" w:rsidRPr="00D65062" w:rsidRDefault="00C003E3" w:rsidP="008F2E6F">
      <w:pPr>
        <w:jc w:val="both"/>
        <w:rPr>
          <w:rFonts w:ascii="Verdana" w:hAnsi="Verdana"/>
          <w:lang w:val="en-US"/>
        </w:rPr>
      </w:pPr>
      <w:r w:rsidRPr="00D65062">
        <w:rPr>
          <w:rFonts w:ascii="Verdana" w:hAnsi="Verdana"/>
          <w:noProof/>
          <w:lang w:val="en-US" w:eastAsia="en-US"/>
        </w:rPr>
        <w:drawing>
          <wp:inline distT="0" distB="0" distL="0" distR="0" wp14:anchorId="0A80D041" wp14:editId="6DFF43CC">
            <wp:extent cx="4295903" cy="2762371"/>
            <wp:effectExtent l="0" t="0" r="0" b="6350"/>
            <wp:docPr id="28" name="Picture 28" descr="Azur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zure/image4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05171" cy="2768330"/>
                    </a:xfrm>
                    <a:prstGeom prst="rect">
                      <a:avLst/>
                    </a:prstGeom>
                    <a:noFill/>
                    <a:ln>
                      <a:noFill/>
                    </a:ln>
                  </pic:spPr>
                </pic:pic>
              </a:graphicData>
            </a:graphic>
          </wp:inline>
        </w:drawing>
      </w:r>
    </w:p>
    <w:p w14:paraId="30ACA089" w14:textId="5D7C4B94" w:rsidR="00C003E3" w:rsidRPr="00D65062" w:rsidRDefault="003A3D64" w:rsidP="00D37758">
      <w:pPr>
        <w:tabs>
          <w:tab w:val="left" w:pos="5736"/>
        </w:tabs>
        <w:jc w:val="both"/>
        <w:rPr>
          <w:rFonts w:ascii="Verdana" w:hAnsi="Verdana"/>
          <w:lang w:val="en-US"/>
        </w:rPr>
      </w:pPr>
      <w:r w:rsidRPr="00D65062">
        <w:rPr>
          <w:rFonts w:ascii="Verdana" w:hAnsi="Verdana"/>
          <w:lang w:val="en-US"/>
        </w:rPr>
        <w:tab/>
      </w:r>
    </w:p>
    <w:p w14:paraId="046C4B41" w14:textId="77777777" w:rsidR="00D37758" w:rsidRPr="00D65062" w:rsidRDefault="00D37758" w:rsidP="00D37758">
      <w:pPr>
        <w:tabs>
          <w:tab w:val="left" w:pos="5736"/>
        </w:tabs>
        <w:jc w:val="both"/>
        <w:rPr>
          <w:rFonts w:ascii="Verdana" w:hAnsi="Verdana"/>
          <w:lang w:val="en-US"/>
        </w:rPr>
      </w:pPr>
    </w:p>
    <w:p w14:paraId="18EA2DE3" w14:textId="747490AA" w:rsidR="00C003E3" w:rsidRPr="00D65062" w:rsidRDefault="00C003E3" w:rsidP="008205D8">
      <w:pPr>
        <w:pStyle w:val="Heading2"/>
        <w:rPr>
          <w:lang w:val="en-US"/>
        </w:rPr>
      </w:pPr>
      <w:bookmarkStart w:id="13" w:name="_Toc497485505"/>
      <w:r w:rsidRPr="00D65062">
        <w:rPr>
          <w:lang w:val="en-US"/>
        </w:rPr>
        <w:t>Step 6.  Allow Internet access to WordPress through the BIG-IP</w:t>
      </w:r>
      <w:bookmarkEnd w:id="13"/>
    </w:p>
    <w:p w14:paraId="6AEF2BEA" w14:textId="77777777" w:rsidR="00C003E3" w:rsidRPr="00D65062" w:rsidRDefault="00C003E3" w:rsidP="008F2E6F">
      <w:pPr>
        <w:jc w:val="both"/>
        <w:rPr>
          <w:rFonts w:ascii="Verdana" w:hAnsi="Verdana"/>
          <w:lang w:val="en-US"/>
        </w:rPr>
      </w:pPr>
    </w:p>
    <w:p w14:paraId="11BF03F6" w14:textId="35B121D3" w:rsidR="00774F19" w:rsidRPr="00D65062" w:rsidRDefault="00625022" w:rsidP="008F2E6F">
      <w:pPr>
        <w:jc w:val="both"/>
        <w:rPr>
          <w:rFonts w:ascii="Verdana" w:hAnsi="Verdana"/>
          <w:lang w:val="en-US"/>
        </w:rPr>
      </w:pPr>
      <w:r w:rsidRPr="00D65062">
        <w:rPr>
          <w:rFonts w:ascii="Verdana" w:hAnsi="Verdana"/>
          <w:lang w:val="en-US"/>
        </w:rPr>
        <w:t>In this step</w:t>
      </w:r>
      <w:ins w:id="14" w:author="Chris Adrian" w:date="2017-10-31T08:17:00Z">
        <w:r w:rsidR="004F7B8C" w:rsidRPr="00D65062">
          <w:rPr>
            <w:rFonts w:ascii="Verdana" w:hAnsi="Verdana"/>
            <w:lang w:val="en-US"/>
          </w:rPr>
          <w:t xml:space="preserve"> you</w:t>
        </w:r>
      </w:ins>
      <w:del w:id="15" w:author="Chris Adrian" w:date="2017-10-31T08:17:00Z">
        <w:r w:rsidRPr="00D65062" w:rsidDel="004F7B8C">
          <w:rPr>
            <w:rFonts w:ascii="Verdana" w:hAnsi="Verdana"/>
            <w:lang w:val="en-US"/>
          </w:rPr>
          <w:delText xml:space="preserve"> we</w:delText>
        </w:r>
      </w:del>
      <w:r w:rsidRPr="00D65062">
        <w:rPr>
          <w:rFonts w:ascii="Verdana" w:hAnsi="Verdana"/>
          <w:lang w:val="en-US"/>
        </w:rPr>
        <w:t xml:space="preserve"> will configure the BIG-IP w</w:t>
      </w:r>
      <w:r w:rsidR="005D51DE" w:rsidRPr="00D65062">
        <w:rPr>
          <w:rFonts w:ascii="Verdana" w:hAnsi="Verdana"/>
          <w:lang w:val="en-US"/>
        </w:rPr>
        <w:t>ith a Virtual Server and P</w:t>
      </w:r>
      <w:r w:rsidRPr="00D65062">
        <w:rPr>
          <w:rFonts w:ascii="Verdana" w:hAnsi="Verdana"/>
          <w:lang w:val="en-US"/>
        </w:rPr>
        <w:t>ool to allow inbound Internet access</w:t>
      </w:r>
      <w:r w:rsidR="005D51DE" w:rsidRPr="00D65062">
        <w:rPr>
          <w:rFonts w:ascii="Verdana" w:hAnsi="Verdana"/>
          <w:lang w:val="en-US"/>
        </w:rPr>
        <w:t xml:space="preserve"> to the</w:t>
      </w:r>
      <w:r w:rsidRPr="00D65062">
        <w:rPr>
          <w:rFonts w:ascii="Verdana" w:hAnsi="Verdana"/>
          <w:lang w:val="en-US"/>
        </w:rPr>
        <w:t xml:space="preserve"> WordPress application.</w:t>
      </w:r>
    </w:p>
    <w:p w14:paraId="74D8DC7F" w14:textId="77777777" w:rsidR="00C003E3" w:rsidRPr="00D65062" w:rsidRDefault="00C003E3" w:rsidP="008F2E6F">
      <w:pPr>
        <w:jc w:val="both"/>
        <w:rPr>
          <w:rFonts w:ascii="Verdana" w:hAnsi="Verdana"/>
          <w:lang w:val="en-US"/>
        </w:rPr>
      </w:pPr>
    </w:p>
    <w:p w14:paraId="579F9215" w14:textId="676B6C59" w:rsidR="00625022" w:rsidRPr="00D65062" w:rsidRDefault="00625022" w:rsidP="008F2E6F">
      <w:pPr>
        <w:jc w:val="both"/>
        <w:rPr>
          <w:rFonts w:ascii="Verdana" w:hAnsi="Verdana"/>
          <w:lang w:val="en-US"/>
        </w:rPr>
      </w:pPr>
      <w:del w:id="16" w:author="Jeff Giroux" w:date="2017-10-26T20:53:00Z">
        <w:r w:rsidRPr="00D65062" w:rsidDel="00FD7DF9">
          <w:rPr>
            <w:rFonts w:ascii="Verdana" w:hAnsi="Verdana"/>
            <w:lang w:val="en-US"/>
          </w:rPr>
          <w:delText xml:space="preserve">Frist </w:delText>
        </w:r>
      </w:del>
      <w:ins w:id="17" w:author="Chris Adrian" w:date="2017-10-31T08:18:00Z">
        <w:r w:rsidR="004F7B8C" w:rsidRPr="00D65062">
          <w:rPr>
            <w:rFonts w:ascii="Verdana" w:hAnsi="Verdana"/>
            <w:lang w:val="en-US"/>
          </w:rPr>
          <w:t>I</w:t>
        </w:r>
      </w:ins>
      <w:ins w:id="18" w:author="Jeff Giroux" w:date="2017-10-26T20:53:00Z">
        <w:del w:id="19" w:author="Chris Adrian" w:date="2017-10-31T08:18:00Z">
          <w:r w:rsidR="00FD7DF9" w:rsidRPr="00D65062" w:rsidDel="004F7B8C">
            <w:rPr>
              <w:rFonts w:ascii="Verdana" w:hAnsi="Verdana"/>
              <w:lang w:val="en-US"/>
            </w:rPr>
            <w:delText xml:space="preserve">First </w:delText>
          </w:r>
        </w:del>
      </w:ins>
      <w:del w:id="20" w:author="Chris Adrian" w:date="2017-10-31T08:18:00Z">
        <w:r w:rsidRPr="00D65062" w:rsidDel="004F7B8C">
          <w:rPr>
            <w:rFonts w:ascii="Verdana" w:hAnsi="Verdana"/>
            <w:lang w:val="en-US"/>
          </w:rPr>
          <w:delText>we need to i</w:delText>
        </w:r>
      </w:del>
      <w:r w:rsidRPr="00D65062">
        <w:rPr>
          <w:rFonts w:ascii="Verdana" w:hAnsi="Verdana"/>
          <w:lang w:val="en-US"/>
        </w:rPr>
        <w:t xml:space="preserve">dentify the </w:t>
      </w:r>
      <w:r w:rsidR="007B3953" w:rsidRPr="00D65062">
        <w:rPr>
          <w:rFonts w:ascii="Verdana" w:hAnsi="Verdana"/>
          <w:lang w:val="en-US"/>
        </w:rPr>
        <w:t>private IP address for the WordPress instance.</w:t>
      </w:r>
    </w:p>
    <w:p w14:paraId="6B84E88C" w14:textId="77777777" w:rsidR="00625022" w:rsidRPr="00D65062" w:rsidRDefault="00625022" w:rsidP="008F2E6F">
      <w:pPr>
        <w:jc w:val="both"/>
        <w:rPr>
          <w:rFonts w:ascii="Verdana" w:hAnsi="Verdana"/>
          <w:lang w:val="en-US"/>
        </w:rPr>
      </w:pPr>
    </w:p>
    <w:p w14:paraId="6AB7C60A" w14:textId="59C591DF" w:rsidR="00B10F93" w:rsidRPr="00D65062" w:rsidRDefault="00625022" w:rsidP="00774F19">
      <w:pPr>
        <w:rPr>
          <w:rFonts w:ascii="Verdana" w:hAnsi="Verdana"/>
          <w:lang w:val="en-US"/>
        </w:rPr>
      </w:pPr>
      <w:r w:rsidRPr="00D65062">
        <w:rPr>
          <w:rFonts w:ascii="Verdana" w:hAnsi="Verdana"/>
          <w:lang w:val="en-US"/>
        </w:rPr>
        <w:t>From the Microsoft Azure Portal, s</w:t>
      </w:r>
      <w:r w:rsidR="0045497A" w:rsidRPr="00D65062">
        <w:rPr>
          <w:rFonts w:ascii="Verdana" w:hAnsi="Verdana"/>
          <w:lang w:val="en-US"/>
        </w:rPr>
        <w:t>elect your WordP</w:t>
      </w:r>
      <w:r w:rsidR="00B10F93" w:rsidRPr="00D65062">
        <w:rPr>
          <w:rFonts w:ascii="Verdana" w:hAnsi="Verdana"/>
          <w:lang w:val="en-US"/>
        </w:rPr>
        <w:t xml:space="preserve">ress </w:t>
      </w:r>
      <w:r w:rsidR="0062393D" w:rsidRPr="00D65062">
        <w:rPr>
          <w:rFonts w:ascii="Verdana" w:hAnsi="Verdana"/>
          <w:lang w:val="en-US"/>
        </w:rPr>
        <w:t>Network Interface</w:t>
      </w:r>
      <w:r w:rsidRPr="00D65062">
        <w:rPr>
          <w:rFonts w:ascii="Verdana" w:hAnsi="Verdana"/>
          <w:lang w:val="en-US"/>
        </w:rPr>
        <w:t>.</w:t>
      </w:r>
    </w:p>
    <w:p w14:paraId="7017C16A" w14:textId="77777777" w:rsidR="00C003E3" w:rsidRPr="00D65062" w:rsidRDefault="00C003E3" w:rsidP="00774F19">
      <w:pPr>
        <w:rPr>
          <w:rFonts w:ascii="Verdana" w:hAnsi="Verdana"/>
          <w:lang w:val="en-US"/>
        </w:rPr>
      </w:pPr>
    </w:p>
    <w:p w14:paraId="08309F04" w14:textId="49FE8568" w:rsidR="00B10F93" w:rsidRPr="00D65062" w:rsidRDefault="00DA4A5B"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38BFD76E" wp14:editId="222A40A4">
            <wp:extent cx="5973445" cy="2941955"/>
            <wp:effectExtent l="0" t="0" r="0" b="4445"/>
            <wp:docPr id="24" name="Picture 24" descr="lab1/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b1/image4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3445" cy="2941955"/>
                    </a:xfrm>
                    <a:prstGeom prst="rect">
                      <a:avLst/>
                    </a:prstGeom>
                    <a:noFill/>
                    <a:ln>
                      <a:noFill/>
                    </a:ln>
                  </pic:spPr>
                </pic:pic>
              </a:graphicData>
            </a:graphic>
          </wp:inline>
        </w:drawing>
      </w:r>
    </w:p>
    <w:p w14:paraId="7EA096A6" w14:textId="77777777" w:rsidR="00CC2C5A" w:rsidRPr="00D65062" w:rsidRDefault="00CC2C5A" w:rsidP="008F2E6F">
      <w:pPr>
        <w:jc w:val="both"/>
        <w:rPr>
          <w:rFonts w:ascii="Verdana" w:hAnsi="Verdana"/>
          <w:lang w:val="en-US"/>
        </w:rPr>
      </w:pPr>
    </w:p>
    <w:p w14:paraId="5D8A75F3" w14:textId="45954E7D" w:rsidR="00356FD6" w:rsidRPr="00D65062" w:rsidRDefault="00356FD6" w:rsidP="00356FD6">
      <w:pPr>
        <w:jc w:val="both"/>
        <w:rPr>
          <w:rFonts w:ascii="Verdana" w:hAnsi="Verdana"/>
          <w:lang w:val="en-US"/>
        </w:rPr>
      </w:pPr>
      <w:r w:rsidRPr="00D65062">
        <w:rPr>
          <w:rFonts w:ascii="Verdana" w:hAnsi="Verdana"/>
          <w:lang w:val="en-US"/>
        </w:rPr>
        <w:t>Take note of the F5 BIG-IP’s private IP address.  This will be used in subsequent steps.</w:t>
      </w:r>
    </w:p>
    <w:p w14:paraId="66A11B09" w14:textId="77777777" w:rsidR="00625022" w:rsidRPr="00D65062" w:rsidRDefault="00625022" w:rsidP="008F2E6F">
      <w:pPr>
        <w:jc w:val="both"/>
        <w:rPr>
          <w:rFonts w:ascii="Verdana" w:hAnsi="Verdana"/>
          <w:lang w:val="en-US"/>
        </w:rPr>
      </w:pPr>
    </w:p>
    <w:p w14:paraId="5BFF9917" w14:textId="00AE273B" w:rsidR="00B10F93" w:rsidRPr="00D65062" w:rsidRDefault="00DA4A5B" w:rsidP="008F2E6F">
      <w:pPr>
        <w:jc w:val="both"/>
        <w:rPr>
          <w:rFonts w:ascii="Verdana" w:hAnsi="Verdana"/>
          <w:lang w:val="en-US"/>
        </w:rPr>
      </w:pPr>
      <w:r w:rsidRPr="00D65062">
        <w:rPr>
          <w:rFonts w:ascii="Verdana" w:hAnsi="Verdana"/>
          <w:noProof/>
          <w:lang w:val="en-US" w:eastAsia="en-US"/>
        </w:rPr>
        <w:drawing>
          <wp:inline distT="0" distB="0" distL="0" distR="0" wp14:anchorId="51A3EA69" wp14:editId="79FFD5F2">
            <wp:extent cx="4747674" cy="1535373"/>
            <wp:effectExtent l="0" t="0" r="2540" b="0"/>
            <wp:docPr id="25" name="Picture 25" descr="lab1/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b1/image4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55417" cy="1537877"/>
                    </a:xfrm>
                    <a:prstGeom prst="rect">
                      <a:avLst/>
                    </a:prstGeom>
                    <a:noFill/>
                    <a:ln>
                      <a:noFill/>
                    </a:ln>
                  </pic:spPr>
                </pic:pic>
              </a:graphicData>
            </a:graphic>
          </wp:inline>
        </w:drawing>
      </w:r>
    </w:p>
    <w:p w14:paraId="2630B370" w14:textId="24D9C03D" w:rsidR="00CC2C5A" w:rsidRPr="00D65062" w:rsidRDefault="00CC2C5A" w:rsidP="008F2E6F">
      <w:pPr>
        <w:jc w:val="both"/>
        <w:rPr>
          <w:rFonts w:ascii="Verdana" w:hAnsi="Verdana"/>
          <w:lang w:val="en-US"/>
        </w:rPr>
      </w:pPr>
    </w:p>
    <w:p w14:paraId="2C4FCFE0" w14:textId="40EAC4A9" w:rsidR="0062393D" w:rsidRPr="00D65062" w:rsidRDefault="006E7EBE" w:rsidP="008F2E6F">
      <w:pPr>
        <w:jc w:val="both"/>
        <w:rPr>
          <w:rFonts w:ascii="Verdana" w:hAnsi="Verdana"/>
          <w:lang w:val="en-US"/>
        </w:rPr>
      </w:pPr>
      <w:r w:rsidRPr="00D65062">
        <w:rPr>
          <w:rFonts w:ascii="Verdana" w:hAnsi="Verdana"/>
          <w:lang w:val="en-US"/>
        </w:rPr>
        <w:t xml:space="preserve">This completes work in the Microsoft Azure Portal.  </w:t>
      </w:r>
      <w:r w:rsidR="00507581" w:rsidRPr="00D65062">
        <w:rPr>
          <w:rFonts w:ascii="Verdana" w:hAnsi="Verdana"/>
          <w:lang w:val="en-US"/>
        </w:rPr>
        <w:t>You</w:t>
      </w:r>
      <w:r w:rsidRPr="00D65062">
        <w:rPr>
          <w:rFonts w:ascii="Verdana" w:hAnsi="Verdana"/>
          <w:lang w:val="en-US"/>
        </w:rPr>
        <w:t xml:space="preserve"> will now configure the F5 BIG-IP.</w:t>
      </w:r>
    </w:p>
    <w:p w14:paraId="0D6E4428" w14:textId="77777777" w:rsidR="006E7EBE" w:rsidRPr="00D65062" w:rsidRDefault="006E7EBE" w:rsidP="008F2E6F">
      <w:pPr>
        <w:jc w:val="both"/>
        <w:rPr>
          <w:rFonts w:ascii="Verdana" w:hAnsi="Verdana"/>
          <w:lang w:val="en-US"/>
        </w:rPr>
      </w:pPr>
    </w:p>
    <w:p w14:paraId="51DA8390" w14:textId="6BACE6ED" w:rsidR="00A578EE" w:rsidRPr="00D65062" w:rsidRDefault="008543A1" w:rsidP="008F2E6F">
      <w:pPr>
        <w:jc w:val="both"/>
        <w:rPr>
          <w:rFonts w:ascii="Verdana" w:hAnsi="Verdana"/>
          <w:lang w:val="en-US"/>
        </w:rPr>
      </w:pPr>
      <w:r w:rsidRPr="00D65062">
        <w:rPr>
          <w:rFonts w:ascii="Verdana" w:hAnsi="Verdana"/>
          <w:lang w:val="en-US"/>
        </w:rPr>
        <w:t>Connect to the BIG-IP using https:&lt;public IP&gt;:8443</w:t>
      </w:r>
    </w:p>
    <w:p w14:paraId="11028363" w14:textId="77777777" w:rsidR="00A578EE" w:rsidRPr="00D65062" w:rsidRDefault="00A578EE" w:rsidP="008F2E6F">
      <w:pPr>
        <w:jc w:val="both"/>
        <w:rPr>
          <w:rFonts w:ascii="Verdana" w:hAnsi="Verdana"/>
          <w:lang w:val="en-US"/>
        </w:rPr>
      </w:pPr>
    </w:p>
    <w:p w14:paraId="001C7D9B" w14:textId="106B898F" w:rsidR="008543A1" w:rsidRPr="00D65062" w:rsidRDefault="00A578EE" w:rsidP="008F2E6F">
      <w:pPr>
        <w:jc w:val="both"/>
        <w:rPr>
          <w:rFonts w:ascii="Verdana" w:hAnsi="Verdana"/>
          <w:lang w:val="en-US"/>
        </w:rPr>
      </w:pPr>
      <w:r w:rsidRPr="00D65062">
        <w:rPr>
          <w:rFonts w:ascii="Verdana" w:hAnsi="Verdana"/>
          <w:lang w:val="en-US"/>
        </w:rPr>
        <w:t>From the BIG-IP GUI, g</w:t>
      </w:r>
      <w:r w:rsidR="008543A1" w:rsidRPr="00D65062">
        <w:rPr>
          <w:rFonts w:ascii="Verdana" w:hAnsi="Verdana"/>
          <w:lang w:val="en-US"/>
        </w:rPr>
        <w:t xml:space="preserve">o to </w:t>
      </w:r>
      <w:r w:rsidRPr="00D65062">
        <w:rPr>
          <w:rFonts w:ascii="Verdana" w:hAnsi="Verdana"/>
          <w:lang w:val="en-US"/>
        </w:rPr>
        <w:t>“</w:t>
      </w:r>
      <w:r w:rsidR="008543A1" w:rsidRPr="00D65062">
        <w:rPr>
          <w:rFonts w:ascii="Verdana" w:hAnsi="Verdana"/>
          <w:lang w:val="en-US"/>
        </w:rPr>
        <w:t>Local traffic</w:t>
      </w:r>
      <w:r w:rsidRPr="00D65062">
        <w:rPr>
          <w:rFonts w:ascii="Verdana" w:hAnsi="Verdana"/>
          <w:lang w:val="en-US"/>
        </w:rPr>
        <w:t>” -&gt;</w:t>
      </w:r>
      <w:r w:rsidR="008543A1" w:rsidRPr="00D65062">
        <w:rPr>
          <w:rFonts w:ascii="Verdana" w:hAnsi="Verdana"/>
          <w:lang w:val="en-US"/>
        </w:rPr>
        <w:t xml:space="preserve"> </w:t>
      </w:r>
      <w:r w:rsidRPr="00D65062">
        <w:rPr>
          <w:rFonts w:ascii="Verdana" w:hAnsi="Verdana"/>
          <w:lang w:val="en-US"/>
        </w:rPr>
        <w:t>“</w:t>
      </w:r>
      <w:r w:rsidR="008543A1" w:rsidRPr="00D65062">
        <w:rPr>
          <w:rFonts w:ascii="Verdana" w:hAnsi="Verdana"/>
          <w:lang w:val="en-US"/>
        </w:rPr>
        <w:t>Po</w:t>
      </w:r>
      <w:r w:rsidRPr="00D65062">
        <w:rPr>
          <w:rFonts w:ascii="Verdana" w:hAnsi="Verdana"/>
          <w:lang w:val="en-US"/>
        </w:rPr>
        <w:t>ols” -&gt;</w:t>
      </w:r>
      <w:r w:rsidR="008543A1" w:rsidRPr="00D65062">
        <w:rPr>
          <w:rFonts w:ascii="Verdana" w:hAnsi="Verdana"/>
          <w:lang w:val="en-US"/>
        </w:rPr>
        <w:t xml:space="preserve"> </w:t>
      </w:r>
      <w:r w:rsidRPr="00D65062">
        <w:rPr>
          <w:rFonts w:ascii="Verdana" w:hAnsi="Verdana"/>
          <w:lang w:val="en-US"/>
        </w:rPr>
        <w:t>“</w:t>
      </w:r>
      <w:r w:rsidR="008543A1" w:rsidRPr="00D65062">
        <w:rPr>
          <w:rFonts w:ascii="Verdana" w:hAnsi="Verdana"/>
          <w:lang w:val="en-US"/>
        </w:rPr>
        <w:t>Pool List</w:t>
      </w:r>
      <w:r w:rsidRPr="00D65062">
        <w:rPr>
          <w:rFonts w:ascii="Verdana" w:hAnsi="Verdana"/>
          <w:lang w:val="en-US"/>
        </w:rPr>
        <w:t>”</w:t>
      </w:r>
      <w:r w:rsidR="008543A1" w:rsidRPr="00D65062">
        <w:rPr>
          <w:rFonts w:ascii="Verdana" w:hAnsi="Verdana"/>
          <w:lang w:val="en-US"/>
        </w:rPr>
        <w:t xml:space="preserve"> and click on the + sign</w:t>
      </w:r>
      <w:r w:rsidRPr="00D65062">
        <w:rPr>
          <w:rFonts w:ascii="Verdana" w:hAnsi="Verdana"/>
          <w:lang w:val="en-US"/>
        </w:rPr>
        <w:t>.</w:t>
      </w:r>
    </w:p>
    <w:p w14:paraId="72D35D7D" w14:textId="77777777" w:rsidR="008543A1" w:rsidRPr="00D65062" w:rsidRDefault="008543A1" w:rsidP="008F2E6F">
      <w:pPr>
        <w:jc w:val="both"/>
        <w:rPr>
          <w:rFonts w:ascii="Verdana" w:hAnsi="Verdana"/>
          <w:lang w:val="en-US"/>
        </w:rPr>
      </w:pPr>
    </w:p>
    <w:p w14:paraId="0C844E11" w14:textId="18E03191" w:rsidR="009621AF" w:rsidRPr="00D65062" w:rsidRDefault="009621AF" w:rsidP="008F2E6F">
      <w:pPr>
        <w:jc w:val="both"/>
        <w:rPr>
          <w:rFonts w:ascii="Verdana" w:hAnsi="Verdana"/>
          <w:lang w:val="en-US"/>
        </w:rPr>
      </w:pPr>
      <w:r w:rsidRPr="00D65062">
        <w:rPr>
          <w:rFonts w:ascii="Verdana" w:hAnsi="Verdana"/>
          <w:lang w:val="en-US"/>
        </w:rPr>
        <w:t>Configure the pool using the</w:t>
      </w:r>
      <w:r w:rsidR="00A578EE" w:rsidRPr="00D65062">
        <w:rPr>
          <w:rFonts w:ascii="Verdana" w:hAnsi="Verdana"/>
          <w:lang w:val="en-US"/>
        </w:rPr>
        <w:t xml:space="preserve"> information provided in </w:t>
      </w:r>
      <w:r w:rsidR="00193CA7" w:rsidRPr="00D65062">
        <w:rPr>
          <w:rFonts w:ascii="Verdana" w:hAnsi="Verdana"/>
          <w:lang w:val="en-US"/>
        </w:rPr>
        <w:t>Table 1.</w:t>
      </w:r>
      <w:r w:rsidR="00A578EE" w:rsidRPr="00D65062">
        <w:rPr>
          <w:rFonts w:ascii="Verdana" w:hAnsi="Verdana"/>
          <w:lang w:val="en-US"/>
        </w:rPr>
        <w:t>8 below</w:t>
      </w:r>
      <w:r w:rsidR="002F570A" w:rsidRPr="00D65062">
        <w:rPr>
          <w:rFonts w:ascii="Verdana" w:hAnsi="Verdana"/>
          <w:lang w:val="en-US"/>
        </w:rPr>
        <w:t xml:space="preserve"> leaving all other fields set to defaults.</w:t>
      </w:r>
    </w:p>
    <w:p w14:paraId="7351DC12" w14:textId="77777777" w:rsidR="00A578EE" w:rsidRPr="00D65062" w:rsidRDefault="00A578EE" w:rsidP="008F2E6F">
      <w:pPr>
        <w:jc w:val="both"/>
        <w:rPr>
          <w:rFonts w:ascii="Verdana" w:hAnsi="Verdana"/>
          <w:lang w:val="en-US"/>
        </w:rPr>
      </w:pPr>
    </w:p>
    <w:p w14:paraId="2B49F233" w14:textId="77777777" w:rsidR="00D37758" w:rsidRPr="00D65062" w:rsidRDefault="00D37758" w:rsidP="008F2E6F">
      <w:pPr>
        <w:jc w:val="both"/>
        <w:rPr>
          <w:rFonts w:ascii="Verdana" w:hAnsi="Verdana"/>
          <w:lang w:val="en-US"/>
        </w:rPr>
      </w:pPr>
    </w:p>
    <w:p w14:paraId="1B62AA57" w14:textId="77777777" w:rsidR="00D37758" w:rsidRPr="00D65062" w:rsidRDefault="00D37758" w:rsidP="008F2E6F">
      <w:pPr>
        <w:jc w:val="both"/>
        <w:rPr>
          <w:rFonts w:ascii="Verdana" w:hAnsi="Verdana"/>
          <w:lang w:val="en-US"/>
        </w:rPr>
      </w:pPr>
    </w:p>
    <w:p w14:paraId="332D9D34" w14:textId="77777777" w:rsidR="00D37758" w:rsidRPr="00D65062" w:rsidRDefault="00D37758" w:rsidP="008F2E6F">
      <w:pPr>
        <w:jc w:val="both"/>
        <w:rPr>
          <w:rFonts w:ascii="Verdana" w:hAnsi="Verdana"/>
          <w:lang w:val="en-US"/>
        </w:rPr>
      </w:pPr>
    </w:p>
    <w:p w14:paraId="77F4A64F" w14:textId="77777777" w:rsidR="00D37758" w:rsidRPr="00D65062" w:rsidRDefault="00D37758" w:rsidP="008F2E6F">
      <w:pPr>
        <w:jc w:val="both"/>
        <w:rPr>
          <w:rFonts w:ascii="Verdana" w:hAnsi="Verdana"/>
          <w:lang w:val="en-US"/>
        </w:rPr>
      </w:pPr>
    </w:p>
    <w:p w14:paraId="7F9D1D68" w14:textId="77777777" w:rsidR="00D37758" w:rsidRPr="00D65062" w:rsidRDefault="00D37758" w:rsidP="008F2E6F">
      <w:pPr>
        <w:jc w:val="both"/>
        <w:rPr>
          <w:rFonts w:ascii="Verdana" w:hAnsi="Verdana"/>
          <w:lang w:val="en-US"/>
        </w:rPr>
      </w:pPr>
    </w:p>
    <w:p w14:paraId="26F52C0D" w14:textId="3285C604" w:rsidR="00A578EE" w:rsidRPr="00D65062" w:rsidRDefault="00193CA7" w:rsidP="00A578EE">
      <w:pPr>
        <w:jc w:val="both"/>
        <w:rPr>
          <w:rFonts w:ascii="Verdana" w:hAnsi="Verdana"/>
          <w:lang w:val="en-US"/>
        </w:rPr>
      </w:pPr>
      <w:r w:rsidRPr="00D65062">
        <w:rPr>
          <w:rFonts w:ascii="Verdana" w:hAnsi="Verdana"/>
          <w:lang w:val="en-US"/>
        </w:rPr>
        <w:t>Table 1.</w:t>
      </w:r>
      <w:r w:rsidR="00A578EE" w:rsidRPr="00D65062">
        <w:rPr>
          <w:rFonts w:ascii="Verdana" w:hAnsi="Verdana"/>
          <w:lang w:val="en-US"/>
        </w:rPr>
        <w:t>8</w:t>
      </w:r>
    </w:p>
    <w:p w14:paraId="26A7A3D9" w14:textId="77777777" w:rsidR="00A578EE" w:rsidRPr="00D65062" w:rsidRDefault="00A578EE" w:rsidP="00A578EE">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A578EE" w:rsidRPr="00D65062" w14:paraId="6AC3230E" w14:textId="77777777" w:rsidTr="00406E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08458D5C" w14:textId="77777777" w:rsidR="00A578EE" w:rsidRPr="00D65062" w:rsidRDefault="00A578EE" w:rsidP="00926AC4">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6F4CA782" w14:textId="77777777" w:rsidR="00A578EE" w:rsidRPr="00D65062" w:rsidRDefault="00A578EE" w:rsidP="00926AC4">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A578EE" w:rsidRPr="00D65062" w14:paraId="7ECFA667" w14:textId="77777777" w:rsidTr="00406E96">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232" w:type="dxa"/>
          </w:tcPr>
          <w:p w14:paraId="5B24C19A" w14:textId="2C6025C9" w:rsidR="00A578EE" w:rsidRPr="00D65062" w:rsidRDefault="00A578EE" w:rsidP="00926AC4">
            <w:pPr>
              <w:pStyle w:val="p1"/>
              <w:jc w:val="both"/>
              <w:rPr>
                <w:rFonts w:ascii="Verdana" w:hAnsi="Verdana"/>
                <w:b w:val="0"/>
                <w:sz w:val="24"/>
                <w:szCs w:val="24"/>
                <w:lang w:val="en-US"/>
              </w:rPr>
            </w:pPr>
            <w:r w:rsidRPr="00D65062">
              <w:rPr>
                <w:rFonts w:ascii="Verdana" w:hAnsi="Verdana"/>
                <w:b w:val="0"/>
                <w:sz w:val="24"/>
                <w:szCs w:val="24"/>
                <w:lang w:val="en-US"/>
              </w:rPr>
              <w:t>Name</w:t>
            </w:r>
          </w:p>
        </w:tc>
        <w:tc>
          <w:tcPr>
            <w:tcW w:w="6164" w:type="dxa"/>
          </w:tcPr>
          <w:p w14:paraId="2C2411E7" w14:textId="1F382E19" w:rsidR="00A578EE" w:rsidRPr="00D65062" w:rsidRDefault="00A578EE" w:rsidP="00926AC4">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wordpress_pool</w:t>
            </w:r>
          </w:p>
        </w:tc>
      </w:tr>
      <w:tr w:rsidR="00A578EE" w:rsidRPr="00D65062" w14:paraId="3567E7ED" w14:textId="77777777" w:rsidTr="00406E96">
        <w:trPr>
          <w:trHeight w:val="310"/>
        </w:trPr>
        <w:tc>
          <w:tcPr>
            <w:cnfStyle w:val="001000000000" w:firstRow="0" w:lastRow="0" w:firstColumn="1" w:lastColumn="0" w:oddVBand="0" w:evenVBand="0" w:oddHBand="0" w:evenHBand="0" w:firstRowFirstColumn="0" w:firstRowLastColumn="0" w:lastRowFirstColumn="0" w:lastRowLastColumn="0"/>
            <w:tcW w:w="3232" w:type="dxa"/>
          </w:tcPr>
          <w:p w14:paraId="7F2FB54D" w14:textId="35E924E1" w:rsidR="00A578EE" w:rsidRPr="00D65062" w:rsidRDefault="00A578EE" w:rsidP="00926AC4">
            <w:pPr>
              <w:pStyle w:val="p1"/>
              <w:jc w:val="both"/>
              <w:rPr>
                <w:rFonts w:ascii="Verdana" w:hAnsi="Verdana"/>
                <w:b w:val="0"/>
                <w:sz w:val="24"/>
                <w:szCs w:val="24"/>
                <w:lang w:val="en-US"/>
              </w:rPr>
            </w:pPr>
            <w:r w:rsidRPr="00D65062">
              <w:rPr>
                <w:rFonts w:ascii="Verdana" w:hAnsi="Verdana"/>
                <w:b w:val="0"/>
                <w:sz w:val="24"/>
                <w:szCs w:val="24"/>
                <w:lang w:val="en-US"/>
              </w:rPr>
              <w:t>Health Montitor</w:t>
            </w:r>
          </w:p>
        </w:tc>
        <w:tc>
          <w:tcPr>
            <w:tcW w:w="6164" w:type="dxa"/>
          </w:tcPr>
          <w:p w14:paraId="644B3CC9" w14:textId="32AB2228" w:rsidR="00A578EE" w:rsidRPr="00D65062" w:rsidRDefault="00A578EE" w:rsidP="00926AC4">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HTTPS</w:t>
            </w:r>
          </w:p>
        </w:tc>
      </w:tr>
      <w:tr w:rsidR="00406E96" w:rsidRPr="00D65062" w14:paraId="0BD692DF" w14:textId="77777777" w:rsidTr="00406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E394111" w14:textId="545F5B7A" w:rsidR="00406E96" w:rsidRPr="00D65062" w:rsidRDefault="00406E96" w:rsidP="00926AC4">
            <w:pPr>
              <w:pStyle w:val="p1"/>
              <w:jc w:val="both"/>
              <w:rPr>
                <w:rFonts w:ascii="Verdana" w:hAnsi="Verdana"/>
                <w:b w:val="0"/>
                <w:sz w:val="24"/>
                <w:szCs w:val="24"/>
                <w:lang w:val="en-US"/>
              </w:rPr>
            </w:pPr>
            <w:r w:rsidRPr="00D65062">
              <w:rPr>
                <w:rFonts w:ascii="Verdana" w:hAnsi="Verdana"/>
                <w:b w:val="0"/>
                <w:sz w:val="24"/>
                <w:szCs w:val="24"/>
                <w:lang w:val="en-US"/>
              </w:rPr>
              <w:t>Node Name</w:t>
            </w:r>
          </w:p>
        </w:tc>
        <w:tc>
          <w:tcPr>
            <w:tcW w:w="6164" w:type="dxa"/>
          </w:tcPr>
          <w:p w14:paraId="25821E71" w14:textId="1DA70D24" w:rsidR="00406E96" w:rsidRPr="00D65062" w:rsidRDefault="00406E96" w:rsidP="00926AC4">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wordpress</w:t>
            </w:r>
          </w:p>
        </w:tc>
      </w:tr>
      <w:tr w:rsidR="00406E96" w:rsidRPr="00D65062" w14:paraId="0A633618" w14:textId="77777777" w:rsidTr="00406E96">
        <w:tc>
          <w:tcPr>
            <w:cnfStyle w:val="001000000000" w:firstRow="0" w:lastRow="0" w:firstColumn="1" w:lastColumn="0" w:oddVBand="0" w:evenVBand="0" w:oddHBand="0" w:evenHBand="0" w:firstRowFirstColumn="0" w:firstRowLastColumn="0" w:lastRowFirstColumn="0" w:lastRowLastColumn="0"/>
            <w:tcW w:w="3232" w:type="dxa"/>
          </w:tcPr>
          <w:p w14:paraId="3BAC9E9D" w14:textId="6FAB0A65" w:rsidR="00406E96" w:rsidRPr="00D65062" w:rsidRDefault="00406E96" w:rsidP="00926AC4">
            <w:pPr>
              <w:pStyle w:val="p1"/>
              <w:jc w:val="both"/>
              <w:rPr>
                <w:rFonts w:ascii="Verdana" w:hAnsi="Verdana"/>
                <w:b w:val="0"/>
                <w:sz w:val="24"/>
                <w:szCs w:val="24"/>
                <w:lang w:val="en-US"/>
              </w:rPr>
            </w:pPr>
            <w:r w:rsidRPr="00D65062">
              <w:rPr>
                <w:rFonts w:ascii="Verdana" w:hAnsi="Verdana"/>
                <w:b w:val="0"/>
                <w:sz w:val="24"/>
                <w:szCs w:val="24"/>
                <w:lang w:val="en-US"/>
              </w:rPr>
              <w:t>Address</w:t>
            </w:r>
          </w:p>
        </w:tc>
        <w:tc>
          <w:tcPr>
            <w:tcW w:w="6164" w:type="dxa"/>
          </w:tcPr>
          <w:p w14:paraId="684DC3F3" w14:textId="07D33CF7" w:rsidR="00406E96" w:rsidRPr="00D65062" w:rsidRDefault="00406E96" w:rsidP="00926AC4">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&lt;your WordPress private IP address&gt;</w:t>
            </w:r>
          </w:p>
        </w:tc>
      </w:tr>
      <w:tr w:rsidR="00406E96" w:rsidRPr="00D65062" w14:paraId="5E0C0E5A" w14:textId="77777777" w:rsidTr="00406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7514982" w14:textId="38074A5A" w:rsidR="00406E96" w:rsidRPr="00D65062" w:rsidRDefault="00406E96" w:rsidP="00926AC4">
            <w:pPr>
              <w:pStyle w:val="p1"/>
              <w:jc w:val="both"/>
              <w:rPr>
                <w:rFonts w:ascii="Verdana" w:hAnsi="Verdana"/>
                <w:b w:val="0"/>
                <w:sz w:val="24"/>
                <w:szCs w:val="24"/>
                <w:lang w:val="en-US"/>
              </w:rPr>
            </w:pPr>
            <w:r w:rsidRPr="00D65062">
              <w:rPr>
                <w:rFonts w:ascii="Verdana" w:hAnsi="Verdana"/>
                <w:b w:val="0"/>
                <w:sz w:val="24"/>
                <w:szCs w:val="24"/>
                <w:lang w:val="en-US"/>
              </w:rPr>
              <w:t>Service Port</w:t>
            </w:r>
          </w:p>
        </w:tc>
        <w:tc>
          <w:tcPr>
            <w:tcW w:w="6164" w:type="dxa"/>
          </w:tcPr>
          <w:p w14:paraId="347DED79" w14:textId="6FB269E2" w:rsidR="00406E96" w:rsidRPr="00D65062" w:rsidRDefault="00406E96" w:rsidP="00926AC4">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443</w:t>
            </w:r>
          </w:p>
        </w:tc>
      </w:tr>
    </w:tbl>
    <w:p w14:paraId="6259B803" w14:textId="77777777" w:rsidR="00A578EE" w:rsidRPr="00D65062" w:rsidRDefault="00A578EE" w:rsidP="008F2E6F">
      <w:pPr>
        <w:jc w:val="both"/>
        <w:rPr>
          <w:rFonts w:ascii="Verdana" w:hAnsi="Verdana"/>
          <w:lang w:val="en-US"/>
        </w:rPr>
      </w:pPr>
    </w:p>
    <w:p w14:paraId="00323D8D" w14:textId="574CD49E" w:rsidR="00A578EE" w:rsidRPr="00D65062" w:rsidRDefault="002F570A" w:rsidP="008F2E6F">
      <w:pPr>
        <w:jc w:val="both"/>
        <w:rPr>
          <w:rFonts w:ascii="Verdana" w:hAnsi="Verdana"/>
          <w:lang w:val="en-US"/>
        </w:rPr>
      </w:pPr>
      <w:r w:rsidRPr="00D65062">
        <w:rPr>
          <w:rFonts w:ascii="Verdana" w:hAnsi="Verdana"/>
          <w:noProof/>
          <w:lang w:val="en-US" w:eastAsia="en-US"/>
        </w:rPr>
        <w:drawing>
          <wp:inline distT="0" distB="0" distL="0" distR="0" wp14:anchorId="76F5F80B" wp14:editId="60C5D0AF">
            <wp:extent cx="5433474" cy="4185860"/>
            <wp:effectExtent l="0" t="0" r="2540" b="5715"/>
            <wp:docPr id="230" name="Picture 230" descr="Azur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zure/image4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41065" cy="4191708"/>
                    </a:xfrm>
                    <a:prstGeom prst="rect">
                      <a:avLst/>
                    </a:prstGeom>
                    <a:noFill/>
                    <a:ln>
                      <a:noFill/>
                    </a:ln>
                  </pic:spPr>
                </pic:pic>
              </a:graphicData>
            </a:graphic>
          </wp:inline>
        </w:drawing>
      </w:r>
    </w:p>
    <w:p w14:paraId="2DD9A396" w14:textId="77777777" w:rsidR="009621AF" w:rsidRPr="00D65062" w:rsidRDefault="009621AF" w:rsidP="008F2E6F">
      <w:pPr>
        <w:jc w:val="both"/>
        <w:rPr>
          <w:rFonts w:ascii="Verdana" w:hAnsi="Verdana"/>
          <w:lang w:val="en-US"/>
        </w:rPr>
      </w:pPr>
    </w:p>
    <w:p w14:paraId="689A00ED" w14:textId="5AFF153C" w:rsidR="009621AF" w:rsidRPr="00D65062" w:rsidRDefault="009621AF" w:rsidP="008F2E6F">
      <w:pPr>
        <w:jc w:val="both"/>
        <w:rPr>
          <w:rFonts w:ascii="Verdana" w:hAnsi="Verdana"/>
          <w:lang w:val="en-US"/>
        </w:rPr>
      </w:pPr>
      <w:r w:rsidRPr="00D65062">
        <w:rPr>
          <w:rFonts w:ascii="Verdana" w:hAnsi="Verdana"/>
          <w:lang w:val="en-US"/>
        </w:rPr>
        <w:t>Click “Finished”</w:t>
      </w:r>
      <w:r w:rsidR="00774F19" w:rsidRPr="00D65062">
        <w:rPr>
          <w:rFonts w:ascii="Verdana" w:hAnsi="Verdana"/>
          <w:lang w:val="en-US"/>
        </w:rPr>
        <w:t xml:space="preserve">. </w:t>
      </w:r>
    </w:p>
    <w:p w14:paraId="1FE3BB8B" w14:textId="77777777" w:rsidR="002F570A" w:rsidRPr="00D65062" w:rsidRDefault="002F570A" w:rsidP="008F2E6F">
      <w:pPr>
        <w:jc w:val="both"/>
        <w:rPr>
          <w:rFonts w:ascii="Verdana" w:hAnsi="Verdana"/>
          <w:lang w:val="en-US"/>
        </w:rPr>
      </w:pPr>
    </w:p>
    <w:p w14:paraId="15A449DE" w14:textId="3BBB2D9A" w:rsidR="00B2536F" w:rsidRPr="00D65062" w:rsidRDefault="002F570A" w:rsidP="008F2E6F">
      <w:pPr>
        <w:jc w:val="both"/>
        <w:rPr>
          <w:rFonts w:ascii="Verdana" w:hAnsi="Verdana"/>
          <w:lang w:val="en-US"/>
        </w:rPr>
      </w:pPr>
      <w:r w:rsidRPr="00D65062">
        <w:rPr>
          <w:rFonts w:ascii="Verdana" w:hAnsi="Verdana"/>
          <w:lang w:val="en-US"/>
        </w:rPr>
        <w:t>Configured correctly, the pool status will be green.</w:t>
      </w:r>
    </w:p>
    <w:p w14:paraId="6097BC61" w14:textId="77777777" w:rsidR="002F570A" w:rsidRPr="00D65062" w:rsidRDefault="002F570A" w:rsidP="008F2E6F">
      <w:pPr>
        <w:jc w:val="both"/>
        <w:rPr>
          <w:rFonts w:ascii="Verdana" w:hAnsi="Verdana"/>
          <w:lang w:val="en-US"/>
        </w:rPr>
      </w:pPr>
    </w:p>
    <w:p w14:paraId="2A520E03" w14:textId="622D009F" w:rsidR="002F570A" w:rsidRPr="00D65062" w:rsidRDefault="002F570A" w:rsidP="008F2E6F">
      <w:pPr>
        <w:jc w:val="both"/>
        <w:rPr>
          <w:rFonts w:ascii="Verdana" w:hAnsi="Verdana"/>
          <w:lang w:val="en-US"/>
        </w:rPr>
      </w:pPr>
      <w:r w:rsidRPr="00D65062">
        <w:rPr>
          <w:rFonts w:ascii="Verdana" w:hAnsi="Verdana"/>
          <w:noProof/>
          <w:lang w:val="en-US" w:eastAsia="en-US"/>
        </w:rPr>
        <w:drawing>
          <wp:inline distT="0" distB="0" distL="0" distR="0" wp14:anchorId="246CEB8C" wp14:editId="48FB0CF5">
            <wp:extent cx="5963285" cy="944245"/>
            <wp:effectExtent l="0" t="0" r="5715" b="0"/>
            <wp:docPr id="36" name="Picture 36" descr="Azur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zure/image4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3285" cy="944245"/>
                    </a:xfrm>
                    <a:prstGeom prst="rect">
                      <a:avLst/>
                    </a:prstGeom>
                    <a:noFill/>
                    <a:ln>
                      <a:noFill/>
                    </a:ln>
                  </pic:spPr>
                </pic:pic>
              </a:graphicData>
            </a:graphic>
          </wp:inline>
        </w:drawing>
      </w:r>
    </w:p>
    <w:p w14:paraId="7E9E8189" w14:textId="77777777" w:rsidR="002F570A" w:rsidRPr="00D65062" w:rsidRDefault="002F570A" w:rsidP="008F2E6F">
      <w:pPr>
        <w:jc w:val="both"/>
        <w:rPr>
          <w:rFonts w:ascii="Verdana" w:hAnsi="Verdana"/>
          <w:lang w:val="en-US"/>
        </w:rPr>
      </w:pPr>
    </w:p>
    <w:p w14:paraId="00B3B626" w14:textId="59DDD3C5" w:rsidR="002F570A" w:rsidRPr="00D65062" w:rsidRDefault="00507581" w:rsidP="002F570A">
      <w:pPr>
        <w:jc w:val="both"/>
        <w:rPr>
          <w:rFonts w:ascii="Verdana" w:hAnsi="Verdana"/>
          <w:lang w:val="en-US"/>
        </w:rPr>
      </w:pPr>
      <w:r w:rsidRPr="00D65062">
        <w:rPr>
          <w:rFonts w:ascii="Verdana" w:hAnsi="Verdana"/>
          <w:lang w:val="en-US"/>
        </w:rPr>
        <w:lastRenderedPageBreak/>
        <w:t>You</w:t>
      </w:r>
      <w:r w:rsidR="002F570A" w:rsidRPr="00D65062">
        <w:rPr>
          <w:rFonts w:ascii="Verdana" w:hAnsi="Verdana"/>
          <w:lang w:val="en-US"/>
        </w:rPr>
        <w:t xml:space="preserve"> now need to configure the Virtual </w:t>
      </w:r>
      <w:r w:rsidRPr="00D65062">
        <w:rPr>
          <w:rFonts w:ascii="Verdana" w:hAnsi="Verdana"/>
          <w:lang w:val="en-US"/>
        </w:rPr>
        <w:t xml:space="preserve">server.  For this you </w:t>
      </w:r>
      <w:r w:rsidR="002F570A" w:rsidRPr="00D65062">
        <w:rPr>
          <w:rFonts w:ascii="Verdana" w:hAnsi="Verdana"/>
          <w:lang w:val="en-US"/>
        </w:rPr>
        <w:t>first need to find the private IP of your F5 BIG-IP.</w:t>
      </w:r>
    </w:p>
    <w:p w14:paraId="2DDACE3F" w14:textId="77777777" w:rsidR="002F570A" w:rsidRPr="00D65062" w:rsidRDefault="002F570A" w:rsidP="002F570A">
      <w:pPr>
        <w:jc w:val="both"/>
        <w:rPr>
          <w:rFonts w:ascii="Verdana" w:hAnsi="Verdana"/>
          <w:lang w:val="en-US"/>
        </w:rPr>
      </w:pPr>
    </w:p>
    <w:p w14:paraId="76E793E3" w14:textId="08395202" w:rsidR="002F570A" w:rsidRPr="00D65062" w:rsidRDefault="002F570A" w:rsidP="002F570A">
      <w:pPr>
        <w:jc w:val="both"/>
        <w:rPr>
          <w:rFonts w:ascii="Verdana" w:hAnsi="Verdana"/>
          <w:lang w:val="en-US"/>
        </w:rPr>
      </w:pPr>
      <w:r w:rsidRPr="00D65062">
        <w:rPr>
          <w:rFonts w:ascii="Verdana" w:hAnsi="Verdana"/>
          <w:lang w:val="en-US"/>
        </w:rPr>
        <w:t>From the BIG-IP GUI, go to “Network” -&gt; “Self IPs” and note the IP Address.</w:t>
      </w:r>
    </w:p>
    <w:p w14:paraId="1A0BDB24" w14:textId="77777777" w:rsidR="002F570A" w:rsidRPr="00D65062" w:rsidRDefault="002F570A" w:rsidP="002F570A">
      <w:pPr>
        <w:jc w:val="both"/>
        <w:rPr>
          <w:rFonts w:ascii="Verdana" w:hAnsi="Verdana"/>
          <w:lang w:val="en-US"/>
        </w:rPr>
      </w:pPr>
    </w:p>
    <w:p w14:paraId="53E2A155" w14:textId="6F29FD55" w:rsidR="002F570A" w:rsidRPr="00D65062" w:rsidRDefault="002F570A" w:rsidP="002F570A">
      <w:pPr>
        <w:jc w:val="both"/>
        <w:rPr>
          <w:rFonts w:ascii="Verdana" w:hAnsi="Verdana"/>
          <w:lang w:val="en-US"/>
        </w:rPr>
      </w:pPr>
      <w:r w:rsidRPr="00D65062">
        <w:rPr>
          <w:rFonts w:ascii="Verdana" w:hAnsi="Verdana"/>
          <w:noProof/>
          <w:lang w:val="en-US" w:eastAsia="en-US"/>
        </w:rPr>
        <w:drawing>
          <wp:inline distT="0" distB="0" distL="0" distR="0" wp14:anchorId="109B9C72" wp14:editId="793B333F">
            <wp:extent cx="5973445" cy="2901950"/>
            <wp:effectExtent l="0" t="0" r="0" b="0"/>
            <wp:docPr id="40" name="Picture 40" descr="Azur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zure/image4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3445" cy="2901950"/>
                    </a:xfrm>
                    <a:prstGeom prst="rect">
                      <a:avLst/>
                    </a:prstGeom>
                    <a:noFill/>
                    <a:ln>
                      <a:noFill/>
                    </a:ln>
                  </pic:spPr>
                </pic:pic>
              </a:graphicData>
            </a:graphic>
          </wp:inline>
        </w:drawing>
      </w:r>
    </w:p>
    <w:p w14:paraId="4D5E2639" w14:textId="77777777" w:rsidR="002F570A" w:rsidRPr="00D65062" w:rsidRDefault="002F570A" w:rsidP="008F2E6F">
      <w:pPr>
        <w:jc w:val="both"/>
        <w:rPr>
          <w:rFonts w:ascii="Verdana" w:hAnsi="Verdana"/>
          <w:lang w:val="en-US"/>
        </w:rPr>
      </w:pPr>
    </w:p>
    <w:p w14:paraId="335477ED" w14:textId="0164A55E" w:rsidR="00F37EE6" w:rsidRPr="00D65062" w:rsidRDefault="002004BF" w:rsidP="00F37EE6">
      <w:pPr>
        <w:jc w:val="both"/>
        <w:rPr>
          <w:rFonts w:ascii="Verdana" w:hAnsi="Verdana"/>
          <w:lang w:val="en-US"/>
        </w:rPr>
      </w:pPr>
      <w:r w:rsidRPr="00D65062">
        <w:rPr>
          <w:rFonts w:ascii="Verdana" w:hAnsi="Verdana"/>
          <w:lang w:val="en-US"/>
        </w:rPr>
        <w:t>Next you</w:t>
      </w:r>
      <w:r w:rsidR="002F570A" w:rsidRPr="00D65062">
        <w:rPr>
          <w:rFonts w:ascii="Verdana" w:hAnsi="Verdana"/>
          <w:lang w:val="en-US"/>
        </w:rPr>
        <w:t xml:space="preserve"> will create a virtual server by going to “Local Traffic” -&gt; “</w:t>
      </w:r>
      <w:r w:rsidR="00F37EE6" w:rsidRPr="00D65062">
        <w:rPr>
          <w:rFonts w:ascii="Verdana" w:hAnsi="Verdana"/>
          <w:lang w:val="en-US"/>
        </w:rPr>
        <w:t>V</w:t>
      </w:r>
      <w:r w:rsidR="002F570A" w:rsidRPr="00D65062">
        <w:rPr>
          <w:rFonts w:ascii="Verdana" w:hAnsi="Verdana"/>
          <w:lang w:val="en-US"/>
        </w:rPr>
        <w:t>irtual Servers”</w:t>
      </w:r>
      <w:r w:rsidR="00F37EE6" w:rsidRPr="00D65062">
        <w:rPr>
          <w:rFonts w:ascii="Verdana" w:hAnsi="Verdana"/>
          <w:lang w:val="en-US"/>
        </w:rPr>
        <w:t xml:space="preserve"> </w:t>
      </w:r>
      <w:r w:rsidR="002F570A" w:rsidRPr="00D65062">
        <w:rPr>
          <w:rFonts w:ascii="Verdana" w:hAnsi="Verdana"/>
          <w:lang w:val="en-US"/>
        </w:rPr>
        <w:t>-&gt; “</w:t>
      </w:r>
      <w:r w:rsidR="00F37EE6" w:rsidRPr="00D65062">
        <w:rPr>
          <w:rFonts w:ascii="Verdana" w:hAnsi="Verdana"/>
          <w:lang w:val="en-US"/>
        </w:rPr>
        <w:t>Virtual Server List</w:t>
      </w:r>
      <w:r w:rsidR="002F570A" w:rsidRPr="00D65062">
        <w:rPr>
          <w:rFonts w:ascii="Verdana" w:hAnsi="Verdana"/>
          <w:lang w:val="en-US"/>
        </w:rPr>
        <w:t>” and click on the + sign.</w:t>
      </w:r>
    </w:p>
    <w:p w14:paraId="156DE0C4" w14:textId="77777777" w:rsidR="00F37EE6" w:rsidRPr="00D65062" w:rsidRDefault="00F37EE6" w:rsidP="008F2E6F">
      <w:pPr>
        <w:jc w:val="both"/>
        <w:rPr>
          <w:rFonts w:ascii="Verdana" w:hAnsi="Verdana"/>
          <w:lang w:val="en-US"/>
        </w:rPr>
      </w:pPr>
    </w:p>
    <w:p w14:paraId="330DDF8A" w14:textId="14F5DAEC" w:rsidR="002F570A" w:rsidRPr="00D65062" w:rsidRDefault="002F570A" w:rsidP="002F570A">
      <w:pPr>
        <w:jc w:val="both"/>
        <w:rPr>
          <w:rFonts w:ascii="Verdana" w:hAnsi="Verdana"/>
          <w:lang w:val="en-US"/>
        </w:rPr>
      </w:pPr>
      <w:r w:rsidRPr="00D65062">
        <w:rPr>
          <w:rFonts w:ascii="Verdana" w:hAnsi="Verdana"/>
          <w:lang w:val="en-US"/>
        </w:rPr>
        <w:t xml:space="preserve">Configure the Virtual Server using the information provided in </w:t>
      </w:r>
      <w:r w:rsidR="00193CA7" w:rsidRPr="00D65062">
        <w:rPr>
          <w:rFonts w:ascii="Verdana" w:hAnsi="Verdana"/>
          <w:lang w:val="en-US"/>
        </w:rPr>
        <w:t>Table 1.</w:t>
      </w:r>
      <w:r w:rsidRPr="00D65062">
        <w:rPr>
          <w:rFonts w:ascii="Verdana" w:hAnsi="Verdana"/>
          <w:lang w:val="en-US"/>
        </w:rPr>
        <w:t>9 below leaving all other fields set to defaults.</w:t>
      </w:r>
    </w:p>
    <w:p w14:paraId="364589B3" w14:textId="77777777" w:rsidR="002F570A" w:rsidRPr="00D65062" w:rsidRDefault="002F570A" w:rsidP="002F570A">
      <w:pPr>
        <w:jc w:val="both"/>
        <w:rPr>
          <w:rFonts w:ascii="Verdana" w:hAnsi="Verdana"/>
          <w:lang w:val="en-US"/>
        </w:rPr>
      </w:pPr>
    </w:p>
    <w:p w14:paraId="24C06654" w14:textId="3DA0628B" w:rsidR="002F570A" w:rsidRPr="00D65062" w:rsidRDefault="00193CA7" w:rsidP="002F570A">
      <w:pPr>
        <w:jc w:val="both"/>
        <w:rPr>
          <w:rFonts w:ascii="Verdana" w:hAnsi="Verdana"/>
          <w:lang w:val="en-US"/>
        </w:rPr>
      </w:pPr>
      <w:r w:rsidRPr="00D65062">
        <w:rPr>
          <w:rFonts w:ascii="Verdana" w:hAnsi="Verdana"/>
          <w:lang w:val="en-US"/>
        </w:rPr>
        <w:t>Table 1.</w:t>
      </w:r>
      <w:r w:rsidR="002F570A" w:rsidRPr="00D65062">
        <w:rPr>
          <w:rFonts w:ascii="Verdana" w:hAnsi="Verdana"/>
          <w:lang w:val="en-US"/>
        </w:rPr>
        <w:t>9</w:t>
      </w:r>
    </w:p>
    <w:p w14:paraId="0422773E" w14:textId="77777777" w:rsidR="002F570A" w:rsidRPr="00D65062" w:rsidRDefault="002F570A" w:rsidP="002F570A">
      <w:pPr>
        <w:jc w:val="both"/>
        <w:rPr>
          <w:rFonts w:ascii="Verdana" w:hAnsi="Verdana"/>
          <w:lang w:val="en-US"/>
        </w:rPr>
      </w:pPr>
    </w:p>
    <w:tbl>
      <w:tblPr>
        <w:tblStyle w:val="GridTable4-Accent1"/>
        <w:tblW w:w="0" w:type="auto"/>
        <w:tblLook w:val="04A0" w:firstRow="1" w:lastRow="0" w:firstColumn="1" w:lastColumn="0" w:noHBand="0" w:noVBand="1"/>
      </w:tblPr>
      <w:tblGrid>
        <w:gridCol w:w="3588"/>
        <w:gridCol w:w="5808"/>
      </w:tblGrid>
      <w:tr w:rsidR="002F570A" w:rsidRPr="00D65062" w14:paraId="0D40081E" w14:textId="77777777" w:rsidTr="002F5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39452704" w14:textId="77777777" w:rsidR="002F570A" w:rsidRPr="00D65062" w:rsidRDefault="002F570A" w:rsidP="00926AC4">
            <w:pPr>
              <w:pStyle w:val="p1"/>
              <w:jc w:val="both"/>
              <w:rPr>
                <w:rFonts w:ascii="Verdana" w:hAnsi="Verdana"/>
                <w:sz w:val="24"/>
                <w:szCs w:val="24"/>
                <w:lang w:val="en-US"/>
              </w:rPr>
            </w:pPr>
            <w:r w:rsidRPr="00D65062">
              <w:rPr>
                <w:rFonts w:ascii="Verdana" w:hAnsi="Verdana"/>
                <w:sz w:val="24"/>
                <w:szCs w:val="24"/>
                <w:lang w:val="en-US"/>
              </w:rPr>
              <w:t>Key</w:t>
            </w:r>
          </w:p>
        </w:tc>
        <w:tc>
          <w:tcPr>
            <w:tcW w:w="5808" w:type="dxa"/>
          </w:tcPr>
          <w:p w14:paraId="2CF6A5B6" w14:textId="77777777" w:rsidR="002F570A" w:rsidRPr="00D65062" w:rsidRDefault="002F570A" w:rsidP="00926AC4">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2F570A" w:rsidRPr="00D65062" w14:paraId="166F0089" w14:textId="77777777" w:rsidTr="002F570A">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588" w:type="dxa"/>
          </w:tcPr>
          <w:p w14:paraId="6C8427EF" w14:textId="77777777" w:rsidR="002F570A" w:rsidRPr="00D65062" w:rsidRDefault="002F570A" w:rsidP="00926AC4">
            <w:pPr>
              <w:pStyle w:val="p1"/>
              <w:jc w:val="both"/>
              <w:rPr>
                <w:rFonts w:ascii="Verdana" w:hAnsi="Verdana"/>
                <w:b w:val="0"/>
                <w:sz w:val="24"/>
                <w:szCs w:val="24"/>
                <w:lang w:val="en-US"/>
              </w:rPr>
            </w:pPr>
            <w:r w:rsidRPr="00D65062">
              <w:rPr>
                <w:rFonts w:ascii="Verdana" w:hAnsi="Verdana"/>
                <w:b w:val="0"/>
                <w:sz w:val="24"/>
                <w:szCs w:val="24"/>
                <w:lang w:val="en-US"/>
              </w:rPr>
              <w:t>Name</w:t>
            </w:r>
          </w:p>
        </w:tc>
        <w:tc>
          <w:tcPr>
            <w:tcW w:w="5808" w:type="dxa"/>
          </w:tcPr>
          <w:p w14:paraId="24FCEF24" w14:textId="16161E16" w:rsidR="002F570A" w:rsidRPr="00D65062" w:rsidRDefault="002F570A" w:rsidP="00926AC4">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vs_wordpress</w:t>
            </w:r>
          </w:p>
        </w:tc>
      </w:tr>
      <w:tr w:rsidR="002F570A" w:rsidRPr="00D65062" w14:paraId="57E07E26" w14:textId="77777777" w:rsidTr="002F570A">
        <w:trPr>
          <w:trHeight w:val="310"/>
        </w:trPr>
        <w:tc>
          <w:tcPr>
            <w:cnfStyle w:val="001000000000" w:firstRow="0" w:lastRow="0" w:firstColumn="1" w:lastColumn="0" w:oddVBand="0" w:evenVBand="0" w:oddHBand="0" w:evenHBand="0" w:firstRowFirstColumn="0" w:firstRowLastColumn="0" w:lastRowFirstColumn="0" w:lastRowLastColumn="0"/>
            <w:tcW w:w="3588" w:type="dxa"/>
          </w:tcPr>
          <w:p w14:paraId="3B74540C" w14:textId="5F20892F" w:rsidR="002F570A" w:rsidRPr="00D65062" w:rsidRDefault="002F570A" w:rsidP="00926AC4">
            <w:pPr>
              <w:pStyle w:val="p1"/>
              <w:jc w:val="both"/>
              <w:rPr>
                <w:rFonts w:ascii="Verdana" w:hAnsi="Verdana"/>
                <w:b w:val="0"/>
                <w:sz w:val="24"/>
                <w:szCs w:val="24"/>
                <w:lang w:val="en-US"/>
              </w:rPr>
            </w:pPr>
            <w:r w:rsidRPr="00D65062">
              <w:rPr>
                <w:rFonts w:ascii="Verdana" w:hAnsi="Verdana"/>
                <w:b w:val="0"/>
                <w:sz w:val="24"/>
                <w:szCs w:val="24"/>
                <w:lang w:val="en-US"/>
              </w:rPr>
              <w:t>Destination Address</w:t>
            </w:r>
          </w:p>
        </w:tc>
        <w:tc>
          <w:tcPr>
            <w:tcW w:w="5808" w:type="dxa"/>
          </w:tcPr>
          <w:p w14:paraId="78C926C0" w14:textId="3F9672EB" w:rsidR="002F570A" w:rsidRPr="00D65062" w:rsidRDefault="002F570A" w:rsidP="00926AC4">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&lt;Self IP address of the BIG-IP&gt;</w:t>
            </w:r>
          </w:p>
        </w:tc>
      </w:tr>
      <w:tr w:rsidR="002F570A" w:rsidRPr="00D65062" w14:paraId="2383945D" w14:textId="77777777" w:rsidTr="002F5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5A544EF2" w14:textId="2BAB14AB" w:rsidR="002F570A" w:rsidRPr="00D65062" w:rsidRDefault="002F570A" w:rsidP="00926AC4">
            <w:pPr>
              <w:pStyle w:val="p1"/>
              <w:jc w:val="both"/>
              <w:rPr>
                <w:rFonts w:ascii="Verdana" w:hAnsi="Verdana"/>
                <w:b w:val="0"/>
                <w:sz w:val="24"/>
                <w:szCs w:val="24"/>
                <w:lang w:val="en-US"/>
              </w:rPr>
            </w:pPr>
            <w:r w:rsidRPr="00D65062">
              <w:rPr>
                <w:rFonts w:ascii="Verdana" w:hAnsi="Verdana"/>
                <w:b w:val="0"/>
                <w:sz w:val="24"/>
                <w:szCs w:val="24"/>
                <w:lang w:val="en-US"/>
              </w:rPr>
              <w:t>Service Port</w:t>
            </w:r>
          </w:p>
        </w:tc>
        <w:tc>
          <w:tcPr>
            <w:tcW w:w="5808" w:type="dxa"/>
          </w:tcPr>
          <w:p w14:paraId="6F657D44" w14:textId="311B9955" w:rsidR="002F570A" w:rsidRPr="00D65062" w:rsidRDefault="002F570A" w:rsidP="00926AC4">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443</w:t>
            </w:r>
          </w:p>
        </w:tc>
      </w:tr>
      <w:tr w:rsidR="002F570A" w:rsidRPr="00D65062" w14:paraId="0C6BB805" w14:textId="77777777" w:rsidTr="002F570A">
        <w:tc>
          <w:tcPr>
            <w:cnfStyle w:val="001000000000" w:firstRow="0" w:lastRow="0" w:firstColumn="1" w:lastColumn="0" w:oddVBand="0" w:evenVBand="0" w:oddHBand="0" w:evenHBand="0" w:firstRowFirstColumn="0" w:firstRowLastColumn="0" w:lastRowFirstColumn="0" w:lastRowLastColumn="0"/>
            <w:tcW w:w="3588" w:type="dxa"/>
          </w:tcPr>
          <w:p w14:paraId="09DF749A" w14:textId="7558F4D7" w:rsidR="002F570A" w:rsidRPr="00D65062" w:rsidRDefault="002F570A" w:rsidP="00926AC4">
            <w:pPr>
              <w:pStyle w:val="p1"/>
              <w:jc w:val="both"/>
              <w:rPr>
                <w:rFonts w:ascii="Verdana" w:hAnsi="Verdana"/>
                <w:b w:val="0"/>
                <w:sz w:val="24"/>
                <w:szCs w:val="24"/>
                <w:lang w:val="en-US"/>
              </w:rPr>
            </w:pPr>
            <w:r w:rsidRPr="00D65062">
              <w:rPr>
                <w:rFonts w:ascii="Verdana" w:hAnsi="Verdana"/>
                <w:b w:val="0"/>
                <w:sz w:val="24"/>
                <w:szCs w:val="24"/>
                <w:lang w:val="en-US"/>
              </w:rPr>
              <w:t>SSL Profile (Client)</w:t>
            </w:r>
          </w:p>
        </w:tc>
        <w:tc>
          <w:tcPr>
            <w:tcW w:w="5808" w:type="dxa"/>
          </w:tcPr>
          <w:p w14:paraId="5C88EFFE" w14:textId="0BDFF3BA" w:rsidR="002F570A" w:rsidRPr="00D65062" w:rsidRDefault="002F570A" w:rsidP="00926AC4">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clientssl</w:t>
            </w:r>
          </w:p>
        </w:tc>
      </w:tr>
      <w:tr w:rsidR="002F570A" w:rsidRPr="00D65062" w14:paraId="1AA84762" w14:textId="77777777" w:rsidTr="002F5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1B7F5C01" w14:textId="793B92ED" w:rsidR="002F570A" w:rsidRPr="00D65062" w:rsidRDefault="002F570A" w:rsidP="00926AC4">
            <w:pPr>
              <w:pStyle w:val="p1"/>
              <w:jc w:val="both"/>
              <w:rPr>
                <w:rFonts w:ascii="Verdana" w:hAnsi="Verdana"/>
                <w:b w:val="0"/>
                <w:sz w:val="24"/>
                <w:szCs w:val="24"/>
                <w:lang w:val="en-US"/>
              </w:rPr>
            </w:pPr>
            <w:r w:rsidRPr="00D65062">
              <w:rPr>
                <w:rFonts w:ascii="Verdana" w:hAnsi="Verdana"/>
                <w:b w:val="0"/>
                <w:sz w:val="24"/>
                <w:szCs w:val="24"/>
                <w:lang w:val="en-US"/>
              </w:rPr>
              <w:t>SSL Profile (Server)</w:t>
            </w:r>
          </w:p>
        </w:tc>
        <w:tc>
          <w:tcPr>
            <w:tcW w:w="5808" w:type="dxa"/>
          </w:tcPr>
          <w:p w14:paraId="7FF95113" w14:textId="34558E3F" w:rsidR="002F570A" w:rsidRPr="00D65062" w:rsidRDefault="002F570A" w:rsidP="002F570A">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serverssl</w:t>
            </w:r>
          </w:p>
        </w:tc>
      </w:tr>
      <w:tr w:rsidR="002F570A" w:rsidRPr="00D65062" w14:paraId="168E0594" w14:textId="77777777" w:rsidTr="002F570A">
        <w:tc>
          <w:tcPr>
            <w:cnfStyle w:val="001000000000" w:firstRow="0" w:lastRow="0" w:firstColumn="1" w:lastColumn="0" w:oddVBand="0" w:evenVBand="0" w:oddHBand="0" w:evenHBand="0" w:firstRowFirstColumn="0" w:firstRowLastColumn="0" w:lastRowFirstColumn="0" w:lastRowLastColumn="0"/>
            <w:tcW w:w="3588" w:type="dxa"/>
          </w:tcPr>
          <w:p w14:paraId="44C72948" w14:textId="513ED137" w:rsidR="002F570A" w:rsidRPr="00D65062" w:rsidRDefault="002F570A" w:rsidP="00926AC4">
            <w:pPr>
              <w:pStyle w:val="p1"/>
              <w:jc w:val="both"/>
              <w:rPr>
                <w:rFonts w:ascii="Verdana" w:hAnsi="Verdana"/>
                <w:b w:val="0"/>
                <w:sz w:val="24"/>
                <w:szCs w:val="24"/>
                <w:lang w:val="en-US"/>
              </w:rPr>
            </w:pPr>
            <w:r w:rsidRPr="00D65062">
              <w:rPr>
                <w:rFonts w:ascii="Verdana" w:hAnsi="Verdana"/>
                <w:b w:val="0"/>
                <w:sz w:val="24"/>
                <w:szCs w:val="24"/>
                <w:lang w:val="en-US"/>
              </w:rPr>
              <w:t>Source Address Translation</w:t>
            </w:r>
          </w:p>
        </w:tc>
        <w:tc>
          <w:tcPr>
            <w:tcW w:w="5808" w:type="dxa"/>
          </w:tcPr>
          <w:p w14:paraId="27878F37" w14:textId="71ED0C03" w:rsidR="002F570A" w:rsidRPr="00D65062" w:rsidRDefault="002F570A" w:rsidP="00926AC4">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Auto Map</w:t>
            </w:r>
          </w:p>
        </w:tc>
      </w:tr>
      <w:tr w:rsidR="002F570A" w:rsidRPr="00D65062" w14:paraId="2B015AD8" w14:textId="77777777" w:rsidTr="002F5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494C36E9" w14:textId="188BBF11" w:rsidR="002F570A" w:rsidRPr="00D65062" w:rsidRDefault="002F570A" w:rsidP="00926AC4">
            <w:pPr>
              <w:pStyle w:val="p1"/>
              <w:jc w:val="both"/>
              <w:rPr>
                <w:rFonts w:ascii="Verdana" w:hAnsi="Verdana"/>
                <w:b w:val="0"/>
                <w:sz w:val="24"/>
                <w:szCs w:val="24"/>
                <w:lang w:val="en-US"/>
              </w:rPr>
            </w:pPr>
            <w:r w:rsidRPr="00D65062">
              <w:rPr>
                <w:rFonts w:ascii="Verdana" w:hAnsi="Verdana"/>
                <w:b w:val="0"/>
                <w:sz w:val="24"/>
                <w:szCs w:val="24"/>
                <w:lang w:val="en-US"/>
              </w:rPr>
              <w:t>Default Pool</w:t>
            </w:r>
          </w:p>
        </w:tc>
        <w:tc>
          <w:tcPr>
            <w:tcW w:w="5808" w:type="dxa"/>
          </w:tcPr>
          <w:p w14:paraId="0BE3535A" w14:textId="78503900" w:rsidR="002F570A" w:rsidRPr="00D65062" w:rsidRDefault="002F570A" w:rsidP="00926AC4">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wordpress_pool</w:t>
            </w:r>
          </w:p>
        </w:tc>
      </w:tr>
    </w:tbl>
    <w:p w14:paraId="76111B27" w14:textId="094B9132" w:rsidR="002F570A" w:rsidRPr="00D65062" w:rsidRDefault="002F570A" w:rsidP="008F2E6F">
      <w:pPr>
        <w:jc w:val="both"/>
        <w:rPr>
          <w:rFonts w:ascii="Verdana" w:hAnsi="Verdana"/>
          <w:lang w:val="en-US"/>
        </w:rPr>
      </w:pPr>
    </w:p>
    <w:p w14:paraId="130323FE" w14:textId="77777777" w:rsidR="000B40FE" w:rsidRPr="00D65062" w:rsidRDefault="000B40FE" w:rsidP="008F2E6F">
      <w:pPr>
        <w:jc w:val="both"/>
        <w:rPr>
          <w:rFonts w:ascii="Verdana" w:hAnsi="Verdana"/>
          <w:lang w:val="en-US"/>
        </w:rPr>
      </w:pPr>
    </w:p>
    <w:p w14:paraId="72677325" w14:textId="65C768F0" w:rsidR="003B64B6" w:rsidRPr="00D65062" w:rsidRDefault="006530E2"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65A563E9" wp14:editId="3C297F2F">
            <wp:extent cx="5319174" cy="6764657"/>
            <wp:effectExtent l="0" t="0" r="0" b="0"/>
            <wp:docPr id="41" name="Picture 41" descr="Azur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zure/image4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25870" cy="6773172"/>
                    </a:xfrm>
                    <a:prstGeom prst="rect">
                      <a:avLst/>
                    </a:prstGeom>
                    <a:noFill/>
                    <a:ln>
                      <a:noFill/>
                    </a:ln>
                  </pic:spPr>
                </pic:pic>
              </a:graphicData>
            </a:graphic>
          </wp:inline>
        </w:drawing>
      </w:r>
    </w:p>
    <w:p w14:paraId="1F0114CE" w14:textId="77777777" w:rsidR="006530E2" w:rsidRPr="00D65062" w:rsidRDefault="006530E2" w:rsidP="008F2E6F">
      <w:pPr>
        <w:jc w:val="both"/>
        <w:rPr>
          <w:rFonts w:ascii="Verdana" w:hAnsi="Verdana"/>
          <w:lang w:val="en-US"/>
        </w:rPr>
      </w:pPr>
    </w:p>
    <w:p w14:paraId="0787D770" w14:textId="77777777" w:rsidR="006530E2" w:rsidRPr="00D65062" w:rsidRDefault="006530E2" w:rsidP="008F2E6F">
      <w:pPr>
        <w:jc w:val="both"/>
        <w:rPr>
          <w:rFonts w:ascii="Verdana" w:hAnsi="Verdana"/>
          <w:lang w:val="en-US"/>
        </w:rPr>
      </w:pPr>
    </w:p>
    <w:p w14:paraId="0160AACC" w14:textId="77777777" w:rsidR="006530E2" w:rsidRPr="00D65062" w:rsidRDefault="006530E2" w:rsidP="008F2E6F">
      <w:pPr>
        <w:jc w:val="both"/>
        <w:rPr>
          <w:rFonts w:ascii="Verdana" w:hAnsi="Verdana"/>
          <w:lang w:val="en-US"/>
        </w:rPr>
      </w:pPr>
    </w:p>
    <w:p w14:paraId="7485160B" w14:textId="74B8F3C0" w:rsidR="006530E2" w:rsidRPr="00D65062" w:rsidRDefault="006530E2"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42E12029" wp14:editId="605DEA2A">
            <wp:extent cx="5433474" cy="4265315"/>
            <wp:effectExtent l="0" t="0" r="2540" b="1905"/>
            <wp:docPr id="45" name="Picture 45" descr="Azur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zure/image4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38083" cy="4268933"/>
                    </a:xfrm>
                    <a:prstGeom prst="rect">
                      <a:avLst/>
                    </a:prstGeom>
                    <a:noFill/>
                    <a:ln>
                      <a:noFill/>
                    </a:ln>
                  </pic:spPr>
                </pic:pic>
              </a:graphicData>
            </a:graphic>
          </wp:inline>
        </w:drawing>
      </w:r>
    </w:p>
    <w:p w14:paraId="0DED2933" w14:textId="77777777" w:rsidR="006530E2" w:rsidRPr="00D65062" w:rsidRDefault="006530E2" w:rsidP="008F2E6F">
      <w:pPr>
        <w:jc w:val="both"/>
        <w:rPr>
          <w:rFonts w:ascii="Verdana" w:hAnsi="Verdana"/>
          <w:lang w:val="en-US"/>
        </w:rPr>
      </w:pPr>
    </w:p>
    <w:p w14:paraId="6AE3D770" w14:textId="19759A01" w:rsidR="006530E2" w:rsidRPr="00D65062" w:rsidRDefault="007A20E9" w:rsidP="008F2E6F">
      <w:pPr>
        <w:jc w:val="both"/>
        <w:rPr>
          <w:rFonts w:ascii="Verdana" w:hAnsi="Verdana"/>
          <w:lang w:val="en-US"/>
        </w:rPr>
      </w:pPr>
      <w:r w:rsidRPr="00D65062">
        <w:rPr>
          <w:rFonts w:ascii="Verdana" w:hAnsi="Verdana"/>
          <w:lang w:val="en-US"/>
        </w:rPr>
        <w:t>Click</w:t>
      </w:r>
      <w:r w:rsidR="006530E2" w:rsidRPr="00D65062">
        <w:rPr>
          <w:rFonts w:ascii="Verdana" w:hAnsi="Verdana"/>
          <w:lang w:val="en-US"/>
        </w:rPr>
        <w:t xml:space="preserve"> “Finish”.</w:t>
      </w:r>
    </w:p>
    <w:p w14:paraId="6658D186" w14:textId="3C40FC47" w:rsidR="00194467" w:rsidRPr="00D65062" w:rsidRDefault="00194467" w:rsidP="008F2E6F">
      <w:pPr>
        <w:jc w:val="both"/>
        <w:rPr>
          <w:rFonts w:ascii="Verdana" w:hAnsi="Verdana"/>
          <w:lang w:val="en-US"/>
        </w:rPr>
      </w:pPr>
    </w:p>
    <w:p w14:paraId="71C45E00" w14:textId="456C7033" w:rsidR="000B40FE" w:rsidRPr="00D65062" w:rsidRDefault="006530E2" w:rsidP="008F2E6F">
      <w:pPr>
        <w:jc w:val="both"/>
        <w:rPr>
          <w:rFonts w:ascii="Verdana" w:hAnsi="Verdana"/>
          <w:lang w:val="en-US"/>
        </w:rPr>
      </w:pPr>
      <w:r w:rsidRPr="00D65062">
        <w:rPr>
          <w:rFonts w:ascii="Verdana" w:hAnsi="Verdana"/>
          <w:lang w:val="en-US"/>
        </w:rPr>
        <w:t>You have now completed the BIG-IP configuration for the WordPress application.  To verify proper functionality, brows</w:t>
      </w:r>
      <w:ins w:id="21" w:author="Jeff Giroux" w:date="2017-10-26T20:56:00Z">
        <w:r w:rsidR="001D1088" w:rsidRPr="00D65062">
          <w:rPr>
            <w:rFonts w:ascii="Verdana" w:hAnsi="Verdana"/>
            <w:lang w:val="en-US"/>
          </w:rPr>
          <w:t>e</w:t>
        </w:r>
      </w:ins>
      <w:r w:rsidR="000B40FE" w:rsidRPr="00D65062">
        <w:rPr>
          <w:rFonts w:ascii="Verdana" w:hAnsi="Verdana"/>
          <w:lang w:val="en-US"/>
        </w:rPr>
        <w:t xml:space="preserve"> to</w:t>
      </w:r>
      <w:r w:rsidRPr="00D65062">
        <w:rPr>
          <w:rFonts w:ascii="Verdana" w:hAnsi="Verdana"/>
          <w:lang w:val="en-US"/>
        </w:rPr>
        <w:t xml:space="preserve"> </w:t>
      </w:r>
      <w:r w:rsidR="000B40FE" w:rsidRPr="00D65062">
        <w:rPr>
          <w:rFonts w:ascii="Verdana" w:hAnsi="Verdana"/>
          <w:lang w:val="en-US"/>
        </w:rPr>
        <w:t>https://&lt;public</w:t>
      </w:r>
      <w:r w:rsidR="00194467" w:rsidRPr="00D65062">
        <w:rPr>
          <w:rFonts w:ascii="Verdana" w:hAnsi="Verdana"/>
          <w:lang w:val="en-US"/>
        </w:rPr>
        <w:t xml:space="preserve"> IP of your F5 BIG-IP&gt;</w:t>
      </w:r>
      <w:r w:rsidRPr="00D65062">
        <w:rPr>
          <w:rFonts w:ascii="Verdana" w:hAnsi="Verdana"/>
          <w:lang w:val="en-US"/>
        </w:rPr>
        <w:t xml:space="preserve"> </w:t>
      </w:r>
      <w:r w:rsidR="000B40FE" w:rsidRPr="00D65062">
        <w:rPr>
          <w:rFonts w:ascii="Verdana" w:hAnsi="Verdana"/>
          <w:lang w:val="en-US"/>
        </w:rPr>
        <w:t>and ensure it display</w:t>
      </w:r>
      <w:r w:rsidRPr="00D65062">
        <w:rPr>
          <w:rFonts w:ascii="Verdana" w:hAnsi="Verdana"/>
          <w:lang w:val="en-US"/>
        </w:rPr>
        <w:t>s</w:t>
      </w:r>
      <w:r w:rsidR="000B40FE" w:rsidRPr="00D65062">
        <w:rPr>
          <w:rFonts w:ascii="Verdana" w:hAnsi="Verdana"/>
          <w:lang w:val="en-US"/>
        </w:rPr>
        <w:t xml:space="preserve"> your WordPress blog</w:t>
      </w:r>
      <w:r w:rsidRPr="00D65062">
        <w:rPr>
          <w:rFonts w:ascii="Verdana" w:hAnsi="Verdana"/>
          <w:lang w:val="en-US"/>
        </w:rPr>
        <w:t>.</w:t>
      </w:r>
    </w:p>
    <w:p w14:paraId="649545C5" w14:textId="4DA28CBA" w:rsidR="002E7983" w:rsidRPr="00D65062" w:rsidRDefault="002E7983" w:rsidP="008F2E6F">
      <w:pPr>
        <w:jc w:val="both"/>
        <w:rPr>
          <w:rFonts w:ascii="Verdana" w:hAnsi="Verdana"/>
          <w:lang w:val="en-US"/>
        </w:rPr>
      </w:pPr>
    </w:p>
    <w:p w14:paraId="55E31CC6" w14:textId="38E0210A" w:rsidR="006530E2" w:rsidRPr="00D65062" w:rsidRDefault="006530E2" w:rsidP="006530E2">
      <w:pPr>
        <w:jc w:val="both"/>
        <w:rPr>
          <w:rFonts w:ascii="Verdana" w:hAnsi="Verdana"/>
          <w:lang w:val="en-US"/>
        </w:rPr>
      </w:pPr>
      <w:r w:rsidRPr="00D65062">
        <w:rPr>
          <w:rFonts w:ascii="Verdana" w:hAnsi="Verdana"/>
          <w:lang w:val="en-US"/>
        </w:rPr>
        <w:t>NOTE: As part of this task, you will see a certificate warning. You c</w:t>
      </w:r>
      <w:r w:rsidR="00507581" w:rsidRPr="00D65062">
        <w:rPr>
          <w:rFonts w:ascii="Verdana" w:hAnsi="Verdana"/>
          <w:lang w:val="en-US"/>
        </w:rPr>
        <w:t>an ignore this as in this lab you</w:t>
      </w:r>
      <w:r w:rsidRPr="00D65062">
        <w:rPr>
          <w:rFonts w:ascii="Verdana" w:hAnsi="Verdana"/>
          <w:lang w:val="en-US"/>
        </w:rPr>
        <w:t xml:space="preserve"> did not generate the server certificates. In real life, you would ensure you have installed valid certificates.</w:t>
      </w:r>
    </w:p>
    <w:p w14:paraId="72655878" w14:textId="34FFD6E0" w:rsidR="006530E2" w:rsidRPr="00D65062" w:rsidRDefault="006530E2" w:rsidP="008F2E6F">
      <w:pPr>
        <w:jc w:val="both"/>
        <w:rPr>
          <w:rFonts w:ascii="Verdana" w:hAnsi="Verdana"/>
          <w:lang w:val="en-US"/>
        </w:rPr>
      </w:pPr>
    </w:p>
    <w:p w14:paraId="7AF5E816" w14:textId="7F156910" w:rsidR="006530E2" w:rsidRPr="00D65062" w:rsidRDefault="006530E2" w:rsidP="008F2E6F">
      <w:pPr>
        <w:jc w:val="both"/>
        <w:rPr>
          <w:rFonts w:ascii="Verdana" w:hAnsi="Verdana"/>
          <w:lang w:val="en-US"/>
        </w:rPr>
      </w:pPr>
      <w:r w:rsidRPr="00D65062">
        <w:rPr>
          <w:rFonts w:ascii="Verdana" w:hAnsi="Verdana"/>
          <w:noProof/>
          <w:lang w:val="en-US" w:eastAsia="en-US"/>
        </w:rPr>
        <w:lastRenderedPageBreak/>
        <w:drawing>
          <wp:inline distT="0" distB="0" distL="0" distR="0" wp14:anchorId="68DEAF08" wp14:editId="217B6B78">
            <wp:extent cx="4928169" cy="3441479"/>
            <wp:effectExtent l="0" t="0" r="0" b="0"/>
            <wp:docPr id="46" name="Picture 46" descr="Azur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zure/image5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58925" cy="3462957"/>
                    </a:xfrm>
                    <a:prstGeom prst="rect">
                      <a:avLst/>
                    </a:prstGeom>
                    <a:noFill/>
                    <a:ln>
                      <a:noFill/>
                    </a:ln>
                  </pic:spPr>
                </pic:pic>
              </a:graphicData>
            </a:graphic>
          </wp:inline>
        </w:drawing>
      </w:r>
    </w:p>
    <w:p w14:paraId="46D57ED7" w14:textId="77777777" w:rsidR="006530E2" w:rsidRPr="00D65062" w:rsidRDefault="006530E2" w:rsidP="008F2E6F">
      <w:pPr>
        <w:jc w:val="both"/>
        <w:rPr>
          <w:rFonts w:ascii="Verdana" w:hAnsi="Verdana"/>
          <w:lang w:val="en-US"/>
        </w:rPr>
      </w:pPr>
    </w:p>
    <w:p w14:paraId="5A8A904C" w14:textId="68612F2D" w:rsidR="00FB3051" w:rsidRPr="00D65062" w:rsidRDefault="006530E2" w:rsidP="00497DC2">
      <w:pPr>
        <w:tabs>
          <w:tab w:val="left" w:pos="7654"/>
        </w:tabs>
        <w:jc w:val="both"/>
        <w:rPr>
          <w:rFonts w:ascii="Verdana" w:hAnsi="Verdana"/>
          <w:lang w:val="en-US"/>
        </w:rPr>
      </w:pPr>
      <w:r w:rsidRPr="00D65062">
        <w:rPr>
          <w:rFonts w:ascii="Verdana" w:hAnsi="Verdana"/>
          <w:lang w:val="en-US"/>
        </w:rPr>
        <w:t>Now c</w:t>
      </w:r>
      <w:r w:rsidR="00FB3051" w:rsidRPr="00D65062">
        <w:rPr>
          <w:rFonts w:ascii="Verdana" w:hAnsi="Verdana"/>
          <w:lang w:val="en-US"/>
        </w:rPr>
        <w:t>heck the statistics of your virtual server</w:t>
      </w:r>
      <w:r w:rsidR="0045497A" w:rsidRPr="00D65062">
        <w:rPr>
          <w:rFonts w:ascii="Verdana" w:hAnsi="Verdana"/>
          <w:lang w:val="en-US"/>
        </w:rPr>
        <w:t xml:space="preserve"> to verify traffic flow</w:t>
      </w:r>
      <w:r w:rsidR="00497DC2" w:rsidRPr="00D65062">
        <w:rPr>
          <w:rFonts w:ascii="Verdana" w:hAnsi="Verdana"/>
          <w:lang w:val="en-US"/>
        </w:rPr>
        <w:t>, by navigating to “Statistics” -&gt; “Module Statistics” -&gt; “Local Traffic” -&gt; Under “</w:t>
      </w:r>
      <w:del w:id="22" w:author="Jeff Giroux" w:date="2017-10-26T20:58:00Z">
        <w:r w:rsidR="00497DC2" w:rsidRPr="00D65062" w:rsidDel="001D1088">
          <w:rPr>
            <w:rFonts w:ascii="Verdana" w:hAnsi="Verdana"/>
            <w:lang w:val="en-US"/>
          </w:rPr>
          <w:delText xml:space="preserve">Display </w:delText>
        </w:r>
      </w:del>
      <w:ins w:id="23" w:author="Jeff Giroux" w:date="2017-10-26T20:58:00Z">
        <w:r w:rsidR="001D1088" w:rsidRPr="00D65062">
          <w:rPr>
            <w:rFonts w:ascii="Verdana" w:hAnsi="Verdana"/>
            <w:lang w:val="en-US"/>
          </w:rPr>
          <w:t xml:space="preserve">Statistics </w:t>
        </w:r>
      </w:ins>
      <w:r w:rsidR="00497DC2" w:rsidRPr="00D65062">
        <w:rPr>
          <w:rFonts w:ascii="Verdana" w:hAnsi="Verdana"/>
          <w:lang w:val="en-US"/>
        </w:rPr>
        <w:t>Type”, select “Virtual Servers”.</w:t>
      </w:r>
    </w:p>
    <w:p w14:paraId="04D3CA20" w14:textId="77777777" w:rsidR="006530E2" w:rsidRPr="00D65062" w:rsidRDefault="006530E2" w:rsidP="008F2E6F">
      <w:pPr>
        <w:jc w:val="both"/>
        <w:rPr>
          <w:rFonts w:ascii="Verdana" w:hAnsi="Verdana"/>
          <w:lang w:val="en-US"/>
        </w:rPr>
      </w:pPr>
    </w:p>
    <w:p w14:paraId="447BD4A2" w14:textId="6481A5EF" w:rsidR="00FB3051" w:rsidRPr="00D65062" w:rsidRDefault="00497DC2" w:rsidP="008F2E6F">
      <w:pPr>
        <w:jc w:val="both"/>
        <w:rPr>
          <w:rFonts w:ascii="Verdana" w:hAnsi="Verdana"/>
          <w:lang w:val="en-US"/>
        </w:rPr>
      </w:pPr>
      <w:r w:rsidRPr="00D65062">
        <w:rPr>
          <w:rFonts w:ascii="Verdana" w:hAnsi="Verdana"/>
          <w:noProof/>
          <w:lang w:val="en-US" w:eastAsia="en-US"/>
        </w:rPr>
        <w:drawing>
          <wp:inline distT="0" distB="0" distL="0" distR="0" wp14:anchorId="5DB2F189" wp14:editId="474F59D2">
            <wp:extent cx="6112363" cy="1935701"/>
            <wp:effectExtent l="0" t="0" r="9525" b="0"/>
            <wp:docPr id="48" name="Picture 48" descr="Azur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zure/image5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6543" cy="1940192"/>
                    </a:xfrm>
                    <a:prstGeom prst="rect">
                      <a:avLst/>
                    </a:prstGeom>
                    <a:noFill/>
                    <a:ln>
                      <a:noFill/>
                    </a:ln>
                  </pic:spPr>
                </pic:pic>
              </a:graphicData>
            </a:graphic>
          </wp:inline>
        </w:drawing>
      </w:r>
    </w:p>
    <w:p w14:paraId="0983FC96" w14:textId="1AED0C72" w:rsidR="000B40FE" w:rsidRPr="00D65062" w:rsidRDefault="000B40FE" w:rsidP="008F2E6F">
      <w:pPr>
        <w:jc w:val="both"/>
        <w:rPr>
          <w:rFonts w:ascii="Verdana" w:hAnsi="Verdana"/>
          <w:lang w:val="en-US"/>
        </w:rPr>
      </w:pPr>
    </w:p>
    <w:p w14:paraId="42D5C99B" w14:textId="4A35A22F" w:rsidR="00744357" w:rsidRPr="00D65062" w:rsidRDefault="00744357">
      <w:pPr>
        <w:rPr>
          <w:rFonts w:ascii="Verdana" w:hAnsi="Verdana"/>
          <w:lang w:val="en-US"/>
        </w:rPr>
      </w:pPr>
    </w:p>
    <w:p w14:paraId="069BB733" w14:textId="65B71568" w:rsidR="00497DC2" w:rsidRPr="00D65062" w:rsidRDefault="00DF3892">
      <w:pPr>
        <w:rPr>
          <w:rFonts w:ascii="Verdana" w:hAnsi="Verdana"/>
          <w:lang w:val="en-US"/>
        </w:rPr>
      </w:pPr>
      <w:r w:rsidRPr="00D65062">
        <w:rPr>
          <w:rFonts w:ascii="Verdana" w:hAnsi="Verdana"/>
          <w:lang w:val="en-US"/>
        </w:rPr>
        <w:t xml:space="preserve">    </w:t>
      </w:r>
      <w:r w:rsidR="000A4208" w:rsidRPr="00D65062">
        <w:rPr>
          <w:rFonts w:ascii="Verdana" w:hAnsi="Verdana"/>
          <w:noProof/>
          <w:lang w:val="en-US" w:eastAsia="en-US"/>
        </w:rPr>
        <w:drawing>
          <wp:inline distT="0" distB="0" distL="0" distR="0" wp14:anchorId="1FE2D5A5" wp14:editId="04C9B15B">
            <wp:extent cx="652752" cy="652752"/>
            <wp:effectExtent l="0" t="0" r="8255" b="8255"/>
            <wp:docPr id="319" name="Picture 319" descr="Azure/s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zure/stop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8906" cy="688906"/>
                    </a:xfrm>
                    <a:prstGeom prst="rect">
                      <a:avLst/>
                    </a:prstGeom>
                    <a:noFill/>
                    <a:ln>
                      <a:noFill/>
                    </a:ln>
                  </pic:spPr>
                </pic:pic>
              </a:graphicData>
            </a:graphic>
          </wp:inline>
        </w:drawing>
      </w:r>
      <w:r w:rsidR="000A4208" w:rsidRPr="00D65062">
        <w:rPr>
          <w:rFonts w:ascii="Verdana" w:hAnsi="Verdana"/>
          <w:lang w:val="en-US"/>
        </w:rPr>
        <w:t xml:space="preserve">  </w:t>
      </w:r>
      <w:r w:rsidRPr="00D65062">
        <w:rPr>
          <w:rFonts w:ascii="Verdana" w:hAnsi="Verdana"/>
          <w:b/>
          <w:color w:val="FF0000"/>
          <w:sz w:val="28"/>
          <w:szCs w:val="28"/>
          <w:lang w:val="en-US"/>
        </w:rPr>
        <w:t>This concludes Lab 1</w:t>
      </w:r>
    </w:p>
    <w:p w14:paraId="1ECFD601" w14:textId="77777777" w:rsidR="00497DC2" w:rsidRPr="00D65062" w:rsidRDefault="00497DC2">
      <w:pPr>
        <w:rPr>
          <w:rFonts w:ascii="Verdana" w:hAnsi="Verdana"/>
          <w:lang w:val="en-US"/>
        </w:rPr>
      </w:pPr>
    </w:p>
    <w:p w14:paraId="17B48366" w14:textId="192CCF0D" w:rsidR="008205D8" w:rsidRPr="00D65062" w:rsidRDefault="008205D8">
      <w:pPr>
        <w:rPr>
          <w:rFonts w:ascii="Verdana" w:eastAsia="Times New Roman" w:hAnsi="Verdana"/>
          <w:lang w:val="en-US"/>
        </w:rPr>
      </w:pPr>
      <w:r w:rsidRPr="00D65062">
        <w:rPr>
          <w:rFonts w:ascii="Verdana" w:eastAsia="Times New Roman" w:hAnsi="Verdana"/>
          <w:lang w:val="en-US"/>
        </w:rPr>
        <w:br w:type="page"/>
      </w:r>
    </w:p>
    <w:p w14:paraId="6687E5A3" w14:textId="77777777" w:rsidR="008205D8" w:rsidRPr="00D65062" w:rsidRDefault="008205D8" w:rsidP="00D87E7D">
      <w:pPr>
        <w:pStyle w:val="Heading1"/>
        <w:rPr>
          <w:lang w:val="en-US"/>
        </w:rPr>
      </w:pPr>
      <w:bookmarkStart w:id="24" w:name="_Toc497485506"/>
      <w:r w:rsidRPr="00D65062">
        <w:rPr>
          <w:lang w:val="en-US"/>
        </w:rPr>
        <w:lastRenderedPageBreak/>
        <w:t>Lab 2 – Deploying an F5 Web Application Firewall using the Azure Security Center</w:t>
      </w:r>
      <w:bookmarkEnd w:id="24"/>
    </w:p>
    <w:p w14:paraId="06818638" w14:textId="77777777" w:rsidR="008205D8" w:rsidRPr="00D65062" w:rsidRDefault="008205D8" w:rsidP="008205D8">
      <w:pPr>
        <w:rPr>
          <w:rFonts w:ascii="Verdana" w:hAnsi="Verdana"/>
          <w:lang w:val="en-US"/>
        </w:rPr>
      </w:pPr>
    </w:p>
    <w:p w14:paraId="3206CA51"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F5 offers on-demand Layer7 Application Firewall (Web Application Firewall) protection through a simplified setup of just a few clicks. This WAF offering is integrated in Azure Security Center.</w:t>
      </w:r>
    </w:p>
    <w:p w14:paraId="498C5333" w14:textId="77777777" w:rsidR="008205D8" w:rsidRPr="00D65062" w:rsidRDefault="008205D8" w:rsidP="008205D8">
      <w:pPr>
        <w:pStyle w:val="p1"/>
        <w:rPr>
          <w:rFonts w:ascii="Verdana" w:hAnsi="Verdana"/>
          <w:sz w:val="24"/>
          <w:szCs w:val="24"/>
          <w:lang w:val="en-US"/>
        </w:rPr>
      </w:pPr>
    </w:p>
    <w:p w14:paraId="2760BA33" w14:textId="77777777" w:rsidR="008205D8" w:rsidRPr="00D65062" w:rsidRDefault="008205D8" w:rsidP="008205D8">
      <w:pPr>
        <w:rPr>
          <w:rFonts w:ascii="Verdana" w:hAnsi="Verdana"/>
          <w:lang w:val="en-US"/>
        </w:rPr>
      </w:pPr>
      <w:r w:rsidRPr="00D65062">
        <w:rPr>
          <w:rFonts w:ascii="Verdana" w:hAnsi="Verdana"/>
          <w:lang w:val="en-US"/>
        </w:rPr>
        <w:t>In this lab, you will complete the following steps:</w:t>
      </w:r>
    </w:p>
    <w:p w14:paraId="44D3F4DE" w14:textId="77777777" w:rsidR="008205D8" w:rsidRPr="00D65062" w:rsidRDefault="008205D8" w:rsidP="008205D8">
      <w:pPr>
        <w:rPr>
          <w:rFonts w:ascii="Verdana" w:hAnsi="Verdana"/>
          <w:lang w:val="en-US"/>
        </w:rPr>
      </w:pPr>
    </w:p>
    <w:p w14:paraId="1265C749"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Setup WordPress in Azure</w:t>
      </w:r>
    </w:p>
    <w:p w14:paraId="659AFECE"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Use Azure Security Center to deploy the pre-configured F5 WAF and secure access to WordPress</w:t>
      </w:r>
    </w:p>
    <w:p w14:paraId="062E0306"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Demonstrate F5 WAF functionality and finalize the WAF deployment</w:t>
      </w:r>
    </w:p>
    <w:p w14:paraId="2E36BD05" w14:textId="77777777" w:rsidR="008205D8" w:rsidRPr="00D65062" w:rsidRDefault="008205D8" w:rsidP="008205D8">
      <w:pPr>
        <w:pStyle w:val="p1"/>
        <w:jc w:val="center"/>
        <w:rPr>
          <w:rFonts w:ascii="Verdana" w:hAnsi="Verdana"/>
          <w:sz w:val="24"/>
          <w:szCs w:val="24"/>
          <w:lang w:val="en-US"/>
        </w:rPr>
      </w:pPr>
    </w:p>
    <w:p w14:paraId="04FE395E" w14:textId="77777777" w:rsidR="008205D8" w:rsidRPr="00D65062" w:rsidRDefault="008205D8" w:rsidP="00D87E7D">
      <w:pPr>
        <w:pStyle w:val="Heading2"/>
        <w:rPr>
          <w:lang w:val="en-US"/>
        </w:rPr>
      </w:pPr>
      <w:bookmarkStart w:id="25" w:name="_Toc497485507"/>
      <w:r w:rsidRPr="00D65062">
        <w:rPr>
          <w:lang w:val="en-US"/>
        </w:rPr>
        <w:t>Step 1. Setup a new WordPress application in Azure</w:t>
      </w:r>
      <w:bookmarkEnd w:id="25"/>
    </w:p>
    <w:p w14:paraId="27EB88BE" w14:textId="77777777" w:rsidR="008205D8" w:rsidRPr="00D65062" w:rsidRDefault="008205D8" w:rsidP="008205D8">
      <w:pPr>
        <w:jc w:val="both"/>
        <w:rPr>
          <w:rFonts w:ascii="Verdana" w:hAnsi="Verdana"/>
          <w:b/>
          <w:lang w:val="en-US"/>
        </w:rPr>
      </w:pPr>
    </w:p>
    <w:p w14:paraId="11E9A057" w14:textId="77777777" w:rsidR="008205D8" w:rsidRPr="00D65062" w:rsidRDefault="008205D8" w:rsidP="008205D8">
      <w:pPr>
        <w:jc w:val="both"/>
        <w:rPr>
          <w:rFonts w:ascii="Verdana" w:hAnsi="Verdana"/>
          <w:b/>
          <w:lang w:val="en-US"/>
        </w:rPr>
      </w:pPr>
      <w:r w:rsidRPr="00D65062">
        <w:rPr>
          <w:rFonts w:ascii="Verdana" w:hAnsi="Verdana"/>
          <w:b/>
          <w:lang w:val="en-US"/>
        </w:rPr>
        <w:t>Configure a new Virtual Network in preparation for the WordPress deployment</w:t>
      </w:r>
    </w:p>
    <w:p w14:paraId="4AB8EFBD" w14:textId="77777777" w:rsidR="008205D8" w:rsidRPr="00D65062" w:rsidRDefault="008205D8" w:rsidP="008205D8">
      <w:pPr>
        <w:pStyle w:val="p1"/>
        <w:tabs>
          <w:tab w:val="left" w:pos="7889"/>
        </w:tabs>
        <w:rPr>
          <w:rFonts w:ascii="Verdana" w:hAnsi="Verdana"/>
          <w:sz w:val="24"/>
          <w:szCs w:val="24"/>
          <w:lang w:val="en-US"/>
        </w:rPr>
      </w:pPr>
      <w:r w:rsidRPr="00D65062">
        <w:rPr>
          <w:rFonts w:ascii="Verdana" w:hAnsi="Verdana"/>
          <w:sz w:val="24"/>
          <w:szCs w:val="24"/>
          <w:lang w:val="en-US"/>
        </w:rPr>
        <w:tab/>
      </w:r>
    </w:p>
    <w:p w14:paraId="33D2001A"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In this step you will deploy a new Virtual Network within Azure.</w:t>
      </w:r>
    </w:p>
    <w:p w14:paraId="1A5AA224" w14:textId="77777777" w:rsidR="008205D8" w:rsidRPr="00D65062" w:rsidRDefault="008205D8" w:rsidP="008205D8">
      <w:pPr>
        <w:pStyle w:val="p1"/>
        <w:rPr>
          <w:rFonts w:ascii="Verdana" w:hAnsi="Verdana"/>
          <w:sz w:val="24"/>
          <w:szCs w:val="24"/>
          <w:lang w:val="en-US"/>
        </w:rPr>
      </w:pPr>
    </w:p>
    <w:p w14:paraId="220AF780" w14:textId="77777777" w:rsidR="008205D8" w:rsidRPr="00D65062" w:rsidRDefault="008205D8" w:rsidP="008205D8">
      <w:pPr>
        <w:pStyle w:val="p1"/>
        <w:jc w:val="both"/>
        <w:rPr>
          <w:rFonts w:ascii="Verdana" w:hAnsi="Verdana"/>
          <w:sz w:val="24"/>
          <w:szCs w:val="24"/>
          <w:lang w:val="en-US"/>
        </w:rPr>
      </w:pPr>
      <w:r w:rsidRPr="00D65062">
        <w:rPr>
          <w:rFonts w:ascii="Verdana" w:hAnsi="Verdana"/>
          <w:sz w:val="24"/>
          <w:szCs w:val="24"/>
          <w:lang w:val="en-US"/>
        </w:rPr>
        <w:t xml:space="preserve">To begin, log into the Microsoft Azure Portal – </w:t>
      </w:r>
      <w:r w:rsidRPr="00D65062">
        <w:rPr>
          <w:rStyle w:val="s1"/>
          <w:rFonts w:ascii="Verdana" w:hAnsi="Verdana"/>
          <w:sz w:val="24"/>
          <w:szCs w:val="24"/>
          <w:lang w:val="en-US"/>
        </w:rPr>
        <w:t>https://portal.azure.com</w:t>
      </w:r>
    </w:p>
    <w:p w14:paraId="19C5BABA" w14:textId="77777777" w:rsidR="008205D8" w:rsidRPr="00D65062" w:rsidRDefault="008205D8" w:rsidP="008205D8">
      <w:pPr>
        <w:pStyle w:val="p1"/>
        <w:jc w:val="both"/>
        <w:rPr>
          <w:rFonts w:ascii="Verdana" w:hAnsi="Verdana"/>
          <w:sz w:val="24"/>
          <w:szCs w:val="24"/>
          <w:lang w:val="en-US"/>
        </w:rPr>
      </w:pPr>
    </w:p>
    <w:p w14:paraId="51992126" w14:textId="77777777" w:rsidR="008205D8" w:rsidRPr="00D65062" w:rsidRDefault="008205D8" w:rsidP="008205D8">
      <w:pPr>
        <w:pStyle w:val="p1"/>
        <w:jc w:val="both"/>
        <w:rPr>
          <w:rFonts w:ascii="Verdana" w:hAnsi="Verdana"/>
          <w:sz w:val="24"/>
          <w:szCs w:val="24"/>
          <w:lang w:val="en-US"/>
        </w:rPr>
      </w:pPr>
      <w:r w:rsidRPr="00D65062">
        <w:rPr>
          <w:rFonts w:ascii="Verdana" w:hAnsi="Verdana"/>
          <w:sz w:val="24"/>
          <w:szCs w:val="24"/>
          <w:lang w:val="en-US"/>
        </w:rPr>
        <w:t xml:space="preserve">Click the green </w:t>
      </w:r>
      <w:r w:rsidRPr="00D65062">
        <w:rPr>
          <w:rFonts w:ascii="Verdana" w:hAnsi="Verdana"/>
          <w:b/>
          <w:color w:val="538135" w:themeColor="accent6" w:themeShade="BF"/>
          <w:sz w:val="24"/>
          <w:szCs w:val="24"/>
          <w:lang w:val="en-US"/>
        </w:rPr>
        <w:t>+</w:t>
      </w:r>
      <w:r w:rsidRPr="00D65062">
        <w:rPr>
          <w:rFonts w:ascii="Verdana" w:hAnsi="Verdana"/>
          <w:sz w:val="24"/>
          <w:szCs w:val="24"/>
          <w:lang w:val="en-US"/>
        </w:rPr>
        <w:t xml:space="preserve"> sign at the top left corner of the screen, click on “Networking”, and click on “Virtual network”.</w:t>
      </w:r>
    </w:p>
    <w:p w14:paraId="7A9995C1" w14:textId="77777777" w:rsidR="008205D8" w:rsidRPr="00D65062" w:rsidRDefault="008205D8" w:rsidP="008205D8">
      <w:pPr>
        <w:pStyle w:val="p1"/>
        <w:rPr>
          <w:rFonts w:ascii="Verdana" w:hAnsi="Verdana"/>
          <w:sz w:val="24"/>
          <w:szCs w:val="24"/>
          <w:lang w:val="en-US"/>
        </w:rPr>
      </w:pPr>
    </w:p>
    <w:p w14:paraId="7112FCFB"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2C3056BF" wp14:editId="557CB923">
            <wp:extent cx="4176174" cy="1997591"/>
            <wp:effectExtent l="0" t="0" r="0" b="9525"/>
            <wp:docPr id="1" name="Picture 1" descr="lab2/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2/image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98528" cy="2008284"/>
                    </a:xfrm>
                    <a:prstGeom prst="rect">
                      <a:avLst/>
                    </a:prstGeom>
                    <a:noFill/>
                    <a:ln>
                      <a:noFill/>
                    </a:ln>
                  </pic:spPr>
                </pic:pic>
              </a:graphicData>
            </a:graphic>
          </wp:inline>
        </w:drawing>
      </w:r>
    </w:p>
    <w:p w14:paraId="00800A5F" w14:textId="77777777" w:rsidR="008205D8" w:rsidRPr="00D65062" w:rsidRDefault="008205D8" w:rsidP="008205D8">
      <w:pPr>
        <w:pStyle w:val="p1"/>
        <w:rPr>
          <w:rFonts w:ascii="Verdana" w:hAnsi="Verdana"/>
          <w:sz w:val="24"/>
          <w:szCs w:val="24"/>
          <w:lang w:val="en-US"/>
        </w:rPr>
      </w:pPr>
    </w:p>
    <w:p w14:paraId="4B1A8241" w14:textId="77777777" w:rsidR="008205D8" w:rsidRPr="00D65062" w:rsidRDefault="008205D8" w:rsidP="008205D8">
      <w:pPr>
        <w:pStyle w:val="p1"/>
        <w:rPr>
          <w:rFonts w:ascii="Verdana" w:hAnsi="Verdana"/>
          <w:sz w:val="24"/>
          <w:szCs w:val="24"/>
          <w:lang w:val="en-US"/>
        </w:rPr>
      </w:pPr>
    </w:p>
    <w:p w14:paraId="5303C3BE" w14:textId="77777777" w:rsidR="008205D8" w:rsidRPr="00D65062" w:rsidRDefault="008205D8" w:rsidP="008205D8">
      <w:pPr>
        <w:pStyle w:val="p1"/>
        <w:rPr>
          <w:rFonts w:ascii="Verdana" w:hAnsi="Verdana"/>
          <w:sz w:val="24"/>
          <w:szCs w:val="24"/>
          <w:lang w:val="en-US"/>
        </w:rPr>
      </w:pPr>
    </w:p>
    <w:p w14:paraId="527923F1"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w:t>
      </w:r>
    </w:p>
    <w:p w14:paraId="0C64BF2D" w14:textId="77777777" w:rsidR="008205D8" w:rsidRPr="00D65062" w:rsidRDefault="008205D8" w:rsidP="008205D8">
      <w:pPr>
        <w:pStyle w:val="p1"/>
        <w:rPr>
          <w:rFonts w:ascii="Verdana" w:hAnsi="Verdana"/>
          <w:sz w:val="24"/>
          <w:szCs w:val="24"/>
          <w:lang w:val="en-US"/>
        </w:rPr>
      </w:pPr>
    </w:p>
    <w:p w14:paraId="1006E709" w14:textId="77777777" w:rsidR="008205D8" w:rsidRPr="00D65062" w:rsidRDefault="008205D8" w:rsidP="008205D8">
      <w:pPr>
        <w:pStyle w:val="p1"/>
        <w:rPr>
          <w:rFonts w:ascii="Verdana" w:hAnsi="Verdana"/>
          <w:sz w:val="24"/>
          <w:szCs w:val="24"/>
          <w:lang w:val="en-US"/>
        </w:rPr>
      </w:pPr>
    </w:p>
    <w:p w14:paraId="73D9F4E5" w14:textId="77777777" w:rsidR="008205D8" w:rsidRPr="00D65062" w:rsidRDefault="008205D8" w:rsidP="008205D8">
      <w:pPr>
        <w:pStyle w:val="p1"/>
        <w:rPr>
          <w:rFonts w:ascii="Verdana" w:hAnsi="Verdana"/>
          <w:sz w:val="24"/>
          <w:szCs w:val="24"/>
          <w:lang w:val="en-US"/>
        </w:rPr>
      </w:pPr>
    </w:p>
    <w:p w14:paraId="0B94F0FA" w14:textId="77777777" w:rsidR="008205D8" w:rsidRPr="00D65062" w:rsidRDefault="008205D8" w:rsidP="008205D8">
      <w:pPr>
        <w:pStyle w:val="p1"/>
        <w:rPr>
          <w:rFonts w:ascii="Verdana" w:hAnsi="Verdana"/>
          <w:sz w:val="24"/>
          <w:szCs w:val="24"/>
          <w:lang w:val="en-US"/>
        </w:rPr>
      </w:pPr>
    </w:p>
    <w:p w14:paraId="6BED5CF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Create a virtual network using the information provided in Table 2.1 below. </w:t>
      </w:r>
    </w:p>
    <w:p w14:paraId="0C1562A1" w14:textId="77777777" w:rsidR="008205D8" w:rsidRPr="00D65062" w:rsidRDefault="008205D8" w:rsidP="008205D8">
      <w:pPr>
        <w:pStyle w:val="p1"/>
        <w:rPr>
          <w:rFonts w:ascii="Verdana" w:hAnsi="Verdana"/>
          <w:sz w:val="24"/>
          <w:szCs w:val="24"/>
          <w:lang w:val="en-US"/>
        </w:rPr>
      </w:pPr>
    </w:p>
    <w:p w14:paraId="2B7572C3" w14:textId="77777777" w:rsidR="008205D8" w:rsidRPr="00D65062" w:rsidRDefault="008205D8" w:rsidP="008205D8">
      <w:pPr>
        <w:pStyle w:val="p1"/>
        <w:jc w:val="both"/>
        <w:rPr>
          <w:rFonts w:ascii="Verdana" w:hAnsi="Verdana"/>
          <w:sz w:val="24"/>
          <w:szCs w:val="24"/>
          <w:lang w:val="en-US"/>
        </w:rPr>
      </w:pPr>
      <w:r w:rsidRPr="00D65062">
        <w:rPr>
          <w:rFonts w:ascii="Verdana" w:hAnsi="Verdana"/>
          <w:sz w:val="24"/>
          <w:szCs w:val="24"/>
          <w:lang w:val="en-US"/>
        </w:rPr>
        <w:t>Table 2.1</w:t>
      </w:r>
    </w:p>
    <w:p w14:paraId="53C06620" w14:textId="77777777" w:rsidR="008205D8" w:rsidRPr="00D65062" w:rsidRDefault="008205D8" w:rsidP="008205D8">
      <w:pPr>
        <w:pStyle w:val="p1"/>
        <w:jc w:val="both"/>
        <w:rPr>
          <w:rFonts w:ascii="Verdana" w:hAnsi="Verdana"/>
          <w:sz w:val="24"/>
          <w:szCs w:val="24"/>
          <w:lang w:val="en-US"/>
        </w:rPr>
      </w:pPr>
    </w:p>
    <w:tbl>
      <w:tblPr>
        <w:tblStyle w:val="GridTable4-Accent1"/>
        <w:tblW w:w="0" w:type="auto"/>
        <w:tblLook w:val="04A0" w:firstRow="1" w:lastRow="0" w:firstColumn="1" w:lastColumn="0" w:noHBand="0" w:noVBand="1"/>
      </w:tblPr>
      <w:tblGrid>
        <w:gridCol w:w="3232"/>
        <w:gridCol w:w="6164"/>
      </w:tblGrid>
      <w:tr w:rsidR="008205D8" w:rsidRPr="00D65062" w14:paraId="65074DF7"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171AB7D0"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770A6666"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643310A3"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446E0C2"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Name</w:t>
            </w:r>
          </w:p>
        </w:tc>
        <w:tc>
          <w:tcPr>
            <w:tcW w:w="6164" w:type="dxa"/>
          </w:tcPr>
          <w:p w14:paraId="0E295F20"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user&lt;student number&gt;_vnet</w:t>
            </w:r>
          </w:p>
        </w:tc>
      </w:tr>
      <w:tr w:rsidR="008205D8" w:rsidRPr="00D65062" w14:paraId="18135D73" w14:textId="77777777" w:rsidTr="00843CCD">
        <w:tc>
          <w:tcPr>
            <w:cnfStyle w:val="001000000000" w:firstRow="0" w:lastRow="0" w:firstColumn="1" w:lastColumn="0" w:oddVBand="0" w:evenVBand="0" w:oddHBand="0" w:evenHBand="0" w:firstRowFirstColumn="0" w:firstRowLastColumn="0" w:lastRowFirstColumn="0" w:lastRowLastColumn="0"/>
            <w:tcW w:w="3232" w:type="dxa"/>
          </w:tcPr>
          <w:p w14:paraId="16121808"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Address space</w:t>
            </w:r>
          </w:p>
        </w:tc>
        <w:tc>
          <w:tcPr>
            <w:tcW w:w="6164" w:type="dxa"/>
          </w:tcPr>
          <w:p w14:paraId="4F30A413"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10.10.0.0/16</w:t>
            </w:r>
          </w:p>
        </w:tc>
      </w:tr>
      <w:tr w:rsidR="008205D8" w:rsidRPr="00D65062" w14:paraId="7BBEFABF"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39F4B183"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Subscription</w:t>
            </w:r>
          </w:p>
        </w:tc>
        <w:tc>
          <w:tcPr>
            <w:tcW w:w="6164" w:type="dxa"/>
          </w:tcPr>
          <w:p w14:paraId="7B4AB2EC"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&lt;User Unique&gt;</w:t>
            </w:r>
          </w:p>
        </w:tc>
      </w:tr>
      <w:tr w:rsidR="008205D8" w:rsidRPr="00D65062" w14:paraId="73BE095C" w14:textId="77777777" w:rsidTr="00843CCD">
        <w:tc>
          <w:tcPr>
            <w:cnfStyle w:val="001000000000" w:firstRow="0" w:lastRow="0" w:firstColumn="1" w:lastColumn="0" w:oddVBand="0" w:evenVBand="0" w:oddHBand="0" w:evenHBand="0" w:firstRowFirstColumn="0" w:firstRowLastColumn="0" w:lastRowFirstColumn="0" w:lastRowLastColumn="0"/>
            <w:tcW w:w="3232" w:type="dxa"/>
          </w:tcPr>
          <w:p w14:paraId="68A66AB2"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Resource group</w:t>
            </w:r>
          </w:p>
        </w:tc>
        <w:tc>
          <w:tcPr>
            <w:tcW w:w="6164" w:type="dxa"/>
          </w:tcPr>
          <w:p w14:paraId="53580B80"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Create new</w:t>
            </w:r>
          </w:p>
        </w:tc>
      </w:tr>
      <w:tr w:rsidR="008205D8" w:rsidRPr="00D65062" w14:paraId="0863ADA6"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C7A02C9"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Resource group name</w:t>
            </w:r>
          </w:p>
        </w:tc>
        <w:tc>
          <w:tcPr>
            <w:tcW w:w="6164" w:type="dxa"/>
          </w:tcPr>
          <w:p w14:paraId="4FC9B64E"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wordpress</w:t>
            </w:r>
          </w:p>
        </w:tc>
      </w:tr>
      <w:tr w:rsidR="008205D8" w:rsidRPr="00D65062" w14:paraId="055C8B6F" w14:textId="77777777" w:rsidTr="00843CCD">
        <w:tc>
          <w:tcPr>
            <w:cnfStyle w:val="001000000000" w:firstRow="0" w:lastRow="0" w:firstColumn="1" w:lastColumn="0" w:oddVBand="0" w:evenVBand="0" w:oddHBand="0" w:evenHBand="0" w:firstRowFirstColumn="0" w:firstRowLastColumn="0" w:lastRowFirstColumn="0" w:lastRowLastColumn="0"/>
            <w:tcW w:w="3232" w:type="dxa"/>
          </w:tcPr>
          <w:p w14:paraId="73096E93"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Location</w:t>
            </w:r>
          </w:p>
        </w:tc>
        <w:tc>
          <w:tcPr>
            <w:tcW w:w="6164" w:type="dxa"/>
          </w:tcPr>
          <w:p w14:paraId="4BE40339"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&lt;Closest Azure DC&gt;</w:t>
            </w:r>
          </w:p>
        </w:tc>
      </w:tr>
      <w:tr w:rsidR="008205D8" w:rsidRPr="00D65062" w14:paraId="51177052"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4A5DE01D"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Address Range</w:t>
            </w:r>
          </w:p>
        </w:tc>
        <w:tc>
          <w:tcPr>
            <w:tcW w:w="6164" w:type="dxa"/>
          </w:tcPr>
          <w:p w14:paraId="0E6B9A9F"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10.10.0.0/22</w:t>
            </w:r>
          </w:p>
        </w:tc>
      </w:tr>
    </w:tbl>
    <w:p w14:paraId="0B3CDA3A" w14:textId="77777777" w:rsidR="008205D8" w:rsidRPr="00D65062" w:rsidRDefault="008205D8" w:rsidP="008205D8">
      <w:pPr>
        <w:pStyle w:val="p1"/>
        <w:rPr>
          <w:rFonts w:ascii="Verdana" w:hAnsi="Verdana"/>
          <w:sz w:val="24"/>
          <w:szCs w:val="24"/>
          <w:lang w:val="en-US"/>
        </w:rPr>
      </w:pPr>
    </w:p>
    <w:p w14:paraId="388C8DC8" w14:textId="77777777" w:rsidR="008205D8" w:rsidRPr="00D65062" w:rsidRDefault="008205D8" w:rsidP="008205D8">
      <w:pPr>
        <w:pStyle w:val="p1"/>
        <w:rPr>
          <w:rFonts w:ascii="Verdana" w:hAnsi="Verdana"/>
          <w:sz w:val="24"/>
          <w:szCs w:val="24"/>
          <w:lang w:val="en-US"/>
        </w:rPr>
      </w:pPr>
    </w:p>
    <w:p w14:paraId="0327F9AB"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2CD74A72" wp14:editId="5A4FC796">
            <wp:extent cx="3718974" cy="4671746"/>
            <wp:effectExtent l="0" t="0" r="0" b="1905"/>
            <wp:docPr id="4" name="Picture 4" descr="lab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b2/image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20080" cy="4673136"/>
                    </a:xfrm>
                    <a:prstGeom prst="rect">
                      <a:avLst/>
                    </a:prstGeom>
                    <a:noFill/>
                    <a:ln>
                      <a:noFill/>
                    </a:ln>
                  </pic:spPr>
                </pic:pic>
              </a:graphicData>
            </a:graphic>
          </wp:inline>
        </w:drawing>
      </w:r>
    </w:p>
    <w:p w14:paraId="2FA1B797" w14:textId="77777777" w:rsidR="008205D8" w:rsidRPr="00D65062" w:rsidRDefault="008205D8" w:rsidP="008205D8">
      <w:pPr>
        <w:pStyle w:val="p1"/>
        <w:rPr>
          <w:rFonts w:ascii="Verdana" w:hAnsi="Verdana"/>
          <w:sz w:val="24"/>
          <w:szCs w:val="24"/>
          <w:lang w:val="en-US"/>
        </w:rPr>
      </w:pPr>
    </w:p>
    <w:p w14:paraId="6A0CE49C"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“Create”.</w:t>
      </w:r>
    </w:p>
    <w:p w14:paraId="0BAB33D4" w14:textId="77777777" w:rsidR="008205D8" w:rsidRPr="00D65062" w:rsidRDefault="008205D8" w:rsidP="008205D8">
      <w:pPr>
        <w:pStyle w:val="p1"/>
        <w:rPr>
          <w:rFonts w:ascii="Verdana" w:hAnsi="Verdana"/>
          <w:sz w:val="24"/>
          <w:szCs w:val="24"/>
          <w:lang w:val="en-US"/>
        </w:rPr>
      </w:pPr>
    </w:p>
    <w:p w14:paraId="41F008DC" w14:textId="77777777" w:rsidR="008205D8" w:rsidRPr="00D65062" w:rsidRDefault="008205D8" w:rsidP="008205D8">
      <w:pPr>
        <w:pStyle w:val="p1"/>
        <w:rPr>
          <w:rFonts w:ascii="Verdana" w:hAnsi="Verdana"/>
          <w:sz w:val="24"/>
          <w:szCs w:val="24"/>
          <w:lang w:val="en-US"/>
        </w:rPr>
      </w:pPr>
    </w:p>
    <w:p w14:paraId="3090A648" w14:textId="77777777" w:rsidR="008205D8" w:rsidRPr="00D65062" w:rsidRDefault="008205D8" w:rsidP="008205D8">
      <w:pPr>
        <w:pStyle w:val="p1"/>
        <w:rPr>
          <w:rFonts w:ascii="Verdana" w:hAnsi="Verdana"/>
          <w:sz w:val="24"/>
          <w:szCs w:val="24"/>
          <w:lang w:val="en-US"/>
        </w:rPr>
      </w:pPr>
    </w:p>
    <w:p w14:paraId="3847E123" w14:textId="77777777" w:rsidR="008205D8" w:rsidRPr="00D65062" w:rsidRDefault="008205D8" w:rsidP="008205D8">
      <w:pPr>
        <w:pStyle w:val="p1"/>
        <w:rPr>
          <w:rFonts w:ascii="Verdana" w:hAnsi="Verdana"/>
          <w:sz w:val="24"/>
          <w:szCs w:val="24"/>
          <w:lang w:val="en-US"/>
        </w:rPr>
      </w:pPr>
    </w:p>
    <w:p w14:paraId="3894D268" w14:textId="77777777" w:rsidR="008205D8" w:rsidRPr="00D65062" w:rsidRDefault="008205D8" w:rsidP="008205D8">
      <w:pPr>
        <w:jc w:val="both"/>
        <w:rPr>
          <w:rFonts w:ascii="Verdana" w:hAnsi="Verdana"/>
          <w:lang w:val="en-US"/>
        </w:rPr>
      </w:pPr>
      <w:r w:rsidRPr="00D65062">
        <w:rPr>
          <w:rFonts w:ascii="Verdana" w:hAnsi="Verdana"/>
          <w:b/>
          <w:lang w:val="en-US"/>
        </w:rPr>
        <w:t>Deploy and configure WordPress within Azure</w:t>
      </w:r>
    </w:p>
    <w:p w14:paraId="4058BFB1" w14:textId="77777777" w:rsidR="008205D8" w:rsidRPr="00D65062" w:rsidRDefault="008205D8" w:rsidP="008205D8">
      <w:pPr>
        <w:tabs>
          <w:tab w:val="left" w:pos="3986"/>
        </w:tabs>
        <w:jc w:val="both"/>
        <w:rPr>
          <w:rFonts w:ascii="Verdana" w:hAnsi="Verdana"/>
          <w:lang w:val="en-US"/>
        </w:rPr>
      </w:pPr>
      <w:r w:rsidRPr="00D65062">
        <w:rPr>
          <w:rFonts w:ascii="Verdana" w:hAnsi="Verdana"/>
          <w:lang w:val="en-US"/>
        </w:rPr>
        <w:tab/>
      </w:r>
      <w:r w:rsidRPr="00D65062">
        <w:rPr>
          <w:rFonts w:ascii="Verdana" w:hAnsi="Verdana"/>
          <w:lang w:val="en-US"/>
        </w:rPr>
        <w:tab/>
      </w:r>
    </w:p>
    <w:p w14:paraId="27BEAFF6" w14:textId="77777777" w:rsidR="008205D8" w:rsidRPr="00D65062" w:rsidRDefault="008205D8" w:rsidP="008205D8">
      <w:pPr>
        <w:jc w:val="both"/>
        <w:rPr>
          <w:rFonts w:ascii="Verdana" w:hAnsi="Verdana"/>
          <w:lang w:val="en-US"/>
        </w:rPr>
      </w:pPr>
      <w:r w:rsidRPr="00D65062">
        <w:rPr>
          <w:rFonts w:ascii="Verdana" w:hAnsi="Verdana"/>
          <w:lang w:val="en-US"/>
        </w:rPr>
        <w:t xml:space="preserve">From the Microsoft Azure Portal, click the green </w:t>
      </w:r>
      <w:r w:rsidRPr="00D65062">
        <w:rPr>
          <w:rFonts w:ascii="Verdana" w:hAnsi="Verdana"/>
          <w:b/>
          <w:color w:val="538135" w:themeColor="accent6" w:themeShade="BF"/>
          <w:lang w:val="en-US"/>
        </w:rPr>
        <w:t>+</w:t>
      </w:r>
      <w:r w:rsidRPr="00D65062">
        <w:rPr>
          <w:rFonts w:ascii="Verdana" w:hAnsi="Verdana"/>
          <w:lang w:val="en-US"/>
        </w:rPr>
        <w:t xml:space="preserve"> sign at the top left corner of the screen and start searching the marketplace by typing “bitnami wordpress” in the search field and hit enter.</w:t>
      </w:r>
      <w:r w:rsidRPr="00D65062">
        <w:rPr>
          <w:rFonts w:ascii="Verdana" w:hAnsi="Verdana"/>
          <w:lang w:val="en-US"/>
        </w:rPr>
        <w:tab/>
      </w:r>
    </w:p>
    <w:p w14:paraId="59712EDB" w14:textId="77777777" w:rsidR="008205D8" w:rsidRPr="00D65062" w:rsidRDefault="008205D8" w:rsidP="008205D8">
      <w:pPr>
        <w:jc w:val="both"/>
        <w:rPr>
          <w:rFonts w:ascii="Verdana" w:hAnsi="Verdana"/>
          <w:lang w:val="en-US"/>
        </w:rPr>
      </w:pPr>
    </w:p>
    <w:p w14:paraId="661F7421"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41A8ACF8" wp14:editId="7F007A03">
            <wp:extent cx="4414290" cy="1437953"/>
            <wp:effectExtent l="0" t="0" r="5715" b="10160"/>
            <wp:docPr id="11" name="Picture 11" descr="Azur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zure/image2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1672" cy="1443615"/>
                    </a:xfrm>
                    <a:prstGeom prst="rect">
                      <a:avLst/>
                    </a:prstGeom>
                    <a:noFill/>
                    <a:ln>
                      <a:noFill/>
                    </a:ln>
                  </pic:spPr>
                </pic:pic>
              </a:graphicData>
            </a:graphic>
          </wp:inline>
        </w:drawing>
      </w:r>
    </w:p>
    <w:p w14:paraId="5FB6F765" w14:textId="77777777" w:rsidR="008205D8" w:rsidRPr="00D65062" w:rsidRDefault="008205D8" w:rsidP="008205D8">
      <w:pPr>
        <w:jc w:val="both"/>
        <w:rPr>
          <w:rFonts w:ascii="Verdana" w:hAnsi="Verdana"/>
          <w:lang w:val="en-US"/>
        </w:rPr>
      </w:pPr>
    </w:p>
    <w:p w14:paraId="093DBCA1" w14:textId="77777777" w:rsidR="008205D8" w:rsidRPr="00D65062" w:rsidRDefault="008205D8" w:rsidP="008205D8">
      <w:pPr>
        <w:jc w:val="both"/>
        <w:rPr>
          <w:rFonts w:ascii="Verdana" w:hAnsi="Verdana"/>
          <w:lang w:val="en-US"/>
        </w:rPr>
      </w:pPr>
      <w:r w:rsidRPr="00D65062">
        <w:rPr>
          <w:rFonts w:ascii="Verdana" w:hAnsi="Verdana"/>
          <w:lang w:val="en-US"/>
        </w:rPr>
        <w:t>Select “WordPress Certified by Bitnami”.</w:t>
      </w:r>
    </w:p>
    <w:p w14:paraId="207A2549" w14:textId="77777777" w:rsidR="008205D8" w:rsidRPr="00D65062" w:rsidRDefault="008205D8" w:rsidP="008205D8">
      <w:pPr>
        <w:jc w:val="both"/>
        <w:rPr>
          <w:rFonts w:ascii="Verdana" w:hAnsi="Verdana"/>
          <w:lang w:val="en-US"/>
        </w:rPr>
      </w:pPr>
    </w:p>
    <w:p w14:paraId="08F52F39"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5055AFB6" wp14:editId="0242C53E">
            <wp:extent cx="4414290" cy="3242434"/>
            <wp:effectExtent l="0" t="0" r="5715" b="8890"/>
            <wp:docPr id="14" name="Picture 14" descr="Azur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zure/image2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27963" cy="3252477"/>
                    </a:xfrm>
                    <a:prstGeom prst="rect">
                      <a:avLst/>
                    </a:prstGeom>
                    <a:noFill/>
                    <a:ln>
                      <a:noFill/>
                    </a:ln>
                  </pic:spPr>
                </pic:pic>
              </a:graphicData>
            </a:graphic>
          </wp:inline>
        </w:drawing>
      </w:r>
    </w:p>
    <w:p w14:paraId="41215F0B" w14:textId="77777777" w:rsidR="008205D8" w:rsidRPr="00D65062" w:rsidRDefault="008205D8" w:rsidP="008205D8">
      <w:pPr>
        <w:jc w:val="both"/>
        <w:rPr>
          <w:rFonts w:ascii="Verdana" w:hAnsi="Verdana"/>
          <w:lang w:val="en-US"/>
        </w:rPr>
      </w:pPr>
    </w:p>
    <w:p w14:paraId="384811D2" w14:textId="77777777" w:rsidR="008205D8" w:rsidRPr="00D65062" w:rsidRDefault="008205D8" w:rsidP="008205D8">
      <w:pPr>
        <w:jc w:val="both"/>
        <w:rPr>
          <w:rFonts w:ascii="Verdana" w:hAnsi="Verdana"/>
          <w:lang w:val="en-US"/>
        </w:rPr>
      </w:pPr>
      <w:r w:rsidRPr="00D65062">
        <w:rPr>
          <w:rFonts w:ascii="Verdana" w:hAnsi="Verdana"/>
          <w:lang w:val="en-US"/>
        </w:rPr>
        <w:t>Click on “Create” at the bottom of the screen.</w:t>
      </w:r>
    </w:p>
    <w:p w14:paraId="3FE0838D" w14:textId="77777777" w:rsidR="008205D8" w:rsidRPr="00D65062" w:rsidRDefault="008205D8" w:rsidP="008205D8">
      <w:pPr>
        <w:jc w:val="both"/>
        <w:rPr>
          <w:rFonts w:ascii="Verdana" w:hAnsi="Verdana"/>
          <w:lang w:val="en-US"/>
        </w:rPr>
      </w:pPr>
    </w:p>
    <w:p w14:paraId="23237F08" w14:textId="77777777" w:rsidR="008205D8" w:rsidRPr="00D65062" w:rsidRDefault="008205D8" w:rsidP="008205D8">
      <w:pPr>
        <w:jc w:val="both"/>
        <w:rPr>
          <w:rFonts w:ascii="Verdana" w:hAnsi="Verdana"/>
          <w:lang w:val="en-US"/>
        </w:rPr>
      </w:pPr>
      <w:r w:rsidRPr="00D65062">
        <w:rPr>
          <w:rFonts w:ascii="Verdana" w:hAnsi="Verdana"/>
          <w:lang w:val="en-US"/>
        </w:rPr>
        <w:t>Use the information in Table 2.2 to complete the “Basics” configuration page during this deployment.</w:t>
      </w:r>
    </w:p>
    <w:p w14:paraId="23CD2256" w14:textId="77777777" w:rsidR="008205D8" w:rsidRPr="00D65062" w:rsidRDefault="008205D8" w:rsidP="008205D8">
      <w:pPr>
        <w:jc w:val="both"/>
        <w:rPr>
          <w:rFonts w:ascii="Verdana" w:hAnsi="Verdana"/>
          <w:lang w:val="en-US"/>
        </w:rPr>
      </w:pPr>
    </w:p>
    <w:p w14:paraId="0FAAFB36" w14:textId="77777777" w:rsidR="008205D8" w:rsidRPr="00D65062" w:rsidRDefault="008205D8" w:rsidP="008205D8">
      <w:pPr>
        <w:jc w:val="both"/>
        <w:rPr>
          <w:rFonts w:ascii="Verdana" w:hAnsi="Verdana"/>
          <w:lang w:val="en-US"/>
        </w:rPr>
      </w:pPr>
      <w:r w:rsidRPr="00D65062">
        <w:rPr>
          <w:rFonts w:ascii="Verdana" w:hAnsi="Verdana"/>
          <w:lang w:val="en-US"/>
        </w:rPr>
        <w:t>Table 2.2</w:t>
      </w:r>
    </w:p>
    <w:p w14:paraId="2D740269" w14:textId="77777777" w:rsidR="008205D8" w:rsidRPr="00D65062" w:rsidRDefault="008205D8" w:rsidP="008205D8">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8205D8" w:rsidRPr="00D65062" w14:paraId="04B2A494"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68D4E09"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05F78B96"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43D145BC"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4608640"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Name</w:t>
            </w:r>
          </w:p>
        </w:tc>
        <w:tc>
          <w:tcPr>
            <w:tcW w:w="6164" w:type="dxa"/>
          </w:tcPr>
          <w:p w14:paraId="160B1FD7"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user&lt;student number&gt;wordpress</w:t>
            </w:r>
          </w:p>
        </w:tc>
      </w:tr>
      <w:tr w:rsidR="008205D8" w:rsidRPr="00D65062" w14:paraId="71935B2A" w14:textId="77777777" w:rsidTr="00843CCD">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4E6D13D7"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VM disk type</w:t>
            </w:r>
          </w:p>
        </w:tc>
        <w:tc>
          <w:tcPr>
            <w:tcW w:w="6164" w:type="dxa"/>
          </w:tcPr>
          <w:p w14:paraId="499EF114"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 xml:space="preserve">SSD </w:t>
            </w:r>
          </w:p>
        </w:tc>
      </w:tr>
      <w:tr w:rsidR="008205D8" w:rsidRPr="00D65062" w14:paraId="408E9486" w14:textId="77777777" w:rsidTr="00843CCD">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32" w:type="dxa"/>
          </w:tcPr>
          <w:p w14:paraId="3D1D3E5D"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User name</w:t>
            </w:r>
          </w:p>
        </w:tc>
        <w:tc>
          <w:tcPr>
            <w:tcW w:w="6164" w:type="dxa"/>
          </w:tcPr>
          <w:p w14:paraId="25EE430A"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f5bigipuser&lt;student number&gt;</w:t>
            </w:r>
          </w:p>
        </w:tc>
      </w:tr>
      <w:tr w:rsidR="008205D8" w:rsidRPr="00D65062" w14:paraId="645F5A54" w14:textId="77777777" w:rsidTr="00843CCD">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38E4B3DE"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Authentication type</w:t>
            </w:r>
          </w:p>
        </w:tc>
        <w:tc>
          <w:tcPr>
            <w:tcW w:w="6164" w:type="dxa"/>
          </w:tcPr>
          <w:p w14:paraId="38D527A9"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SSH public key</w:t>
            </w:r>
          </w:p>
        </w:tc>
      </w:tr>
      <w:tr w:rsidR="008205D8" w:rsidRPr="00D65062" w14:paraId="2EC59A73" w14:textId="77777777" w:rsidTr="00843CCD">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32" w:type="dxa"/>
          </w:tcPr>
          <w:p w14:paraId="391943D9"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SSH public key</w:t>
            </w:r>
          </w:p>
        </w:tc>
        <w:tc>
          <w:tcPr>
            <w:tcW w:w="6164" w:type="dxa"/>
          </w:tcPr>
          <w:p w14:paraId="194CB4ED"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From Lab 1 Step 1</w:t>
            </w:r>
          </w:p>
        </w:tc>
      </w:tr>
      <w:tr w:rsidR="008205D8" w:rsidRPr="00D65062" w14:paraId="0E446A95" w14:textId="77777777" w:rsidTr="00843CCD">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6DC30A03"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Subscription</w:t>
            </w:r>
          </w:p>
        </w:tc>
        <w:tc>
          <w:tcPr>
            <w:tcW w:w="6164" w:type="dxa"/>
          </w:tcPr>
          <w:p w14:paraId="6E6405EE"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&lt;User Unique&gt;</w:t>
            </w:r>
          </w:p>
        </w:tc>
      </w:tr>
      <w:tr w:rsidR="008205D8" w:rsidRPr="00D65062" w14:paraId="018D71BC" w14:textId="77777777" w:rsidTr="00843CCD">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3232" w:type="dxa"/>
          </w:tcPr>
          <w:p w14:paraId="71B997FD"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Resource Group</w:t>
            </w:r>
          </w:p>
        </w:tc>
        <w:tc>
          <w:tcPr>
            <w:tcW w:w="6164" w:type="dxa"/>
          </w:tcPr>
          <w:p w14:paraId="7808B826"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Existing: wordpress (created in Lab 2 Step 1)</w:t>
            </w:r>
          </w:p>
        </w:tc>
      </w:tr>
      <w:tr w:rsidR="008205D8" w:rsidRPr="00D65062" w14:paraId="0B197157" w14:textId="77777777" w:rsidTr="00843CCD">
        <w:trPr>
          <w:trHeight w:val="364"/>
        </w:trPr>
        <w:tc>
          <w:tcPr>
            <w:cnfStyle w:val="001000000000" w:firstRow="0" w:lastRow="0" w:firstColumn="1" w:lastColumn="0" w:oddVBand="0" w:evenVBand="0" w:oddHBand="0" w:evenHBand="0" w:firstRowFirstColumn="0" w:firstRowLastColumn="0" w:lastRowFirstColumn="0" w:lastRowLastColumn="0"/>
            <w:tcW w:w="3232" w:type="dxa"/>
          </w:tcPr>
          <w:p w14:paraId="2A50EA60"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Location</w:t>
            </w:r>
          </w:p>
        </w:tc>
        <w:tc>
          <w:tcPr>
            <w:tcW w:w="6164" w:type="dxa"/>
          </w:tcPr>
          <w:p w14:paraId="7D3C3DBD"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&lt;Closest Azure DC&gt;</w:t>
            </w:r>
          </w:p>
        </w:tc>
      </w:tr>
    </w:tbl>
    <w:p w14:paraId="6A1DC13D" w14:textId="77777777" w:rsidR="008205D8" w:rsidRPr="00D65062" w:rsidRDefault="008205D8" w:rsidP="008205D8">
      <w:pPr>
        <w:jc w:val="both"/>
        <w:rPr>
          <w:rFonts w:ascii="Verdana" w:hAnsi="Verdana"/>
          <w:lang w:val="en-US"/>
        </w:rPr>
      </w:pPr>
    </w:p>
    <w:p w14:paraId="128B2890"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5695931F" wp14:editId="4339DD90">
            <wp:extent cx="4405737" cy="5041153"/>
            <wp:effectExtent l="0" t="0" r="0" b="0"/>
            <wp:docPr id="22" name="Picture 22" descr="../../../../../../../Desktop/Azure/lab2/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zure/lab2/ima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23537" cy="5061520"/>
                    </a:xfrm>
                    <a:prstGeom prst="rect">
                      <a:avLst/>
                    </a:prstGeom>
                    <a:noFill/>
                    <a:ln>
                      <a:noFill/>
                    </a:ln>
                  </pic:spPr>
                </pic:pic>
              </a:graphicData>
            </a:graphic>
          </wp:inline>
        </w:drawing>
      </w:r>
    </w:p>
    <w:p w14:paraId="7F9FE943" w14:textId="77777777" w:rsidR="008205D8" w:rsidRPr="00D65062" w:rsidRDefault="008205D8" w:rsidP="008205D8">
      <w:pPr>
        <w:jc w:val="both"/>
        <w:rPr>
          <w:rFonts w:ascii="Verdana" w:hAnsi="Verdana"/>
          <w:lang w:val="en-US"/>
        </w:rPr>
      </w:pPr>
    </w:p>
    <w:p w14:paraId="34C49E16" w14:textId="77777777" w:rsidR="008205D8" w:rsidRPr="00D65062" w:rsidRDefault="008205D8" w:rsidP="008205D8">
      <w:pPr>
        <w:jc w:val="both"/>
        <w:rPr>
          <w:rFonts w:ascii="Verdana" w:hAnsi="Verdana"/>
          <w:lang w:val="en-US"/>
        </w:rPr>
      </w:pPr>
    </w:p>
    <w:p w14:paraId="75F17773" w14:textId="77777777" w:rsidR="008205D8" w:rsidRPr="00D65062" w:rsidRDefault="008205D8" w:rsidP="008205D8">
      <w:pPr>
        <w:jc w:val="both"/>
        <w:rPr>
          <w:rFonts w:ascii="Verdana" w:hAnsi="Verdana"/>
          <w:lang w:val="en-US"/>
        </w:rPr>
      </w:pPr>
      <w:r w:rsidRPr="00D65062">
        <w:rPr>
          <w:rFonts w:ascii="Verdana" w:hAnsi="Verdana"/>
          <w:lang w:val="en-US"/>
        </w:rPr>
        <w:t xml:space="preserve">Click “OK” at the bottom of the page. </w:t>
      </w:r>
    </w:p>
    <w:p w14:paraId="4B805F3A" w14:textId="77777777" w:rsidR="008205D8" w:rsidRPr="00D65062" w:rsidRDefault="008205D8" w:rsidP="008205D8">
      <w:pPr>
        <w:jc w:val="both"/>
        <w:rPr>
          <w:rFonts w:ascii="Verdana" w:hAnsi="Verdana"/>
          <w:lang w:val="en-US"/>
        </w:rPr>
      </w:pPr>
    </w:p>
    <w:p w14:paraId="16D21601" w14:textId="77777777" w:rsidR="008205D8" w:rsidRPr="00D65062" w:rsidRDefault="008205D8" w:rsidP="008205D8">
      <w:pPr>
        <w:jc w:val="both"/>
        <w:rPr>
          <w:rFonts w:ascii="Verdana" w:hAnsi="Verdana"/>
          <w:lang w:val="en-US"/>
        </w:rPr>
      </w:pPr>
      <w:r w:rsidRPr="00D65062">
        <w:rPr>
          <w:rFonts w:ascii="Verdana" w:hAnsi="Verdana"/>
          <w:lang w:val="en-US"/>
        </w:rPr>
        <w:lastRenderedPageBreak/>
        <w:t>Use the information in Table 2.3 to complete the “Size” configuration page during this deployment.</w:t>
      </w:r>
    </w:p>
    <w:p w14:paraId="14A2E75A" w14:textId="77777777" w:rsidR="008205D8" w:rsidRPr="00D65062" w:rsidRDefault="008205D8" w:rsidP="008205D8">
      <w:pPr>
        <w:jc w:val="both"/>
        <w:rPr>
          <w:rFonts w:ascii="Verdana" w:hAnsi="Verdana"/>
          <w:lang w:val="en-US"/>
        </w:rPr>
      </w:pPr>
    </w:p>
    <w:p w14:paraId="48922A02" w14:textId="77777777" w:rsidR="008205D8" w:rsidRPr="00D65062" w:rsidRDefault="008205D8" w:rsidP="008205D8">
      <w:pPr>
        <w:jc w:val="both"/>
        <w:rPr>
          <w:rFonts w:ascii="Verdana" w:hAnsi="Verdana"/>
          <w:lang w:val="en-US"/>
        </w:rPr>
      </w:pPr>
      <w:r w:rsidRPr="00D65062">
        <w:rPr>
          <w:rFonts w:ascii="Verdana" w:hAnsi="Verdana"/>
          <w:lang w:val="en-US"/>
        </w:rPr>
        <w:t>Table 2.3</w:t>
      </w:r>
    </w:p>
    <w:p w14:paraId="2A625F0D" w14:textId="77777777" w:rsidR="008205D8" w:rsidRPr="00D65062" w:rsidRDefault="008205D8" w:rsidP="008205D8">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8205D8" w:rsidRPr="00D65062" w14:paraId="6471C4AE"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1AE544C6"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688C2B9B"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146EBADE" w14:textId="77777777" w:rsidTr="00843CC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232" w:type="dxa"/>
          </w:tcPr>
          <w:p w14:paraId="7B932C36"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Disk Type</w:t>
            </w:r>
          </w:p>
        </w:tc>
        <w:tc>
          <w:tcPr>
            <w:tcW w:w="6164" w:type="dxa"/>
          </w:tcPr>
          <w:p w14:paraId="58140E20"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HHD</w:t>
            </w:r>
          </w:p>
        </w:tc>
      </w:tr>
      <w:tr w:rsidR="008205D8" w:rsidRPr="00D65062" w14:paraId="3B7E5B61" w14:textId="77777777" w:rsidTr="00843CCD">
        <w:trPr>
          <w:trHeight w:val="310"/>
        </w:trPr>
        <w:tc>
          <w:tcPr>
            <w:cnfStyle w:val="001000000000" w:firstRow="0" w:lastRow="0" w:firstColumn="1" w:lastColumn="0" w:oddVBand="0" w:evenVBand="0" w:oddHBand="0" w:evenHBand="0" w:firstRowFirstColumn="0" w:firstRowLastColumn="0" w:lastRowFirstColumn="0" w:lastRowLastColumn="0"/>
            <w:tcW w:w="3232" w:type="dxa"/>
          </w:tcPr>
          <w:p w14:paraId="770396EF"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Size</w:t>
            </w:r>
          </w:p>
        </w:tc>
        <w:tc>
          <w:tcPr>
            <w:tcW w:w="6164" w:type="dxa"/>
          </w:tcPr>
          <w:p w14:paraId="5FC2492E"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A1 Basic</w:t>
            </w:r>
          </w:p>
        </w:tc>
      </w:tr>
    </w:tbl>
    <w:p w14:paraId="798460C4" w14:textId="77777777" w:rsidR="008205D8" w:rsidRPr="00D65062" w:rsidRDefault="008205D8" w:rsidP="008205D8">
      <w:pPr>
        <w:jc w:val="both"/>
        <w:rPr>
          <w:rFonts w:ascii="Verdana" w:hAnsi="Verdana"/>
          <w:lang w:val="en-US"/>
        </w:rPr>
      </w:pPr>
    </w:p>
    <w:p w14:paraId="668138CF" w14:textId="77777777" w:rsidR="008205D8" w:rsidRPr="00D65062" w:rsidRDefault="008205D8" w:rsidP="008205D8">
      <w:pPr>
        <w:jc w:val="both"/>
        <w:rPr>
          <w:rFonts w:ascii="Verdana" w:hAnsi="Verdana"/>
          <w:lang w:val="en-US"/>
        </w:rPr>
      </w:pPr>
      <w:r w:rsidRPr="00D65062">
        <w:rPr>
          <w:rFonts w:ascii="Verdana" w:hAnsi="Verdana"/>
          <w:lang w:val="en-US"/>
        </w:rPr>
        <w:t>Choose “A1 Basic”</w:t>
      </w:r>
    </w:p>
    <w:p w14:paraId="066D55EA" w14:textId="77777777" w:rsidR="008205D8" w:rsidRPr="00D65062" w:rsidRDefault="008205D8" w:rsidP="008205D8">
      <w:pPr>
        <w:jc w:val="both"/>
        <w:rPr>
          <w:rFonts w:ascii="Verdana" w:hAnsi="Verdana"/>
          <w:lang w:val="en-US"/>
        </w:rPr>
      </w:pPr>
    </w:p>
    <w:p w14:paraId="2B859706"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1DF5AADE" wp14:editId="74A8BA0C">
            <wp:extent cx="5963285" cy="4202430"/>
            <wp:effectExtent l="0" t="0" r="5715" b="0"/>
            <wp:docPr id="224" name="Picture 224" descr="Azur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zure/image3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63285" cy="4202430"/>
                    </a:xfrm>
                    <a:prstGeom prst="rect">
                      <a:avLst/>
                    </a:prstGeom>
                    <a:noFill/>
                    <a:ln>
                      <a:noFill/>
                    </a:ln>
                  </pic:spPr>
                </pic:pic>
              </a:graphicData>
            </a:graphic>
          </wp:inline>
        </w:drawing>
      </w:r>
    </w:p>
    <w:p w14:paraId="3EFF90AE" w14:textId="77777777" w:rsidR="008205D8" w:rsidRPr="00D65062" w:rsidRDefault="008205D8" w:rsidP="008205D8">
      <w:pPr>
        <w:jc w:val="both"/>
        <w:rPr>
          <w:rFonts w:ascii="Verdana" w:hAnsi="Verdana"/>
          <w:lang w:val="en-US"/>
        </w:rPr>
      </w:pPr>
    </w:p>
    <w:p w14:paraId="6D5E3255" w14:textId="77777777" w:rsidR="008205D8" w:rsidRPr="00D65062" w:rsidRDefault="008205D8" w:rsidP="008205D8">
      <w:pPr>
        <w:jc w:val="both"/>
        <w:rPr>
          <w:rFonts w:ascii="Verdana" w:hAnsi="Verdana"/>
          <w:lang w:val="en-US"/>
        </w:rPr>
      </w:pPr>
      <w:r w:rsidRPr="00D65062">
        <w:rPr>
          <w:rFonts w:ascii="Verdana" w:hAnsi="Verdana"/>
          <w:lang w:val="en-US"/>
        </w:rPr>
        <w:t>Click “Select”.</w:t>
      </w:r>
    </w:p>
    <w:p w14:paraId="51BDDFE3" w14:textId="77777777" w:rsidR="008205D8" w:rsidRPr="00D65062" w:rsidRDefault="008205D8" w:rsidP="008205D8">
      <w:pPr>
        <w:jc w:val="both"/>
        <w:rPr>
          <w:rFonts w:ascii="Verdana" w:hAnsi="Verdana"/>
          <w:lang w:val="en-US"/>
        </w:rPr>
      </w:pPr>
    </w:p>
    <w:p w14:paraId="7C42EECA" w14:textId="77777777" w:rsidR="008205D8" w:rsidRPr="00D65062" w:rsidRDefault="008205D8" w:rsidP="008205D8">
      <w:pPr>
        <w:jc w:val="both"/>
        <w:rPr>
          <w:rFonts w:ascii="Verdana" w:hAnsi="Verdana"/>
          <w:lang w:val="en-US"/>
        </w:rPr>
      </w:pPr>
      <w:r w:rsidRPr="00D65062">
        <w:rPr>
          <w:rFonts w:ascii="Verdana" w:hAnsi="Verdana"/>
          <w:lang w:val="en-US"/>
        </w:rPr>
        <w:t>NOTE: On the Settings page you’ll see a warning concerning the VM size selected. Change the disk type to HDD and set “Use managed disk” to “No”. Keep the other configurations unmodified.</w:t>
      </w:r>
    </w:p>
    <w:p w14:paraId="2ECFA7BB" w14:textId="77777777" w:rsidR="008205D8" w:rsidRPr="00D65062" w:rsidRDefault="008205D8" w:rsidP="008205D8">
      <w:pPr>
        <w:jc w:val="both"/>
        <w:rPr>
          <w:rFonts w:ascii="Verdana" w:hAnsi="Verdana"/>
          <w:lang w:val="en-US"/>
        </w:rPr>
      </w:pPr>
    </w:p>
    <w:p w14:paraId="6F627D95" w14:textId="77777777" w:rsidR="008205D8" w:rsidRPr="00D65062" w:rsidRDefault="008205D8" w:rsidP="008205D8">
      <w:pPr>
        <w:jc w:val="both"/>
        <w:rPr>
          <w:rFonts w:ascii="Verdana" w:hAnsi="Verdana"/>
          <w:lang w:val="en-US"/>
        </w:rPr>
      </w:pPr>
    </w:p>
    <w:p w14:paraId="3078B65D" w14:textId="77777777" w:rsidR="008205D8" w:rsidRPr="00D65062" w:rsidRDefault="008205D8" w:rsidP="008205D8">
      <w:pPr>
        <w:jc w:val="both"/>
        <w:rPr>
          <w:rFonts w:ascii="Verdana" w:hAnsi="Verdana"/>
          <w:lang w:val="en-US"/>
        </w:rPr>
      </w:pPr>
    </w:p>
    <w:p w14:paraId="21F8E3BB" w14:textId="77777777" w:rsidR="008205D8" w:rsidRPr="00D65062" w:rsidRDefault="008205D8" w:rsidP="008205D8">
      <w:pPr>
        <w:jc w:val="both"/>
        <w:rPr>
          <w:rFonts w:ascii="Verdana" w:hAnsi="Verdana"/>
          <w:lang w:val="en-US"/>
        </w:rPr>
      </w:pPr>
    </w:p>
    <w:p w14:paraId="64453D85" w14:textId="77777777" w:rsidR="008205D8" w:rsidRPr="00D65062" w:rsidRDefault="008205D8" w:rsidP="008205D8">
      <w:pPr>
        <w:jc w:val="both"/>
        <w:rPr>
          <w:rFonts w:ascii="Verdana" w:hAnsi="Verdana"/>
          <w:lang w:val="en-US"/>
        </w:rPr>
      </w:pPr>
      <w:r w:rsidRPr="00D65062">
        <w:rPr>
          <w:rFonts w:ascii="Verdana" w:hAnsi="Verdana"/>
          <w:lang w:val="en-US"/>
        </w:rPr>
        <w:lastRenderedPageBreak/>
        <w:t>Use the information in Table 2.4 to complete the “Settings” configuration page during this deployment.</w:t>
      </w:r>
    </w:p>
    <w:p w14:paraId="4F56072F" w14:textId="77777777" w:rsidR="008205D8" w:rsidRPr="00D65062" w:rsidRDefault="008205D8" w:rsidP="008205D8">
      <w:pPr>
        <w:jc w:val="both"/>
        <w:rPr>
          <w:rFonts w:ascii="Verdana" w:hAnsi="Verdana"/>
          <w:lang w:val="en-US"/>
        </w:rPr>
      </w:pPr>
    </w:p>
    <w:p w14:paraId="325E772F" w14:textId="77777777" w:rsidR="008205D8" w:rsidRPr="00D65062" w:rsidRDefault="008205D8" w:rsidP="008205D8">
      <w:pPr>
        <w:jc w:val="both"/>
        <w:rPr>
          <w:rFonts w:ascii="Verdana" w:hAnsi="Verdana"/>
          <w:lang w:val="en-US"/>
        </w:rPr>
      </w:pPr>
      <w:r w:rsidRPr="00D65062">
        <w:rPr>
          <w:rFonts w:ascii="Verdana" w:hAnsi="Verdana"/>
          <w:lang w:val="en-US"/>
        </w:rPr>
        <w:t>Table 2.4</w:t>
      </w:r>
    </w:p>
    <w:p w14:paraId="6D0F0922" w14:textId="77777777" w:rsidR="008205D8" w:rsidRPr="00D65062" w:rsidRDefault="008205D8" w:rsidP="008205D8">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8205D8" w:rsidRPr="00D65062" w14:paraId="23AC2D59"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74DE4CFE"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0F3C9EFE"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10B71616"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1F547637"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Storage Type</w:t>
            </w:r>
          </w:p>
        </w:tc>
        <w:tc>
          <w:tcPr>
            <w:tcW w:w="6164" w:type="dxa"/>
          </w:tcPr>
          <w:p w14:paraId="0647EF61"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HHD</w:t>
            </w:r>
          </w:p>
        </w:tc>
      </w:tr>
      <w:tr w:rsidR="008205D8" w:rsidRPr="00D65062" w14:paraId="4E332369" w14:textId="77777777" w:rsidTr="00843CCD">
        <w:tc>
          <w:tcPr>
            <w:cnfStyle w:val="001000000000" w:firstRow="0" w:lastRow="0" w:firstColumn="1" w:lastColumn="0" w:oddVBand="0" w:evenVBand="0" w:oddHBand="0" w:evenHBand="0" w:firstRowFirstColumn="0" w:firstRowLastColumn="0" w:lastRowFirstColumn="0" w:lastRowLastColumn="0"/>
            <w:tcW w:w="3232" w:type="dxa"/>
          </w:tcPr>
          <w:p w14:paraId="5AD70629"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Use managed disks</w:t>
            </w:r>
          </w:p>
        </w:tc>
        <w:tc>
          <w:tcPr>
            <w:tcW w:w="6164" w:type="dxa"/>
          </w:tcPr>
          <w:p w14:paraId="06142745"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No</w:t>
            </w:r>
          </w:p>
        </w:tc>
      </w:tr>
    </w:tbl>
    <w:p w14:paraId="1AE24678" w14:textId="77777777" w:rsidR="008205D8" w:rsidRPr="00D65062" w:rsidRDefault="008205D8" w:rsidP="008205D8">
      <w:pPr>
        <w:jc w:val="both"/>
        <w:rPr>
          <w:rFonts w:ascii="Verdana" w:hAnsi="Verdana"/>
          <w:lang w:val="en-US"/>
        </w:rPr>
      </w:pPr>
    </w:p>
    <w:p w14:paraId="75B61C78"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07F64F6E" wp14:editId="0F51E630">
            <wp:extent cx="4055110" cy="4572000"/>
            <wp:effectExtent l="0" t="0" r="8890" b="0"/>
            <wp:docPr id="225" name="Picture 225"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5110" cy="4572000"/>
                    </a:xfrm>
                    <a:prstGeom prst="rect">
                      <a:avLst/>
                    </a:prstGeom>
                    <a:noFill/>
                    <a:ln>
                      <a:noFill/>
                    </a:ln>
                  </pic:spPr>
                </pic:pic>
              </a:graphicData>
            </a:graphic>
          </wp:inline>
        </w:drawing>
      </w:r>
    </w:p>
    <w:p w14:paraId="666F0E3E" w14:textId="77777777" w:rsidR="008205D8" w:rsidRPr="00D65062" w:rsidRDefault="008205D8" w:rsidP="008205D8">
      <w:pPr>
        <w:jc w:val="both"/>
        <w:rPr>
          <w:rFonts w:ascii="Verdana" w:hAnsi="Verdana"/>
          <w:lang w:val="en-US"/>
        </w:rPr>
      </w:pPr>
    </w:p>
    <w:p w14:paraId="4D825B08" w14:textId="77777777" w:rsidR="008205D8" w:rsidRPr="00D65062" w:rsidRDefault="008205D8" w:rsidP="008205D8">
      <w:pPr>
        <w:jc w:val="both"/>
        <w:rPr>
          <w:rFonts w:ascii="Verdana" w:hAnsi="Verdana"/>
          <w:lang w:val="en-US"/>
        </w:rPr>
      </w:pPr>
      <w:r w:rsidRPr="00D65062">
        <w:rPr>
          <w:rFonts w:ascii="Verdana" w:hAnsi="Verdana"/>
          <w:lang w:val="en-US"/>
        </w:rPr>
        <w:t>Accept all other defaults and click “OK”.</w:t>
      </w:r>
    </w:p>
    <w:p w14:paraId="1CEB1B13" w14:textId="77777777" w:rsidR="008205D8" w:rsidRPr="00D65062" w:rsidRDefault="008205D8" w:rsidP="008205D8">
      <w:pPr>
        <w:jc w:val="both"/>
        <w:rPr>
          <w:rFonts w:ascii="Verdana" w:hAnsi="Verdana"/>
          <w:lang w:val="en-US"/>
        </w:rPr>
      </w:pPr>
    </w:p>
    <w:p w14:paraId="027A613A" w14:textId="77777777" w:rsidR="008205D8" w:rsidRPr="00D65062" w:rsidRDefault="008205D8" w:rsidP="008205D8">
      <w:pPr>
        <w:jc w:val="both"/>
        <w:rPr>
          <w:rFonts w:ascii="Verdana" w:hAnsi="Verdana"/>
          <w:lang w:val="en-US"/>
        </w:rPr>
      </w:pPr>
      <w:r w:rsidRPr="00D65062">
        <w:rPr>
          <w:rFonts w:ascii="Verdana" w:hAnsi="Verdana"/>
          <w:lang w:val="en-US"/>
        </w:rPr>
        <w:t>Verify the summary.</w:t>
      </w:r>
    </w:p>
    <w:p w14:paraId="2BF09FD3" w14:textId="77777777" w:rsidR="008205D8" w:rsidRPr="00D65062" w:rsidRDefault="008205D8" w:rsidP="008205D8">
      <w:pPr>
        <w:jc w:val="both"/>
        <w:rPr>
          <w:rFonts w:ascii="Verdana" w:hAnsi="Verdana"/>
          <w:lang w:val="en-US"/>
        </w:rPr>
      </w:pPr>
    </w:p>
    <w:p w14:paraId="49302C82" w14:textId="77777777" w:rsidR="008205D8" w:rsidRPr="00D65062" w:rsidRDefault="008205D8" w:rsidP="008205D8">
      <w:pPr>
        <w:jc w:val="both"/>
        <w:rPr>
          <w:rFonts w:ascii="Verdana" w:hAnsi="Verdana"/>
          <w:lang w:val="en-US"/>
        </w:rPr>
      </w:pPr>
      <w:r w:rsidRPr="00D65062">
        <w:rPr>
          <w:rFonts w:ascii="Verdana" w:hAnsi="Verdana"/>
          <w:noProof/>
          <w:lang w:val="en-US" w:eastAsia="en-US"/>
        </w:rPr>
        <w:lastRenderedPageBreak/>
        <w:drawing>
          <wp:inline distT="0" distB="0" distL="0" distR="0" wp14:anchorId="53F86DE4" wp14:editId="7C9CB557">
            <wp:extent cx="4861974" cy="3571272"/>
            <wp:effectExtent l="0" t="0" r="0" b="10160"/>
            <wp:docPr id="226" name="Picture 226" descr="Azur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zure/image3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74966" cy="3580815"/>
                    </a:xfrm>
                    <a:prstGeom prst="rect">
                      <a:avLst/>
                    </a:prstGeom>
                    <a:noFill/>
                    <a:ln>
                      <a:noFill/>
                    </a:ln>
                  </pic:spPr>
                </pic:pic>
              </a:graphicData>
            </a:graphic>
          </wp:inline>
        </w:drawing>
      </w:r>
    </w:p>
    <w:p w14:paraId="58285350" w14:textId="77777777" w:rsidR="008205D8" w:rsidRPr="00D65062" w:rsidRDefault="008205D8" w:rsidP="008205D8">
      <w:pPr>
        <w:jc w:val="both"/>
        <w:rPr>
          <w:rFonts w:ascii="Verdana" w:hAnsi="Verdana"/>
          <w:lang w:val="en-US"/>
        </w:rPr>
      </w:pPr>
    </w:p>
    <w:p w14:paraId="1E1106F8" w14:textId="77777777" w:rsidR="008205D8" w:rsidRPr="00D65062" w:rsidRDefault="008205D8" w:rsidP="008205D8">
      <w:pPr>
        <w:jc w:val="both"/>
        <w:rPr>
          <w:rFonts w:ascii="Verdana" w:hAnsi="Verdana"/>
          <w:lang w:val="en-US"/>
        </w:rPr>
      </w:pPr>
      <w:r w:rsidRPr="00D65062">
        <w:rPr>
          <w:rFonts w:ascii="Verdana" w:hAnsi="Verdana"/>
          <w:lang w:val="en-US"/>
        </w:rPr>
        <w:t>Click “Create”.</w:t>
      </w:r>
    </w:p>
    <w:p w14:paraId="0E4528F2" w14:textId="77777777" w:rsidR="008205D8" w:rsidRPr="00D65062" w:rsidRDefault="008205D8" w:rsidP="008205D8">
      <w:pPr>
        <w:jc w:val="both"/>
        <w:rPr>
          <w:rFonts w:ascii="Verdana" w:hAnsi="Verdana"/>
          <w:lang w:val="en-US"/>
        </w:rPr>
      </w:pPr>
    </w:p>
    <w:p w14:paraId="0E407F05" w14:textId="77777777" w:rsidR="008205D8" w:rsidRPr="00D65062" w:rsidRDefault="008205D8" w:rsidP="008205D8">
      <w:pPr>
        <w:rPr>
          <w:rFonts w:ascii="Verdana" w:hAnsi="Verdana"/>
          <w:lang w:val="en-US"/>
        </w:rPr>
      </w:pPr>
      <w:r w:rsidRPr="00D65062">
        <w:rPr>
          <w:rFonts w:ascii="Verdana" w:hAnsi="Verdana"/>
          <w:lang w:val="en-US"/>
        </w:rPr>
        <w:t xml:space="preserve">Go to “Resource groups”, click on the resource group “wordpress” then select your WordPress “Public IP address”. </w:t>
      </w:r>
    </w:p>
    <w:p w14:paraId="5B5591A5" w14:textId="77777777" w:rsidR="008205D8" w:rsidRPr="00D65062" w:rsidRDefault="008205D8" w:rsidP="008205D8">
      <w:pPr>
        <w:rPr>
          <w:rFonts w:ascii="Verdana" w:hAnsi="Verdana"/>
          <w:lang w:val="en-US"/>
        </w:rPr>
      </w:pPr>
    </w:p>
    <w:p w14:paraId="7CC154EF" w14:textId="77777777" w:rsidR="008205D8" w:rsidRPr="00D65062" w:rsidRDefault="008205D8" w:rsidP="008205D8">
      <w:pPr>
        <w:rPr>
          <w:rFonts w:ascii="Verdana" w:hAnsi="Verdana"/>
          <w:lang w:val="en-US"/>
        </w:rPr>
      </w:pPr>
      <w:r w:rsidRPr="00D65062">
        <w:rPr>
          <w:rFonts w:ascii="Verdana" w:hAnsi="Verdana"/>
          <w:noProof/>
          <w:lang w:val="en-US" w:eastAsia="en-US"/>
        </w:rPr>
        <w:drawing>
          <wp:inline distT="0" distB="0" distL="0" distR="0" wp14:anchorId="22E5D1EE" wp14:editId="65B34CBC">
            <wp:extent cx="5935980" cy="2979420"/>
            <wp:effectExtent l="0" t="0" r="7620" b="0"/>
            <wp:docPr id="227" name="Picture 227" descr="lab2/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2/image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r w:rsidRPr="00D65062">
        <w:rPr>
          <w:rStyle w:val="CommentReference"/>
          <w:lang w:val="en-US"/>
        </w:rPr>
        <w:commentReference w:id="26"/>
      </w:r>
    </w:p>
    <w:p w14:paraId="1FE4478B" w14:textId="77777777" w:rsidR="008205D8" w:rsidRPr="00D65062" w:rsidRDefault="008205D8" w:rsidP="008205D8">
      <w:pPr>
        <w:rPr>
          <w:rFonts w:ascii="Verdana" w:hAnsi="Verdana"/>
          <w:lang w:val="en-US"/>
        </w:rPr>
      </w:pPr>
    </w:p>
    <w:p w14:paraId="13995692" w14:textId="77777777" w:rsidR="008205D8" w:rsidRPr="00D65062" w:rsidRDefault="008205D8" w:rsidP="008205D8">
      <w:pPr>
        <w:rPr>
          <w:rFonts w:ascii="Verdana" w:hAnsi="Verdana"/>
          <w:lang w:val="en-US"/>
        </w:rPr>
      </w:pPr>
      <w:r w:rsidRPr="00D65062">
        <w:rPr>
          <w:rFonts w:ascii="Verdana" w:hAnsi="Verdana"/>
          <w:noProof/>
          <w:lang w:val="en-US" w:eastAsia="en-US"/>
        </w:rPr>
        <w:lastRenderedPageBreak/>
        <w:drawing>
          <wp:inline distT="0" distB="0" distL="0" distR="0" wp14:anchorId="2A93A7C2" wp14:editId="7D9780AF">
            <wp:extent cx="4747674" cy="1856271"/>
            <wp:effectExtent l="0" t="0" r="2540" b="0"/>
            <wp:docPr id="228" name="Picture 228"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1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51721" cy="1857853"/>
                    </a:xfrm>
                    <a:prstGeom prst="rect">
                      <a:avLst/>
                    </a:prstGeom>
                    <a:noFill/>
                    <a:ln>
                      <a:noFill/>
                    </a:ln>
                  </pic:spPr>
                </pic:pic>
              </a:graphicData>
            </a:graphic>
          </wp:inline>
        </w:drawing>
      </w:r>
    </w:p>
    <w:p w14:paraId="7C9AE5EB" w14:textId="77777777" w:rsidR="008205D8" w:rsidRPr="00D65062" w:rsidRDefault="008205D8" w:rsidP="008205D8">
      <w:pPr>
        <w:rPr>
          <w:rFonts w:ascii="Verdana" w:hAnsi="Verdana"/>
          <w:lang w:val="en-US"/>
        </w:rPr>
      </w:pPr>
    </w:p>
    <w:p w14:paraId="5D736221" w14:textId="77777777" w:rsidR="008205D8" w:rsidRPr="00D65062" w:rsidRDefault="008205D8" w:rsidP="008205D8">
      <w:pPr>
        <w:jc w:val="both"/>
        <w:rPr>
          <w:rFonts w:ascii="Verdana" w:hAnsi="Verdana"/>
          <w:lang w:val="en-US"/>
        </w:rPr>
      </w:pPr>
      <w:r w:rsidRPr="00D65062">
        <w:rPr>
          <w:rFonts w:ascii="Verdana" w:hAnsi="Verdana"/>
          <w:lang w:val="en-US"/>
        </w:rPr>
        <w:t>Take note of the WordPress public IP address.  This will be used in subsequent steps.</w:t>
      </w:r>
    </w:p>
    <w:p w14:paraId="2E886C46" w14:textId="77777777" w:rsidR="008205D8" w:rsidRPr="00D65062" w:rsidRDefault="008205D8" w:rsidP="008205D8">
      <w:pPr>
        <w:pStyle w:val="p1"/>
        <w:rPr>
          <w:rFonts w:ascii="Verdana" w:hAnsi="Verdana"/>
          <w:sz w:val="24"/>
          <w:szCs w:val="24"/>
          <w:lang w:val="en-US"/>
        </w:rPr>
      </w:pPr>
    </w:p>
    <w:p w14:paraId="42AE7C91" w14:textId="77777777" w:rsidR="008205D8" w:rsidRPr="00D65062" w:rsidRDefault="008205D8" w:rsidP="008205D8">
      <w:pPr>
        <w:pStyle w:val="p1"/>
        <w:rPr>
          <w:rFonts w:ascii="Verdana" w:hAnsi="Verdana"/>
          <w:sz w:val="24"/>
          <w:szCs w:val="24"/>
          <w:lang w:val="en-US"/>
        </w:rPr>
      </w:pPr>
    </w:p>
    <w:p w14:paraId="3AED96ED" w14:textId="77777777" w:rsidR="008205D8" w:rsidRPr="00D65062" w:rsidRDefault="008205D8" w:rsidP="008205D8">
      <w:pPr>
        <w:pStyle w:val="p1"/>
        <w:rPr>
          <w:rFonts w:ascii="Verdana" w:hAnsi="Verdana"/>
          <w:b/>
          <w:sz w:val="24"/>
          <w:szCs w:val="24"/>
          <w:lang w:val="en-US"/>
        </w:rPr>
      </w:pPr>
      <w:r w:rsidRPr="00D65062">
        <w:rPr>
          <w:rFonts w:ascii="Verdana" w:hAnsi="Verdana"/>
          <w:b/>
          <w:sz w:val="24"/>
          <w:szCs w:val="24"/>
          <w:lang w:val="en-US"/>
        </w:rPr>
        <w:t>Access your WordPress instance and launch a simple SQL Injection attack.</w:t>
      </w:r>
    </w:p>
    <w:p w14:paraId="47C3CA2E" w14:textId="77777777" w:rsidR="008205D8" w:rsidRPr="00D65062" w:rsidRDefault="008205D8" w:rsidP="008205D8">
      <w:pPr>
        <w:pStyle w:val="p1"/>
        <w:rPr>
          <w:rFonts w:ascii="Verdana" w:hAnsi="Verdana"/>
          <w:sz w:val="24"/>
          <w:szCs w:val="24"/>
          <w:lang w:val="en-US"/>
        </w:rPr>
      </w:pPr>
    </w:p>
    <w:p w14:paraId="3D301683"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Using your web browser navigate to HTTP://&lt;wordpress public IP address&gt;.</w:t>
      </w:r>
    </w:p>
    <w:p w14:paraId="78DC6439" w14:textId="77777777" w:rsidR="008205D8" w:rsidRPr="00D65062" w:rsidRDefault="008205D8" w:rsidP="008205D8">
      <w:pPr>
        <w:pStyle w:val="p1"/>
        <w:rPr>
          <w:rFonts w:ascii="Verdana" w:hAnsi="Verdana"/>
          <w:sz w:val="24"/>
          <w:szCs w:val="24"/>
          <w:lang w:val="en-US"/>
        </w:rPr>
      </w:pPr>
    </w:p>
    <w:p w14:paraId="39FDC73C"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Navigate to the “Search” box by either scrolling down the page using your browsers scroll bar or by click the </w:t>
      </w:r>
      <w:r w:rsidRPr="00D65062">
        <w:rPr>
          <w:rFonts w:ascii="Verdana" w:hAnsi="Verdana"/>
          <w:b/>
          <w:sz w:val="24"/>
          <w:szCs w:val="24"/>
          <w:lang w:val="en-US"/>
        </w:rPr>
        <w:t>X</w:t>
      </w:r>
      <w:r w:rsidRPr="00D65062">
        <w:rPr>
          <w:rFonts w:ascii="Verdana" w:hAnsi="Verdana"/>
          <w:sz w:val="24"/>
          <w:szCs w:val="24"/>
          <w:lang w:val="en-US"/>
        </w:rPr>
        <w:t xml:space="preserve"> in the lower right corner of the screen to close the “Manage” link, then click the arrow in bottom right corner of the </w:t>
      </w:r>
      <w:commentRangeStart w:id="27"/>
      <w:r w:rsidRPr="00D65062">
        <w:rPr>
          <w:rFonts w:ascii="Verdana" w:hAnsi="Verdana"/>
          <w:sz w:val="24"/>
          <w:szCs w:val="24"/>
          <w:lang w:val="en-US"/>
        </w:rPr>
        <w:t>screen</w:t>
      </w:r>
      <w:commentRangeEnd w:id="27"/>
      <w:r w:rsidRPr="00D65062">
        <w:rPr>
          <w:rStyle w:val="CommentReference"/>
          <w:rFonts w:ascii="Times New Roman" w:hAnsi="Times New Roman"/>
          <w:lang w:val="en-US"/>
        </w:rPr>
        <w:commentReference w:id="27"/>
      </w:r>
      <w:r w:rsidRPr="00D65062">
        <w:rPr>
          <w:rFonts w:ascii="Verdana" w:hAnsi="Verdana"/>
          <w:sz w:val="24"/>
          <w:szCs w:val="24"/>
          <w:lang w:val="en-US"/>
        </w:rPr>
        <w:t>.</w:t>
      </w:r>
    </w:p>
    <w:p w14:paraId="57D10B42" w14:textId="77777777" w:rsidR="008205D8" w:rsidRPr="00D65062" w:rsidRDefault="008205D8" w:rsidP="008205D8">
      <w:pPr>
        <w:pStyle w:val="p1"/>
        <w:rPr>
          <w:rFonts w:ascii="Verdana" w:hAnsi="Verdana"/>
          <w:sz w:val="24"/>
          <w:szCs w:val="24"/>
          <w:lang w:val="en-US"/>
        </w:rPr>
      </w:pPr>
    </w:p>
    <w:p w14:paraId="09A9C13D"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In the search box, enter the following string to launch the SQL Injection attack.</w:t>
      </w:r>
    </w:p>
    <w:p w14:paraId="506707F7"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0CC8A9FA" w14:textId="77777777" w:rsidTr="00843CCD">
        <w:tc>
          <w:tcPr>
            <w:tcW w:w="9396" w:type="dxa"/>
            <w:shd w:val="clear" w:color="auto" w:fill="FFFEDD"/>
          </w:tcPr>
          <w:p w14:paraId="1BA98186" w14:textId="77777777" w:rsidR="008205D8" w:rsidRPr="00D65062" w:rsidRDefault="008205D8" w:rsidP="00843CCD">
            <w:pPr>
              <w:pStyle w:val="p1"/>
              <w:jc w:val="both"/>
              <w:rPr>
                <w:rFonts w:ascii="Verdana" w:hAnsi="Verdana"/>
                <w:sz w:val="24"/>
                <w:szCs w:val="24"/>
                <w:lang w:val="en-US"/>
              </w:rPr>
            </w:pPr>
          </w:p>
          <w:p w14:paraId="50DAAFA5" w14:textId="77777777" w:rsidR="008205D8" w:rsidRPr="00D65062" w:rsidRDefault="008205D8" w:rsidP="00843CCD">
            <w:pPr>
              <w:pStyle w:val="p1"/>
              <w:jc w:val="both"/>
              <w:rPr>
                <w:rFonts w:ascii="Courier New" w:hAnsi="Courier New" w:cs="Courier New"/>
                <w:sz w:val="24"/>
                <w:szCs w:val="24"/>
                <w:lang w:val="en-US"/>
              </w:rPr>
            </w:pPr>
            <w:r w:rsidRPr="00D65062">
              <w:rPr>
                <w:rFonts w:ascii="Courier New" w:hAnsi="Courier New" w:cs="Courier New"/>
                <w:sz w:val="24"/>
                <w:szCs w:val="24"/>
                <w:lang w:val="en-US"/>
              </w:rPr>
              <w:t>'or 1=1#</w:t>
            </w:r>
          </w:p>
          <w:p w14:paraId="70912F18" w14:textId="77777777" w:rsidR="008205D8" w:rsidRPr="00D65062" w:rsidRDefault="008205D8" w:rsidP="00843CCD">
            <w:pPr>
              <w:pStyle w:val="p1"/>
              <w:jc w:val="both"/>
              <w:rPr>
                <w:rFonts w:ascii="Verdana" w:hAnsi="Verdana"/>
                <w:sz w:val="24"/>
                <w:szCs w:val="24"/>
                <w:lang w:val="en-US"/>
              </w:rPr>
            </w:pPr>
          </w:p>
        </w:tc>
      </w:tr>
    </w:tbl>
    <w:p w14:paraId="092D91D9" w14:textId="77777777" w:rsidR="008205D8" w:rsidRPr="00D65062" w:rsidRDefault="008205D8" w:rsidP="008205D8">
      <w:pPr>
        <w:pStyle w:val="p1"/>
        <w:rPr>
          <w:rFonts w:ascii="Verdana" w:hAnsi="Verdana"/>
          <w:sz w:val="24"/>
          <w:szCs w:val="24"/>
          <w:lang w:val="en-US"/>
        </w:rPr>
      </w:pPr>
    </w:p>
    <w:p w14:paraId="3440E3E3" w14:textId="77777777" w:rsidR="008205D8" w:rsidRPr="00D65062" w:rsidRDefault="008205D8" w:rsidP="008205D8">
      <w:pPr>
        <w:pStyle w:val="p1"/>
        <w:rPr>
          <w:rFonts w:ascii="Verdana" w:hAnsi="Verdana"/>
          <w:sz w:val="24"/>
          <w:szCs w:val="24"/>
          <w:lang w:val="en-US"/>
        </w:rPr>
      </w:pPr>
    </w:p>
    <w:p w14:paraId="38733BD4" w14:textId="77777777" w:rsidR="008205D8" w:rsidRPr="00D65062" w:rsidRDefault="008205D8" w:rsidP="008205D8">
      <w:pPr>
        <w:pStyle w:val="p1"/>
        <w:rPr>
          <w:rFonts w:ascii="Verdana" w:hAnsi="Verdana"/>
          <w:sz w:val="24"/>
          <w:szCs w:val="24"/>
          <w:lang w:val="en-US"/>
        </w:rPr>
      </w:pPr>
      <w:r w:rsidRPr="00D65062">
        <w:rPr>
          <w:rFonts w:ascii="Verdana" w:hAnsi="Verdana"/>
          <w:noProof/>
          <w:lang w:val="en-US" w:eastAsia="en-US"/>
        </w:rPr>
        <w:lastRenderedPageBreak/>
        <w:drawing>
          <wp:inline distT="0" distB="0" distL="0" distR="0" wp14:anchorId="3830B728" wp14:editId="3FEF3D7E">
            <wp:extent cx="5204874" cy="2987809"/>
            <wp:effectExtent l="0" t="0" r="2540" b="9525"/>
            <wp:docPr id="231" name="Picture 231" descr="lab2/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b2/image1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4877" cy="2993551"/>
                    </a:xfrm>
                    <a:prstGeom prst="rect">
                      <a:avLst/>
                    </a:prstGeom>
                    <a:noFill/>
                    <a:ln>
                      <a:noFill/>
                    </a:ln>
                  </pic:spPr>
                </pic:pic>
              </a:graphicData>
            </a:graphic>
          </wp:inline>
        </w:drawing>
      </w:r>
    </w:p>
    <w:p w14:paraId="37CB0EFB" w14:textId="77777777" w:rsidR="008205D8" w:rsidRPr="00D65062" w:rsidRDefault="008205D8" w:rsidP="008205D8">
      <w:pPr>
        <w:pStyle w:val="p1"/>
        <w:rPr>
          <w:rFonts w:ascii="Verdana" w:hAnsi="Verdana"/>
          <w:sz w:val="24"/>
          <w:szCs w:val="24"/>
          <w:lang w:val="en-US"/>
        </w:rPr>
      </w:pPr>
    </w:p>
    <w:p w14:paraId="040A7A4B"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Hit enter.  Perform this task several times to simulate an attack.</w:t>
      </w:r>
    </w:p>
    <w:p w14:paraId="2102512F" w14:textId="77777777" w:rsidR="008205D8" w:rsidRPr="00D65062" w:rsidRDefault="008205D8" w:rsidP="008205D8">
      <w:pPr>
        <w:pStyle w:val="p1"/>
        <w:rPr>
          <w:rFonts w:ascii="Verdana" w:hAnsi="Verdana"/>
          <w:sz w:val="24"/>
          <w:szCs w:val="24"/>
          <w:lang w:val="en-US"/>
        </w:rPr>
      </w:pPr>
    </w:p>
    <w:p w14:paraId="70F14BEB"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Although the WordPress application does not respond with any records there are in fact no safeguards against this SQL injection attack.</w:t>
      </w:r>
    </w:p>
    <w:p w14:paraId="73FA5A06" w14:textId="77777777" w:rsidR="008205D8" w:rsidRPr="00D65062" w:rsidRDefault="008205D8" w:rsidP="008205D8">
      <w:pPr>
        <w:pStyle w:val="p1"/>
        <w:rPr>
          <w:rFonts w:ascii="Verdana" w:hAnsi="Verdana"/>
          <w:sz w:val="24"/>
          <w:szCs w:val="24"/>
          <w:lang w:val="en-US"/>
        </w:rPr>
      </w:pPr>
    </w:p>
    <w:p w14:paraId="665C887F" w14:textId="77777777" w:rsidR="008205D8" w:rsidRPr="00D65062" w:rsidRDefault="008205D8" w:rsidP="008205D8">
      <w:pPr>
        <w:rPr>
          <w:rFonts w:ascii="Verdana" w:eastAsia="Times New Roman" w:hAnsi="Verdana"/>
          <w:color w:val="252525"/>
          <w:shd w:val="clear" w:color="auto" w:fill="FFFFFF"/>
          <w:lang w:val="en-US"/>
        </w:rPr>
      </w:pPr>
      <w:r w:rsidRPr="00D65062">
        <w:rPr>
          <w:rFonts w:ascii="Verdana" w:hAnsi="Verdana"/>
          <w:lang w:val="en-US"/>
        </w:rPr>
        <w:t xml:space="preserve">NOTE: 'or 1=1# is an example of a simple SQL Injection attack. </w:t>
      </w:r>
      <w:r w:rsidRPr="00D65062">
        <w:rPr>
          <w:rFonts w:ascii="Verdana" w:eastAsia="Times New Roman" w:hAnsi="Verdana"/>
          <w:color w:val="252525"/>
          <w:shd w:val="clear" w:color="auto" w:fill="FFFFFF"/>
          <w:lang w:val="en-US"/>
        </w:rPr>
        <w:t>A </w:t>
      </w:r>
      <w:hyperlink r:id="rId73" w:tooltip="SQL injection" w:history="1">
        <w:r w:rsidRPr="00D65062">
          <w:rPr>
            <w:rFonts w:ascii="Verdana" w:eastAsia="Times New Roman" w:hAnsi="Verdana"/>
            <w:color w:val="0B0080"/>
            <w:shd w:val="clear" w:color="auto" w:fill="FFFFFF"/>
            <w:lang w:val="en-US"/>
          </w:rPr>
          <w:t>SQL injection</w:t>
        </w:r>
      </w:hyperlink>
      <w:r w:rsidRPr="00D65062">
        <w:rPr>
          <w:rFonts w:ascii="Verdana" w:eastAsia="Times New Roman" w:hAnsi="Verdana"/>
          <w:color w:val="252525"/>
          <w:shd w:val="clear" w:color="auto" w:fill="FFFFFF"/>
          <w:lang w:val="en-US"/>
        </w:rPr>
        <w:t> attack consists of insertion or "injection" of a SQL query via the input data from the client to the application. A successful SQL injection exploit can read sensitive data from the database, modify database data (Insert/Update/Delete), execute administration operations on the database (such as shutdown the DBMS), recover the content of a given file present on the DBMS file system and in some cases issue commands to the operating system.</w:t>
      </w:r>
    </w:p>
    <w:p w14:paraId="06ED54C5" w14:textId="77777777" w:rsidR="008205D8" w:rsidRPr="00D65062" w:rsidRDefault="008205D8" w:rsidP="008205D8">
      <w:pPr>
        <w:rPr>
          <w:rFonts w:ascii="Verdana" w:eastAsia="Times New Roman" w:hAnsi="Verdana"/>
          <w:color w:val="252525"/>
          <w:shd w:val="clear" w:color="auto" w:fill="FFFFFF"/>
          <w:lang w:val="en-US"/>
        </w:rPr>
      </w:pPr>
    </w:p>
    <w:p w14:paraId="59D9BADE" w14:textId="77777777" w:rsidR="008205D8" w:rsidRPr="00D65062" w:rsidRDefault="008205D8" w:rsidP="008205D8">
      <w:pPr>
        <w:rPr>
          <w:rFonts w:ascii="Verdana" w:eastAsia="Times New Roman" w:hAnsi="Verdana"/>
          <w:lang w:val="en-US"/>
        </w:rPr>
      </w:pPr>
      <w:r w:rsidRPr="00D65062">
        <w:rPr>
          <w:rFonts w:ascii="Verdana" w:eastAsia="Times New Roman" w:hAnsi="Verdana"/>
          <w:lang w:val="en-US"/>
        </w:rPr>
        <w:t xml:space="preserve">(SQL Injection description source: </w:t>
      </w:r>
      <w:hyperlink r:id="rId74" w:history="1">
        <w:r w:rsidRPr="00D65062">
          <w:rPr>
            <w:rStyle w:val="Hyperlink"/>
            <w:rFonts w:ascii="Verdana" w:eastAsia="Times New Roman" w:hAnsi="Verdana"/>
            <w:lang w:val="en-US"/>
          </w:rPr>
          <w:t>https://www.owasp.org/index.php/SQL_Injection</w:t>
        </w:r>
      </w:hyperlink>
      <w:r w:rsidRPr="00D65062">
        <w:rPr>
          <w:rFonts w:ascii="Verdana" w:eastAsia="Times New Roman" w:hAnsi="Verdana"/>
          <w:lang w:val="en-US"/>
        </w:rPr>
        <w:t>)</w:t>
      </w:r>
    </w:p>
    <w:p w14:paraId="10E2C46C" w14:textId="77777777" w:rsidR="008205D8" w:rsidRPr="00D65062" w:rsidRDefault="008205D8" w:rsidP="008205D8">
      <w:pPr>
        <w:rPr>
          <w:rFonts w:ascii="Verdana" w:eastAsia="Times New Roman" w:hAnsi="Verdana"/>
          <w:lang w:val="en-US"/>
        </w:rPr>
      </w:pPr>
    </w:p>
    <w:p w14:paraId="66961AAE" w14:textId="77777777" w:rsidR="008205D8" w:rsidRPr="00D65062" w:rsidRDefault="008205D8" w:rsidP="008205D8">
      <w:pPr>
        <w:rPr>
          <w:rFonts w:ascii="Verdana" w:eastAsia="Times New Roman" w:hAnsi="Verdana"/>
          <w:lang w:val="en-US"/>
        </w:rPr>
      </w:pPr>
    </w:p>
    <w:p w14:paraId="278A6EF0" w14:textId="77777777" w:rsidR="008205D8" w:rsidRPr="00D65062" w:rsidRDefault="008205D8" w:rsidP="008205D8">
      <w:pPr>
        <w:rPr>
          <w:rFonts w:ascii="Verdana" w:eastAsia="Times New Roman" w:hAnsi="Verdana"/>
          <w:lang w:val="en-US"/>
        </w:rPr>
      </w:pPr>
    </w:p>
    <w:p w14:paraId="04CEABFB" w14:textId="77777777" w:rsidR="008205D8" w:rsidRPr="00D65062" w:rsidRDefault="008205D8" w:rsidP="008205D8">
      <w:pPr>
        <w:rPr>
          <w:rFonts w:ascii="Verdana" w:eastAsia="Times New Roman" w:hAnsi="Verdana"/>
          <w:lang w:val="en-US"/>
        </w:rPr>
      </w:pPr>
    </w:p>
    <w:p w14:paraId="07A877E8" w14:textId="77777777" w:rsidR="008205D8" w:rsidRPr="00D65062" w:rsidRDefault="008205D8" w:rsidP="008205D8">
      <w:pPr>
        <w:rPr>
          <w:rFonts w:ascii="Verdana" w:eastAsia="Times New Roman" w:hAnsi="Verdana"/>
          <w:lang w:val="en-US"/>
        </w:rPr>
      </w:pPr>
    </w:p>
    <w:p w14:paraId="650CA9D7" w14:textId="77777777" w:rsidR="008205D8" w:rsidRPr="00D65062" w:rsidRDefault="008205D8" w:rsidP="008205D8">
      <w:pPr>
        <w:rPr>
          <w:rFonts w:ascii="Verdana" w:eastAsia="Times New Roman" w:hAnsi="Verdana"/>
          <w:lang w:val="en-US"/>
        </w:rPr>
      </w:pPr>
    </w:p>
    <w:p w14:paraId="31DC7D8A" w14:textId="77777777" w:rsidR="008205D8" w:rsidRPr="00D65062" w:rsidRDefault="008205D8" w:rsidP="008205D8">
      <w:pPr>
        <w:rPr>
          <w:rFonts w:ascii="Verdana" w:eastAsia="Times New Roman" w:hAnsi="Verdana"/>
          <w:lang w:val="en-US"/>
        </w:rPr>
      </w:pPr>
    </w:p>
    <w:p w14:paraId="72C8E834" w14:textId="77777777" w:rsidR="008205D8" w:rsidRPr="00D65062" w:rsidRDefault="008205D8" w:rsidP="008205D8">
      <w:pPr>
        <w:rPr>
          <w:rFonts w:ascii="Verdana" w:eastAsia="Times New Roman" w:hAnsi="Verdana"/>
          <w:lang w:val="en-US"/>
        </w:rPr>
      </w:pPr>
    </w:p>
    <w:p w14:paraId="20810143" w14:textId="77777777" w:rsidR="008205D8" w:rsidRPr="00D65062" w:rsidRDefault="008205D8" w:rsidP="008205D8">
      <w:pPr>
        <w:rPr>
          <w:rFonts w:ascii="Verdana" w:eastAsia="Times New Roman" w:hAnsi="Verdana"/>
          <w:lang w:val="en-US"/>
        </w:rPr>
      </w:pPr>
    </w:p>
    <w:p w14:paraId="101A3040" w14:textId="77777777" w:rsidR="008205D8" w:rsidRPr="00D65062" w:rsidRDefault="008205D8" w:rsidP="008205D8">
      <w:pPr>
        <w:rPr>
          <w:rFonts w:ascii="Verdana" w:eastAsia="Times New Roman" w:hAnsi="Verdana"/>
          <w:lang w:val="en-US"/>
        </w:rPr>
      </w:pPr>
    </w:p>
    <w:p w14:paraId="57B9B09C" w14:textId="77777777" w:rsidR="008205D8" w:rsidRPr="00D65062" w:rsidRDefault="008205D8" w:rsidP="008205D8">
      <w:pPr>
        <w:rPr>
          <w:rFonts w:ascii="Verdana" w:eastAsia="Times New Roman" w:hAnsi="Verdana"/>
          <w:lang w:val="en-US"/>
        </w:rPr>
      </w:pPr>
    </w:p>
    <w:p w14:paraId="09B934B4" w14:textId="77777777" w:rsidR="008205D8" w:rsidRPr="00D65062" w:rsidRDefault="008205D8" w:rsidP="00D87E7D">
      <w:pPr>
        <w:pStyle w:val="Heading2"/>
        <w:rPr>
          <w:rFonts w:eastAsia="Times New Roman"/>
          <w:lang w:val="en-US"/>
        </w:rPr>
      </w:pPr>
      <w:bookmarkStart w:id="28" w:name="_Toc497485508"/>
      <w:r w:rsidRPr="00D65062">
        <w:rPr>
          <w:rFonts w:eastAsia="Times New Roman"/>
          <w:lang w:val="en-US"/>
        </w:rPr>
        <w:lastRenderedPageBreak/>
        <w:t>Step 2. Use Azure Security Center to deploy the pre-configured F5 WAF and secure access to WordPress</w:t>
      </w:r>
      <w:bookmarkEnd w:id="28"/>
    </w:p>
    <w:p w14:paraId="2127A3AD" w14:textId="77777777" w:rsidR="008205D8" w:rsidRPr="00D65062" w:rsidRDefault="008205D8" w:rsidP="008205D8">
      <w:pPr>
        <w:rPr>
          <w:rFonts w:ascii="Verdana" w:eastAsia="Times New Roman" w:hAnsi="Verdana"/>
          <w:lang w:val="en-US"/>
        </w:rPr>
      </w:pPr>
    </w:p>
    <w:p w14:paraId="08BEE5DD" w14:textId="77777777" w:rsidR="008205D8" w:rsidRPr="00D65062" w:rsidRDefault="008205D8" w:rsidP="008205D8">
      <w:pPr>
        <w:rPr>
          <w:rFonts w:ascii="Verdana" w:eastAsia="Times New Roman" w:hAnsi="Verdana"/>
          <w:lang w:val="en-US"/>
        </w:rPr>
      </w:pPr>
      <w:r w:rsidRPr="00D65062">
        <w:rPr>
          <w:rFonts w:ascii="Verdana" w:eastAsia="Times New Roman" w:hAnsi="Verdana"/>
          <w:lang w:val="en-US"/>
        </w:rPr>
        <w:t>In this step you will follow Azure Security Center’s security recommendations and deploy the F5 pre-configured WAF in front of the newly created WordPress application.</w:t>
      </w:r>
    </w:p>
    <w:p w14:paraId="1E8503BD" w14:textId="77777777" w:rsidR="008205D8" w:rsidRPr="00D65062" w:rsidRDefault="008205D8" w:rsidP="008205D8">
      <w:pPr>
        <w:rPr>
          <w:rFonts w:ascii="Verdana" w:eastAsia="Times New Roman" w:hAnsi="Verdana"/>
          <w:lang w:val="en-US"/>
        </w:rPr>
      </w:pPr>
    </w:p>
    <w:p w14:paraId="6FED22D4" w14:textId="77777777" w:rsidR="008205D8" w:rsidRPr="00D65062" w:rsidRDefault="008205D8" w:rsidP="008205D8">
      <w:pPr>
        <w:rPr>
          <w:rFonts w:ascii="Verdana" w:eastAsia="Times New Roman" w:hAnsi="Verdana"/>
          <w:lang w:val="en-US"/>
        </w:rPr>
      </w:pPr>
      <w:r w:rsidRPr="00D65062">
        <w:rPr>
          <w:rFonts w:ascii="Verdana" w:eastAsia="Times New Roman" w:hAnsi="Verdana"/>
          <w:lang w:val="en-US"/>
        </w:rPr>
        <w:t xml:space="preserve">In order to enable F5 in Azure Marketplace for your account, go to </w:t>
      </w:r>
      <w:bookmarkStart w:id="29" w:name="_Hlk493746198"/>
      <w:r w:rsidRPr="00D65062">
        <w:rPr>
          <w:lang w:val="en-US"/>
        </w:rPr>
        <w:fldChar w:fldCharType="begin"/>
      </w:r>
      <w:r w:rsidRPr="00D65062">
        <w:rPr>
          <w:lang w:val="en-US"/>
        </w:rPr>
        <w:instrText xml:space="preserve"> HYPERLINK "https://azuremarketplace.microsoft.com/en-us/marketplace/apps/f5-networks.f5-web-application-firewall" </w:instrText>
      </w:r>
      <w:r w:rsidRPr="00D65062">
        <w:rPr>
          <w:lang w:val="en-US"/>
        </w:rPr>
        <w:fldChar w:fldCharType="separate"/>
      </w:r>
      <w:r w:rsidRPr="00D65062">
        <w:rPr>
          <w:rStyle w:val="Hyperlink"/>
          <w:rFonts w:ascii="Verdana" w:eastAsia="Times New Roman" w:hAnsi="Verdana"/>
          <w:lang w:val="en-US"/>
        </w:rPr>
        <w:t>https://azuremarketplace.microsoft.com/en-us/marketplace/apps/f5-networks.f5-web-application-firewall</w:t>
      </w:r>
      <w:r w:rsidRPr="00D65062">
        <w:rPr>
          <w:rStyle w:val="Hyperlink"/>
          <w:rFonts w:ascii="Verdana" w:eastAsia="Times New Roman" w:hAnsi="Verdana"/>
          <w:lang w:val="en-US"/>
        </w:rPr>
        <w:fldChar w:fldCharType="end"/>
      </w:r>
      <w:bookmarkEnd w:id="29"/>
    </w:p>
    <w:p w14:paraId="775E0F8E" w14:textId="77777777" w:rsidR="008205D8" w:rsidRPr="00D65062" w:rsidRDefault="008205D8" w:rsidP="008205D8">
      <w:pPr>
        <w:rPr>
          <w:rFonts w:ascii="Verdana" w:eastAsia="Times New Roman" w:hAnsi="Verdana"/>
          <w:lang w:val="en-US"/>
        </w:rPr>
      </w:pPr>
    </w:p>
    <w:p w14:paraId="6E87B431" w14:textId="77777777" w:rsidR="008205D8" w:rsidRPr="00D65062" w:rsidRDefault="008205D8" w:rsidP="008205D8">
      <w:pPr>
        <w:rPr>
          <w:rFonts w:ascii="Verdana" w:eastAsia="Times New Roman" w:hAnsi="Verdana"/>
          <w:lang w:val="en-US"/>
        </w:rPr>
      </w:pPr>
      <w:r w:rsidRPr="00D65062">
        <w:rPr>
          <w:rFonts w:ascii="Verdana" w:eastAsia="Times New Roman" w:hAnsi="Verdana"/>
          <w:noProof/>
          <w:lang w:val="en-US" w:eastAsia="en-US"/>
        </w:rPr>
        <w:drawing>
          <wp:inline distT="0" distB="0" distL="0" distR="0" wp14:anchorId="5816DAF2" wp14:editId="7FDA5D63">
            <wp:extent cx="4861974" cy="2952743"/>
            <wp:effectExtent l="0" t="0" r="0" b="0"/>
            <wp:docPr id="232" name="Picture 232" descr="lab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ab2/image1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69168" cy="2957112"/>
                    </a:xfrm>
                    <a:prstGeom prst="rect">
                      <a:avLst/>
                    </a:prstGeom>
                    <a:noFill/>
                    <a:ln>
                      <a:noFill/>
                    </a:ln>
                  </pic:spPr>
                </pic:pic>
              </a:graphicData>
            </a:graphic>
          </wp:inline>
        </w:drawing>
      </w:r>
    </w:p>
    <w:p w14:paraId="6718B482" w14:textId="77777777" w:rsidR="008205D8" w:rsidRPr="00D65062" w:rsidRDefault="008205D8" w:rsidP="008205D8">
      <w:pPr>
        <w:rPr>
          <w:rFonts w:ascii="Verdana" w:eastAsia="Times New Roman" w:hAnsi="Verdana"/>
          <w:lang w:val="en-US"/>
        </w:rPr>
      </w:pPr>
    </w:p>
    <w:p w14:paraId="39D1D10B" w14:textId="77777777" w:rsidR="008205D8" w:rsidRPr="00D65062" w:rsidRDefault="008205D8" w:rsidP="008205D8">
      <w:pPr>
        <w:rPr>
          <w:rFonts w:ascii="Verdana" w:eastAsia="Times New Roman" w:hAnsi="Verdana"/>
          <w:lang w:val="en-US"/>
        </w:rPr>
      </w:pPr>
    </w:p>
    <w:p w14:paraId="414D6977"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“GET IT NOW”.</w:t>
      </w:r>
    </w:p>
    <w:p w14:paraId="51D3C53C" w14:textId="77777777" w:rsidR="008205D8" w:rsidRPr="00D65062" w:rsidRDefault="008205D8" w:rsidP="008205D8">
      <w:pPr>
        <w:pStyle w:val="p1"/>
        <w:rPr>
          <w:rFonts w:ascii="Verdana" w:hAnsi="Verdana"/>
          <w:sz w:val="24"/>
          <w:szCs w:val="24"/>
          <w:lang w:val="en-US"/>
        </w:rPr>
      </w:pPr>
    </w:p>
    <w:p w14:paraId="444261D1"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Complete the sign in process using the email address used to set up your account.</w:t>
      </w:r>
    </w:p>
    <w:p w14:paraId="41AF72A8" w14:textId="77777777" w:rsidR="008205D8" w:rsidRPr="00D65062" w:rsidRDefault="008205D8" w:rsidP="008205D8">
      <w:pPr>
        <w:pStyle w:val="p1"/>
        <w:tabs>
          <w:tab w:val="left" w:pos="5447"/>
        </w:tabs>
        <w:rPr>
          <w:rFonts w:ascii="Verdana" w:hAnsi="Verdana"/>
          <w:sz w:val="24"/>
          <w:szCs w:val="24"/>
          <w:lang w:val="en-US"/>
        </w:rPr>
      </w:pPr>
      <w:r w:rsidRPr="00D65062">
        <w:rPr>
          <w:rFonts w:ascii="Verdana" w:hAnsi="Verdana"/>
          <w:sz w:val="24"/>
          <w:szCs w:val="24"/>
          <w:lang w:val="en-US"/>
        </w:rPr>
        <w:tab/>
      </w:r>
    </w:p>
    <w:p w14:paraId="02CE67CF"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773D993F" wp14:editId="112CF083">
            <wp:extent cx="4633374" cy="2085043"/>
            <wp:effectExtent l="0" t="0" r="0" b="0"/>
            <wp:docPr id="233" name="Picture 233" descr="lab2/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2/image1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52708" cy="2093743"/>
                    </a:xfrm>
                    <a:prstGeom prst="rect">
                      <a:avLst/>
                    </a:prstGeom>
                    <a:noFill/>
                    <a:ln>
                      <a:noFill/>
                    </a:ln>
                  </pic:spPr>
                </pic:pic>
              </a:graphicData>
            </a:graphic>
          </wp:inline>
        </w:drawing>
      </w:r>
    </w:p>
    <w:p w14:paraId="43711C55" w14:textId="77777777" w:rsidR="008205D8" w:rsidRPr="00D65062" w:rsidRDefault="008205D8" w:rsidP="008205D8">
      <w:pPr>
        <w:pStyle w:val="p1"/>
        <w:rPr>
          <w:rFonts w:ascii="Verdana" w:hAnsi="Verdana"/>
          <w:sz w:val="24"/>
          <w:szCs w:val="24"/>
          <w:lang w:val="en-US"/>
        </w:rPr>
      </w:pPr>
    </w:p>
    <w:p w14:paraId="6558C232"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Accept the EULA by clicking “Continue”.</w:t>
      </w:r>
    </w:p>
    <w:p w14:paraId="191ED66D" w14:textId="77777777" w:rsidR="008205D8" w:rsidRPr="00D65062" w:rsidRDefault="008205D8" w:rsidP="008205D8">
      <w:pPr>
        <w:pStyle w:val="p1"/>
        <w:rPr>
          <w:rFonts w:ascii="Verdana" w:hAnsi="Verdana"/>
          <w:sz w:val="24"/>
          <w:szCs w:val="24"/>
          <w:lang w:val="en-US"/>
        </w:rPr>
      </w:pPr>
    </w:p>
    <w:p w14:paraId="4F14DA68" w14:textId="77777777" w:rsidR="008205D8" w:rsidRPr="00D65062" w:rsidRDefault="008205D8" w:rsidP="008205D8">
      <w:pPr>
        <w:rPr>
          <w:rFonts w:ascii="Verdana" w:hAnsi="Verdana"/>
          <w:lang w:val="en-US"/>
        </w:rPr>
      </w:pPr>
      <w:r w:rsidRPr="00D65062">
        <w:rPr>
          <w:rFonts w:ascii="Verdana" w:hAnsi="Verdana"/>
          <w:lang w:val="en-US"/>
        </w:rPr>
        <w:t>Among other things, Azure Security Center (ASC) makes recommendations to optimize and secure your web applications.  You will now follow the recommendation from ASC to deploy the F5 pre-configured Web Application Firewall (WAF) in front of your WordPress application.</w:t>
      </w:r>
    </w:p>
    <w:p w14:paraId="6E0B9435" w14:textId="77777777" w:rsidR="008205D8" w:rsidRPr="00D65062" w:rsidRDefault="008205D8" w:rsidP="008205D8">
      <w:pPr>
        <w:pStyle w:val="p1"/>
        <w:rPr>
          <w:rFonts w:ascii="Verdana" w:hAnsi="Verdana"/>
          <w:sz w:val="24"/>
          <w:szCs w:val="24"/>
          <w:lang w:val="en-US"/>
        </w:rPr>
      </w:pPr>
    </w:p>
    <w:p w14:paraId="4D419995" w14:textId="77777777" w:rsidR="008205D8" w:rsidRPr="00D65062" w:rsidRDefault="008205D8" w:rsidP="008205D8">
      <w:pPr>
        <w:rPr>
          <w:rFonts w:ascii="Verdana" w:hAnsi="Verdana"/>
          <w:lang w:val="en-US"/>
        </w:rPr>
      </w:pPr>
      <w:r w:rsidRPr="00D65062">
        <w:rPr>
          <w:rFonts w:ascii="Verdana" w:hAnsi="Verdana"/>
          <w:lang w:val="en-US"/>
        </w:rPr>
        <w:t>Go back to the Microsoft Azure portal and navigate to Azure Security Center.</w:t>
      </w:r>
    </w:p>
    <w:p w14:paraId="68ADCB5C" w14:textId="77777777" w:rsidR="008205D8" w:rsidRPr="00D65062" w:rsidRDefault="008205D8" w:rsidP="008205D8">
      <w:pPr>
        <w:pStyle w:val="p1"/>
        <w:tabs>
          <w:tab w:val="right" w:pos="9406"/>
        </w:tabs>
        <w:rPr>
          <w:rFonts w:ascii="Verdana" w:hAnsi="Verdana"/>
          <w:sz w:val="24"/>
          <w:szCs w:val="24"/>
          <w:lang w:val="en-US"/>
        </w:rPr>
      </w:pPr>
      <w:r w:rsidRPr="00D65062">
        <w:rPr>
          <w:rFonts w:ascii="Verdana" w:hAnsi="Verdana"/>
          <w:sz w:val="24"/>
          <w:szCs w:val="24"/>
          <w:lang w:val="en-US"/>
        </w:rPr>
        <w:tab/>
      </w:r>
    </w:p>
    <w:p w14:paraId="6E5F6747" w14:textId="77777777" w:rsidR="008205D8" w:rsidRPr="00D65062" w:rsidRDefault="008205D8" w:rsidP="008205D8">
      <w:pPr>
        <w:pStyle w:val="p1"/>
        <w:rPr>
          <w:rFonts w:ascii="Verdana" w:hAnsi="Verdana"/>
          <w:sz w:val="24"/>
          <w:szCs w:val="24"/>
          <w:lang w:val="en-US"/>
        </w:rPr>
      </w:pPr>
    </w:p>
    <w:p w14:paraId="5D0A0D58"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0413975A" wp14:editId="7EA20F4A">
            <wp:extent cx="5782201" cy="4544785"/>
            <wp:effectExtent l="0" t="0" r="9525" b="1905"/>
            <wp:docPr id="234" name="Picture 234" descr="lab2/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2/image1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7084" cy="4556483"/>
                    </a:xfrm>
                    <a:prstGeom prst="rect">
                      <a:avLst/>
                    </a:prstGeom>
                    <a:noFill/>
                    <a:ln>
                      <a:noFill/>
                    </a:ln>
                  </pic:spPr>
                </pic:pic>
              </a:graphicData>
            </a:graphic>
          </wp:inline>
        </w:drawing>
      </w:r>
    </w:p>
    <w:p w14:paraId="65AEE13A" w14:textId="77777777" w:rsidR="008205D8" w:rsidRPr="00D65062" w:rsidRDefault="008205D8" w:rsidP="008205D8">
      <w:pPr>
        <w:pStyle w:val="p1"/>
        <w:rPr>
          <w:rFonts w:ascii="Verdana" w:hAnsi="Verdana"/>
          <w:sz w:val="24"/>
          <w:szCs w:val="24"/>
          <w:lang w:val="en-US"/>
        </w:rPr>
      </w:pPr>
    </w:p>
    <w:p w14:paraId="01035C5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on “Security Center” -&gt; “Welcome” -&gt; and click “Launch Security Center”.</w:t>
      </w:r>
    </w:p>
    <w:p w14:paraId="78FB4402" w14:textId="77777777" w:rsidR="008205D8" w:rsidRPr="00D65062" w:rsidRDefault="008205D8" w:rsidP="008205D8">
      <w:pPr>
        <w:rPr>
          <w:rFonts w:ascii="Verdana" w:hAnsi="Verdana"/>
          <w:lang w:val="en-US"/>
        </w:rPr>
      </w:pPr>
    </w:p>
    <w:p w14:paraId="5A6CF3F7" w14:textId="77777777" w:rsidR="008205D8" w:rsidRPr="00D65062" w:rsidRDefault="008205D8" w:rsidP="008205D8">
      <w:pPr>
        <w:rPr>
          <w:rFonts w:ascii="Verdana" w:hAnsi="Verdana"/>
          <w:lang w:val="en-US"/>
        </w:rPr>
      </w:pPr>
      <w:r w:rsidRPr="00D65062">
        <w:rPr>
          <w:rFonts w:ascii="Verdana" w:hAnsi="Verdana"/>
          <w:lang w:val="en-US"/>
        </w:rPr>
        <w:t>Notice that ASC has recommendations for your environment.</w:t>
      </w:r>
    </w:p>
    <w:p w14:paraId="20D83E0C" w14:textId="77777777" w:rsidR="008205D8" w:rsidRPr="00D65062" w:rsidRDefault="008205D8" w:rsidP="008205D8">
      <w:pPr>
        <w:rPr>
          <w:rFonts w:ascii="Verdana" w:hAnsi="Verdana"/>
          <w:lang w:val="en-US"/>
        </w:rPr>
      </w:pPr>
    </w:p>
    <w:p w14:paraId="22D11ABE" w14:textId="77777777" w:rsidR="008205D8" w:rsidRPr="00D65062" w:rsidRDefault="008205D8" w:rsidP="008205D8">
      <w:pPr>
        <w:rPr>
          <w:rFonts w:ascii="Verdana" w:hAnsi="Verdana"/>
          <w:lang w:val="en-US"/>
        </w:rPr>
      </w:pPr>
      <w:r w:rsidRPr="00D65062">
        <w:rPr>
          <w:rFonts w:ascii="Verdana" w:hAnsi="Verdana"/>
          <w:noProof/>
          <w:lang w:val="en-US" w:eastAsia="en-US"/>
        </w:rPr>
        <w:drawing>
          <wp:inline distT="0" distB="0" distL="0" distR="0" wp14:anchorId="2A31818C" wp14:editId="48438E7B">
            <wp:extent cx="4747674" cy="2207762"/>
            <wp:effectExtent l="0" t="0" r="2540" b="2540"/>
            <wp:docPr id="235" name="Picture 235"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1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59080" cy="2213066"/>
                    </a:xfrm>
                    <a:prstGeom prst="rect">
                      <a:avLst/>
                    </a:prstGeom>
                    <a:noFill/>
                    <a:ln>
                      <a:noFill/>
                    </a:ln>
                  </pic:spPr>
                </pic:pic>
              </a:graphicData>
            </a:graphic>
          </wp:inline>
        </w:drawing>
      </w:r>
    </w:p>
    <w:p w14:paraId="4AFBB055" w14:textId="77777777" w:rsidR="008205D8" w:rsidRPr="00D65062" w:rsidRDefault="008205D8" w:rsidP="008205D8">
      <w:pPr>
        <w:rPr>
          <w:rFonts w:ascii="Verdana" w:hAnsi="Verdana"/>
          <w:lang w:val="en-US"/>
        </w:rPr>
      </w:pPr>
    </w:p>
    <w:p w14:paraId="34A88765" w14:textId="77777777" w:rsidR="008205D8" w:rsidRPr="00D65062" w:rsidRDefault="008205D8" w:rsidP="008205D8">
      <w:pPr>
        <w:rPr>
          <w:rFonts w:ascii="Verdana" w:hAnsi="Verdana"/>
          <w:lang w:val="en-US"/>
        </w:rPr>
      </w:pPr>
      <w:r w:rsidRPr="00D65062">
        <w:rPr>
          <w:rFonts w:ascii="Verdana" w:hAnsi="Verdana"/>
          <w:lang w:val="en-US"/>
        </w:rPr>
        <w:t xml:space="preserve">Click on “Recommendations” </w:t>
      </w:r>
    </w:p>
    <w:p w14:paraId="405EF15A" w14:textId="77777777" w:rsidR="008205D8" w:rsidRPr="00D65062" w:rsidRDefault="008205D8" w:rsidP="008205D8">
      <w:pPr>
        <w:rPr>
          <w:rFonts w:ascii="Verdana" w:hAnsi="Verdana"/>
          <w:lang w:val="en-US"/>
        </w:rPr>
      </w:pPr>
    </w:p>
    <w:p w14:paraId="155DE45D" w14:textId="77777777" w:rsidR="008205D8" w:rsidRPr="00D65062" w:rsidRDefault="008205D8" w:rsidP="008205D8">
      <w:pPr>
        <w:rPr>
          <w:rFonts w:ascii="Verdana" w:hAnsi="Verdana"/>
          <w:lang w:val="en-US"/>
        </w:rPr>
      </w:pPr>
      <w:r w:rsidRPr="00D65062">
        <w:rPr>
          <w:rFonts w:ascii="Verdana" w:hAnsi="Verdana"/>
          <w:lang w:val="en-US"/>
        </w:rPr>
        <w:t>Recommendations are created by the Azure Security Center to make your applications more secure.</w:t>
      </w:r>
    </w:p>
    <w:p w14:paraId="4E0E6F05" w14:textId="77777777" w:rsidR="008205D8" w:rsidRPr="00D65062" w:rsidRDefault="008205D8" w:rsidP="008205D8">
      <w:pPr>
        <w:pStyle w:val="p1"/>
        <w:rPr>
          <w:rFonts w:ascii="Verdana" w:hAnsi="Verdana"/>
          <w:sz w:val="24"/>
          <w:szCs w:val="24"/>
          <w:lang w:val="en-US"/>
        </w:rPr>
      </w:pPr>
    </w:p>
    <w:p w14:paraId="1AC5E53D"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One of the recommendations is to Add a web application firewall, let’s continue by selecting this record. </w:t>
      </w:r>
    </w:p>
    <w:p w14:paraId="34F82782" w14:textId="77777777" w:rsidR="008205D8" w:rsidRPr="00D65062" w:rsidRDefault="008205D8" w:rsidP="008205D8">
      <w:pPr>
        <w:pStyle w:val="p1"/>
        <w:rPr>
          <w:rFonts w:ascii="Verdana" w:hAnsi="Verdana"/>
          <w:sz w:val="24"/>
          <w:szCs w:val="24"/>
          <w:lang w:val="en-US"/>
        </w:rPr>
      </w:pPr>
    </w:p>
    <w:p w14:paraId="2F10719B" w14:textId="77777777" w:rsidR="008205D8" w:rsidRPr="00D65062" w:rsidRDefault="008205D8" w:rsidP="008205D8">
      <w:pPr>
        <w:pStyle w:val="p1"/>
        <w:rPr>
          <w:rFonts w:ascii="Verdana" w:hAnsi="Verdana"/>
          <w:sz w:val="24"/>
          <w:szCs w:val="24"/>
          <w:lang w:val="en-US"/>
        </w:rPr>
      </w:pPr>
      <w:r w:rsidRPr="00D65062">
        <w:rPr>
          <w:rFonts w:ascii="Verdana" w:hAnsi="Verdana"/>
          <w:color w:val="FF0000"/>
          <w:sz w:val="24"/>
          <w:szCs w:val="24"/>
          <w:lang w:val="en-US"/>
        </w:rPr>
        <w:t>NOTE: If the name of your WordPress does not appear, please wait a few minutes until Azure Security Center can create the Recommendations.</w:t>
      </w:r>
    </w:p>
    <w:p w14:paraId="24E316CF" w14:textId="77777777" w:rsidR="008205D8" w:rsidRPr="00D65062" w:rsidRDefault="008205D8" w:rsidP="008205D8">
      <w:pPr>
        <w:pStyle w:val="p1"/>
        <w:rPr>
          <w:rFonts w:ascii="Verdana" w:hAnsi="Verdana"/>
          <w:sz w:val="24"/>
          <w:szCs w:val="24"/>
          <w:lang w:val="en-US"/>
        </w:rPr>
      </w:pPr>
    </w:p>
    <w:p w14:paraId="36EED253"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62BDEE7B" wp14:editId="2B72D0CF">
            <wp:extent cx="5963285" cy="984250"/>
            <wp:effectExtent l="0" t="0" r="5715" b="6350"/>
            <wp:docPr id="236" name="Picture 236"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3285" cy="984250"/>
                    </a:xfrm>
                    <a:prstGeom prst="rect">
                      <a:avLst/>
                    </a:prstGeom>
                    <a:noFill/>
                    <a:ln>
                      <a:noFill/>
                    </a:ln>
                  </pic:spPr>
                </pic:pic>
              </a:graphicData>
            </a:graphic>
          </wp:inline>
        </w:drawing>
      </w:r>
    </w:p>
    <w:p w14:paraId="03078CCD" w14:textId="77777777" w:rsidR="008205D8" w:rsidRPr="00D65062" w:rsidRDefault="008205D8" w:rsidP="008205D8">
      <w:pPr>
        <w:pStyle w:val="p1"/>
        <w:rPr>
          <w:rFonts w:ascii="Verdana" w:hAnsi="Verdana"/>
          <w:sz w:val="24"/>
          <w:szCs w:val="24"/>
          <w:lang w:val="en-US"/>
        </w:rPr>
      </w:pPr>
    </w:p>
    <w:p w14:paraId="53B1555C"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on the name of the application to the right of the screen (“user&lt;student number&gt;wordpress-ip” in the screenshot below) and select it.</w:t>
      </w:r>
    </w:p>
    <w:p w14:paraId="55248FCD" w14:textId="77777777" w:rsidR="008205D8" w:rsidRPr="00D65062" w:rsidRDefault="008205D8" w:rsidP="008205D8">
      <w:pPr>
        <w:pStyle w:val="p1"/>
        <w:rPr>
          <w:rFonts w:ascii="Verdana" w:hAnsi="Verdana"/>
          <w:sz w:val="24"/>
          <w:szCs w:val="24"/>
          <w:lang w:val="en-US"/>
        </w:rPr>
      </w:pPr>
    </w:p>
    <w:p w14:paraId="76AD9318"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6EC14CCB" wp14:editId="08ABFF69">
            <wp:extent cx="5973445" cy="1480820"/>
            <wp:effectExtent l="0" t="0" r="0" b="0"/>
            <wp:docPr id="237" name="Picture 237"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1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3445" cy="1480820"/>
                    </a:xfrm>
                    <a:prstGeom prst="rect">
                      <a:avLst/>
                    </a:prstGeom>
                    <a:noFill/>
                    <a:ln>
                      <a:noFill/>
                    </a:ln>
                  </pic:spPr>
                </pic:pic>
              </a:graphicData>
            </a:graphic>
          </wp:inline>
        </w:drawing>
      </w:r>
    </w:p>
    <w:p w14:paraId="7BF107EF" w14:textId="77777777" w:rsidR="008205D8" w:rsidRPr="00D65062" w:rsidRDefault="008205D8" w:rsidP="008205D8">
      <w:pPr>
        <w:pStyle w:val="p1"/>
        <w:rPr>
          <w:rFonts w:ascii="Verdana" w:hAnsi="Verdana"/>
          <w:sz w:val="24"/>
          <w:szCs w:val="24"/>
          <w:lang w:val="en-US"/>
        </w:rPr>
      </w:pPr>
    </w:p>
    <w:p w14:paraId="68CA64B7"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Then, make sure you click on “Create New”.</w:t>
      </w:r>
    </w:p>
    <w:p w14:paraId="3786BB4A" w14:textId="77777777" w:rsidR="008205D8" w:rsidRPr="00D65062" w:rsidRDefault="008205D8" w:rsidP="008205D8">
      <w:pPr>
        <w:pStyle w:val="p1"/>
        <w:rPr>
          <w:rFonts w:ascii="Verdana" w:hAnsi="Verdana"/>
          <w:sz w:val="24"/>
          <w:szCs w:val="24"/>
          <w:lang w:val="en-US"/>
        </w:rPr>
      </w:pPr>
    </w:p>
    <w:p w14:paraId="46CBD48F"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497215C4" wp14:editId="38B9EA01">
            <wp:extent cx="5973445" cy="655955"/>
            <wp:effectExtent l="0" t="0" r="0" b="4445"/>
            <wp:docPr id="238" name="Picture 238"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1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3445" cy="655955"/>
                    </a:xfrm>
                    <a:prstGeom prst="rect">
                      <a:avLst/>
                    </a:prstGeom>
                    <a:noFill/>
                    <a:ln>
                      <a:noFill/>
                    </a:ln>
                  </pic:spPr>
                </pic:pic>
              </a:graphicData>
            </a:graphic>
          </wp:inline>
        </w:drawing>
      </w:r>
    </w:p>
    <w:p w14:paraId="14A64127" w14:textId="77777777" w:rsidR="008205D8" w:rsidRPr="00D65062" w:rsidRDefault="008205D8" w:rsidP="008205D8">
      <w:pPr>
        <w:pStyle w:val="p1"/>
        <w:rPr>
          <w:rFonts w:ascii="Verdana" w:hAnsi="Verdana"/>
          <w:sz w:val="24"/>
          <w:szCs w:val="24"/>
          <w:lang w:val="en-US"/>
        </w:rPr>
      </w:pPr>
    </w:p>
    <w:p w14:paraId="491E286B"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Select “F5 Networks”.</w:t>
      </w:r>
    </w:p>
    <w:p w14:paraId="25017401" w14:textId="77777777" w:rsidR="008205D8" w:rsidRPr="00D65062" w:rsidRDefault="008205D8" w:rsidP="008205D8">
      <w:pPr>
        <w:pStyle w:val="p1"/>
        <w:rPr>
          <w:rFonts w:ascii="Verdana" w:hAnsi="Verdana"/>
          <w:sz w:val="24"/>
          <w:szCs w:val="24"/>
          <w:lang w:val="en-US"/>
        </w:rPr>
      </w:pPr>
    </w:p>
    <w:p w14:paraId="43CC09C1" w14:textId="77777777" w:rsidR="008205D8" w:rsidRPr="00D65062" w:rsidRDefault="008205D8" w:rsidP="008205D8">
      <w:pPr>
        <w:pStyle w:val="p1"/>
        <w:rPr>
          <w:rFonts w:ascii="Verdana" w:hAnsi="Verdana"/>
          <w:color w:val="FF0000"/>
          <w:sz w:val="24"/>
          <w:szCs w:val="24"/>
          <w:lang w:val="en-US"/>
        </w:rPr>
      </w:pPr>
      <w:r w:rsidRPr="00D65062">
        <w:rPr>
          <w:rFonts w:ascii="Verdana" w:hAnsi="Verdana"/>
          <w:color w:val="FF0000"/>
          <w:sz w:val="24"/>
          <w:szCs w:val="24"/>
          <w:lang w:val="en-US"/>
        </w:rPr>
        <w:t xml:space="preserve">NOTE: There are two deployment methods available today for the pre-configured F5 WAF, “Automatically provisioned”, and “Semi-automatically provisioned”.  For this lab you will be using the </w:t>
      </w:r>
      <w:r w:rsidRPr="00D65062">
        <w:rPr>
          <w:rFonts w:ascii="Verdana" w:hAnsi="Verdana"/>
          <w:b/>
          <w:color w:val="FF0000"/>
          <w:sz w:val="24"/>
          <w:szCs w:val="24"/>
          <w:lang w:val="en-US"/>
        </w:rPr>
        <w:t>“Automatically provisioned”</w:t>
      </w:r>
      <w:r w:rsidRPr="00D65062">
        <w:rPr>
          <w:rFonts w:ascii="Verdana" w:hAnsi="Verdana"/>
          <w:color w:val="FF0000"/>
          <w:sz w:val="24"/>
          <w:szCs w:val="24"/>
          <w:lang w:val="en-US"/>
        </w:rPr>
        <w:t xml:space="preserve"> method.</w:t>
      </w:r>
    </w:p>
    <w:p w14:paraId="059EFE38" w14:textId="77777777" w:rsidR="008205D8" w:rsidRPr="00D65062" w:rsidRDefault="008205D8" w:rsidP="008205D8">
      <w:pPr>
        <w:pStyle w:val="p1"/>
        <w:rPr>
          <w:rFonts w:ascii="Verdana" w:hAnsi="Verdana"/>
          <w:color w:val="FF0000"/>
          <w:sz w:val="24"/>
          <w:szCs w:val="24"/>
          <w:lang w:val="en-US"/>
        </w:rPr>
      </w:pPr>
    </w:p>
    <w:p w14:paraId="3F8B5A4C" w14:textId="77777777" w:rsidR="008205D8" w:rsidRPr="00D65062" w:rsidRDefault="008205D8" w:rsidP="008205D8">
      <w:pPr>
        <w:pStyle w:val="p1"/>
        <w:rPr>
          <w:rFonts w:ascii="Verdana" w:hAnsi="Verdana"/>
          <w:color w:val="FF0000"/>
          <w:sz w:val="24"/>
          <w:szCs w:val="24"/>
          <w:lang w:val="en-US"/>
        </w:rPr>
      </w:pPr>
    </w:p>
    <w:p w14:paraId="6013F90A" w14:textId="77777777" w:rsidR="008205D8" w:rsidRPr="00D65062" w:rsidRDefault="008205D8" w:rsidP="008205D8">
      <w:pPr>
        <w:pStyle w:val="p1"/>
        <w:rPr>
          <w:rFonts w:ascii="Verdana" w:hAnsi="Verdana"/>
          <w:color w:val="FF0000"/>
          <w:sz w:val="24"/>
          <w:szCs w:val="24"/>
          <w:lang w:val="en-US"/>
        </w:rPr>
      </w:pPr>
    </w:p>
    <w:p w14:paraId="7945CFE4" w14:textId="77777777" w:rsidR="008205D8" w:rsidRPr="00D65062" w:rsidRDefault="008205D8" w:rsidP="008205D8">
      <w:pPr>
        <w:pStyle w:val="p1"/>
        <w:rPr>
          <w:rFonts w:ascii="Verdana" w:hAnsi="Verdana"/>
          <w:b/>
          <w:sz w:val="24"/>
          <w:szCs w:val="24"/>
          <w:lang w:val="en-US"/>
        </w:rPr>
      </w:pPr>
      <w:r w:rsidRPr="00D65062">
        <w:rPr>
          <w:rFonts w:ascii="Verdana" w:hAnsi="Verdana"/>
          <w:sz w:val="24"/>
          <w:szCs w:val="24"/>
          <w:lang w:val="en-US"/>
        </w:rPr>
        <w:lastRenderedPageBreak/>
        <w:t>Please make sure you select</w:t>
      </w:r>
      <w:r w:rsidRPr="00D65062">
        <w:rPr>
          <w:rFonts w:ascii="Verdana" w:hAnsi="Verdana"/>
          <w:b/>
          <w:sz w:val="24"/>
          <w:szCs w:val="24"/>
          <w:lang w:val="en-US"/>
        </w:rPr>
        <w:t xml:space="preserve"> “Automatically provisioned”.</w:t>
      </w:r>
    </w:p>
    <w:p w14:paraId="0645672D" w14:textId="77777777" w:rsidR="008205D8" w:rsidRPr="00D65062" w:rsidRDefault="008205D8" w:rsidP="008205D8">
      <w:pPr>
        <w:pStyle w:val="p1"/>
        <w:rPr>
          <w:rFonts w:ascii="Verdana" w:hAnsi="Verdana"/>
          <w:b/>
          <w:sz w:val="24"/>
          <w:szCs w:val="24"/>
          <w:lang w:val="en-US"/>
        </w:rPr>
      </w:pPr>
    </w:p>
    <w:p w14:paraId="2F93DAE0"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4F52EE1F" wp14:editId="3B85F939">
            <wp:extent cx="5210996" cy="2162416"/>
            <wp:effectExtent l="0" t="0" r="0" b="0"/>
            <wp:docPr id="239" name="Picture 239"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1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4360" cy="2167962"/>
                    </a:xfrm>
                    <a:prstGeom prst="rect">
                      <a:avLst/>
                    </a:prstGeom>
                    <a:noFill/>
                    <a:ln>
                      <a:noFill/>
                    </a:ln>
                  </pic:spPr>
                </pic:pic>
              </a:graphicData>
            </a:graphic>
          </wp:inline>
        </w:drawing>
      </w:r>
    </w:p>
    <w:p w14:paraId="56409FB0" w14:textId="77777777" w:rsidR="008205D8" w:rsidRPr="00D65062" w:rsidRDefault="008205D8" w:rsidP="008205D8">
      <w:pPr>
        <w:pStyle w:val="p1"/>
        <w:rPr>
          <w:rFonts w:ascii="Verdana" w:hAnsi="Verdana"/>
          <w:sz w:val="24"/>
          <w:szCs w:val="24"/>
          <w:lang w:val="en-US"/>
        </w:rPr>
      </w:pPr>
    </w:p>
    <w:p w14:paraId="083AF463"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“Create”.</w:t>
      </w:r>
    </w:p>
    <w:p w14:paraId="58BE3E73"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 </w:t>
      </w:r>
    </w:p>
    <w:p w14:paraId="156E9C5E" w14:textId="77777777" w:rsidR="008205D8" w:rsidRPr="00D65062" w:rsidRDefault="008205D8" w:rsidP="008205D8">
      <w:pPr>
        <w:jc w:val="both"/>
        <w:rPr>
          <w:rFonts w:ascii="Verdana" w:hAnsi="Verdana"/>
          <w:lang w:val="en-US"/>
        </w:rPr>
      </w:pPr>
      <w:r w:rsidRPr="00D65062">
        <w:rPr>
          <w:rFonts w:ascii="Verdana" w:hAnsi="Verdana"/>
          <w:lang w:val="en-US"/>
        </w:rPr>
        <w:t>Use the information in Table 2.5 to complete the “VM Configuration” page during this deployment. Leave all other settings as default.</w:t>
      </w:r>
    </w:p>
    <w:p w14:paraId="4F718CC7" w14:textId="77777777" w:rsidR="008205D8" w:rsidRPr="00D65062" w:rsidRDefault="008205D8" w:rsidP="008205D8">
      <w:pPr>
        <w:jc w:val="both"/>
        <w:rPr>
          <w:rFonts w:ascii="Verdana" w:hAnsi="Verdana"/>
          <w:lang w:val="en-US"/>
        </w:rPr>
      </w:pPr>
    </w:p>
    <w:p w14:paraId="523284D6" w14:textId="77777777" w:rsidR="008205D8" w:rsidRPr="00D65062" w:rsidRDefault="008205D8" w:rsidP="008205D8">
      <w:pPr>
        <w:jc w:val="both"/>
        <w:rPr>
          <w:rFonts w:ascii="Verdana" w:hAnsi="Verdana"/>
          <w:lang w:val="en-US"/>
        </w:rPr>
      </w:pPr>
      <w:r w:rsidRPr="00D65062">
        <w:rPr>
          <w:rFonts w:ascii="Verdana" w:hAnsi="Verdana"/>
          <w:lang w:val="en-US"/>
        </w:rPr>
        <w:t>Table 2.5</w:t>
      </w:r>
    </w:p>
    <w:p w14:paraId="771ED7B6" w14:textId="77777777" w:rsidR="008205D8" w:rsidRPr="00D65062" w:rsidRDefault="008205D8" w:rsidP="008205D8">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8205D8" w:rsidRPr="00D65062" w14:paraId="31F8FC2B"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75465661"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266CAB6B"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56534526"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37EEBE5C"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Password</w:t>
            </w:r>
          </w:p>
        </w:tc>
        <w:tc>
          <w:tcPr>
            <w:tcW w:w="6164" w:type="dxa"/>
          </w:tcPr>
          <w:p w14:paraId="5D09A6DD"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Demo123</w:t>
            </w:r>
          </w:p>
        </w:tc>
      </w:tr>
    </w:tbl>
    <w:p w14:paraId="5390ACFA" w14:textId="77777777" w:rsidR="008205D8" w:rsidRPr="00D65062" w:rsidRDefault="008205D8" w:rsidP="008205D8">
      <w:pPr>
        <w:pStyle w:val="p1"/>
        <w:rPr>
          <w:rFonts w:ascii="Verdana" w:hAnsi="Verdana"/>
          <w:sz w:val="24"/>
          <w:szCs w:val="24"/>
          <w:lang w:val="en-US"/>
        </w:rPr>
      </w:pPr>
    </w:p>
    <w:p w14:paraId="7048DB6B"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1DB6D102" wp14:editId="097CF047">
            <wp:extent cx="3724801" cy="3190930"/>
            <wp:effectExtent l="0" t="0" r="9525" b="9525"/>
            <wp:docPr id="290" name="Picture 290"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2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31736" cy="3196871"/>
                    </a:xfrm>
                    <a:prstGeom prst="rect">
                      <a:avLst/>
                    </a:prstGeom>
                    <a:noFill/>
                    <a:ln>
                      <a:noFill/>
                    </a:ln>
                  </pic:spPr>
                </pic:pic>
              </a:graphicData>
            </a:graphic>
          </wp:inline>
        </w:drawing>
      </w:r>
    </w:p>
    <w:p w14:paraId="36168797" w14:textId="77777777" w:rsidR="008205D8" w:rsidRPr="00D65062" w:rsidRDefault="008205D8" w:rsidP="008205D8">
      <w:pPr>
        <w:pStyle w:val="p1"/>
        <w:rPr>
          <w:rFonts w:ascii="Verdana" w:hAnsi="Verdana"/>
          <w:sz w:val="24"/>
          <w:szCs w:val="24"/>
          <w:lang w:val="en-US"/>
        </w:rPr>
      </w:pPr>
    </w:p>
    <w:p w14:paraId="195C7F1A"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“OK”.</w:t>
      </w:r>
    </w:p>
    <w:p w14:paraId="0C84DAB8" w14:textId="77777777" w:rsidR="008205D8" w:rsidRPr="00D65062" w:rsidRDefault="008205D8" w:rsidP="008205D8">
      <w:pPr>
        <w:pStyle w:val="p1"/>
        <w:rPr>
          <w:rFonts w:ascii="Verdana" w:hAnsi="Verdana"/>
          <w:sz w:val="24"/>
          <w:szCs w:val="24"/>
          <w:lang w:val="en-US"/>
        </w:rPr>
      </w:pPr>
    </w:p>
    <w:p w14:paraId="5FC78940" w14:textId="77777777" w:rsidR="008205D8" w:rsidRPr="00D65062" w:rsidRDefault="008205D8" w:rsidP="008205D8">
      <w:pPr>
        <w:jc w:val="both"/>
        <w:rPr>
          <w:rFonts w:ascii="Verdana" w:hAnsi="Verdana"/>
          <w:lang w:val="en-US"/>
        </w:rPr>
      </w:pPr>
      <w:r w:rsidRPr="00D65062">
        <w:rPr>
          <w:rFonts w:ascii="Verdana" w:hAnsi="Verdana"/>
          <w:lang w:val="en-US"/>
        </w:rPr>
        <w:t>Use the information in Table 2.6 to complete the “WAF Information” page during this deployment.  Leave all other options as default.</w:t>
      </w:r>
    </w:p>
    <w:p w14:paraId="04E9563D" w14:textId="77777777" w:rsidR="008205D8" w:rsidRPr="00D65062" w:rsidRDefault="008205D8" w:rsidP="008205D8">
      <w:pPr>
        <w:jc w:val="both"/>
        <w:rPr>
          <w:rFonts w:ascii="Verdana" w:hAnsi="Verdana"/>
          <w:lang w:val="en-US"/>
        </w:rPr>
      </w:pPr>
    </w:p>
    <w:p w14:paraId="069E0A8D" w14:textId="77777777" w:rsidR="008205D8" w:rsidRPr="00D65062" w:rsidRDefault="008205D8" w:rsidP="008205D8">
      <w:pPr>
        <w:jc w:val="both"/>
        <w:rPr>
          <w:rFonts w:ascii="Verdana" w:hAnsi="Verdana"/>
          <w:lang w:val="en-US"/>
        </w:rPr>
      </w:pPr>
      <w:r w:rsidRPr="00D65062">
        <w:rPr>
          <w:rFonts w:ascii="Verdana" w:hAnsi="Verdana"/>
          <w:lang w:val="en-US"/>
        </w:rPr>
        <w:t>Table 2.6</w:t>
      </w:r>
    </w:p>
    <w:p w14:paraId="78077306" w14:textId="77777777" w:rsidR="008205D8" w:rsidRPr="00D65062" w:rsidRDefault="008205D8" w:rsidP="008205D8">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8205D8" w:rsidRPr="00D65062" w14:paraId="1AFEEB09"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0D4A909"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0965A1DA"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3BA61F87"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408B6CA5"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License token</w:t>
            </w:r>
          </w:p>
        </w:tc>
        <w:tc>
          <w:tcPr>
            <w:tcW w:w="6164" w:type="dxa"/>
          </w:tcPr>
          <w:p w14:paraId="3FD3CE82"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&lt;license provided by the proctor&gt;</w:t>
            </w:r>
          </w:p>
        </w:tc>
      </w:tr>
      <w:tr w:rsidR="008205D8" w:rsidRPr="00D65062" w14:paraId="212C1BC9" w14:textId="77777777" w:rsidTr="00843CCD">
        <w:tc>
          <w:tcPr>
            <w:cnfStyle w:val="001000000000" w:firstRow="0" w:lastRow="0" w:firstColumn="1" w:lastColumn="0" w:oddVBand="0" w:evenVBand="0" w:oddHBand="0" w:evenHBand="0" w:firstRowFirstColumn="0" w:firstRowLastColumn="0" w:lastRowFirstColumn="0" w:lastRowLastColumn="0"/>
            <w:tcW w:w="3232" w:type="dxa"/>
          </w:tcPr>
          <w:p w14:paraId="6F1450C3"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Internal server port</w:t>
            </w:r>
          </w:p>
        </w:tc>
        <w:tc>
          <w:tcPr>
            <w:tcW w:w="6164" w:type="dxa"/>
          </w:tcPr>
          <w:p w14:paraId="796B370E"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HTTP (note two locations)</w:t>
            </w:r>
          </w:p>
        </w:tc>
      </w:tr>
    </w:tbl>
    <w:p w14:paraId="34329FB3" w14:textId="77777777" w:rsidR="008205D8" w:rsidRPr="00D65062" w:rsidRDefault="008205D8" w:rsidP="008205D8">
      <w:pPr>
        <w:pStyle w:val="p1"/>
        <w:rPr>
          <w:rFonts w:ascii="Verdana" w:hAnsi="Verdana"/>
          <w:sz w:val="24"/>
          <w:szCs w:val="24"/>
          <w:lang w:val="en-US"/>
        </w:rPr>
      </w:pPr>
    </w:p>
    <w:p w14:paraId="152559EA"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191A9043" wp14:editId="2B1D2439">
            <wp:extent cx="3947574" cy="4276713"/>
            <wp:effectExtent l="0" t="0" r="0" b="0"/>
            <wp:docPr id="288" name="Picture 288"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53513" cy="4283147"/>
                    </a:xfrm>
                    <a:prstGeom prst="rect">
                      <a:avLst/>
                    </a:prstGeom>
                    <a:noFill/>
                    <a:ln>
                      <a:noFill/>
                    </a:ln>
                  </pic:spPr>
                </pic:pic>
              </a:graphicData>
            </a:graphic>
          </wp:inline>
        </w:drawing>
      </w:r>
    </w:p>
    <w:p w14:paraId="54F72F36" w14:textId="77777777" w:rsidR="008205D8" w:rsidRPr="00D65062" w:rsidRDefault="008205D8" w:rsidP="008205D8">
      <w:pPr>
        <w:pStyle w:val="p1"/>
        <w:rPr>
          <w:rFonts w:ascii="Verdana" w:hAnsi="Verdana"/>
          <w:sz w:val="24"/>
          <w:szCs w:val="24"/>
          <w:lang w:val="en-US"/>
        </w:rPr>
      </w:pPr>
    </w:p>
    <w:p w14:paraId="29DB1637"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“OK”</w:t>
      </w:r>
    </w:p>
    <w:p w14:paraId="54F00F86" w14:textId="77777777" w:rsidR="008205D8" w:rsidRPr="00D65062" w:rsidRDefault="008205D8" w:rsidP="008205D8">
      <w:pPr>
        <w:pStyle w:val="p1"/>
        <w:rPr>
          <w:rFonts w:ascii="Verdana" w:hAnsi="Verdana"/>
          <w:sz w:val="24"/>
          <w:szCs w:val="24"/>
          <w:lang w:val="en-US"/>
        </w:rPr>
      </w:pPr>
    </w:p>
    <w:p w14:paraId="189075D4"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180355EF" wp14:editId="53046047">
            <wp:extent cx="2347374" cy="3086019"/>
            <wp:effectExtent l="0" t="0" r="0" b="0"/>
            <wp:docPr id="289" name="Picture 289" descr="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2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9923" cy="3089371"/>
                    </a:xfrm>
                    <a:prstGeom prst="rect">
                      <a:avLst/>
                    </a:prstGeom>
                    <a:noFill/>
                    <a:ln>
                      <a:noFill/>
                    </a:ln>
                  </pic:spPr>
                </pic:pic>
              </a:graphicData>
            </a:graphic>
          </wp:inline>
        </w:drawing>
      </w:r>
    </w:p>
    <w:p w14:paraId="7904F9F0" w14:textId="77777777" w:rsidR="008205D8" w:rsidRPr="00D65062" w:rsidRDefault="008205D8" w:rsidP="008205D8">
      <w:pPr>
        <w:pStyle w:val="p1"/>
        <w:rPr>
          <w:rFonts w:ascii="Verdana" w:hAnsi="Verdana"/>
          <w:sz w:val="24"/>
          <w:szCs w:val="24"/>
          <w:lang w:val="en-US"/>
        </w:rPr>
      </w:pPr>
    </w:p>
    <w:p w14:paraId="4EF567AB"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“Create”.</w:t>
      </w:r>
    </w:p>
    <w:p w14:paraId="3796F226" w14:textId="77777777" w:rsidR="008205D8" w:rsidRPr="00D65062" w:rsidRDefault="008205D8" w:rsidP="008205D8">
      <w:pPr>
        <w:pStyle w:val="p1"/>
        <w:rPr>
          <w:rFonts w:ascii="Verdana" w:hAnsi="Verdana"/>
          <w:sz w:val="24"/>
          <w:szCs w:val="24"/>
          <w:lang w:val="en-US"/>
        </w:rPr>
      </w:pPr>
    </w:p>
    <w:p w14:paraId="34D46C47" w14:textId="77777777" w:rsidR="008205D8" w:rsidRPr="00D65062" w:rsidRDefault="008205D8" w:rsidP="008205D8">
      <w:pPr>
        <w:pStyle w:val="p1"/>
        <w:rPr>
          <w:rFonts w:ascii="Verdana" w:hAnsi="Verdana"/>
          <w:color w:val="FF0000"/>
          <w:sz w:val="24"/>
          <w:szCs w:val="24"/>
          <w:lang w:val="en-US"/>
        </w:rPr>
      </w:pPr>
      <w:r w:rsidRPr="00D65062">
        <w:rPr>
          <w:rFonts w:ascii="Verdana" w:hAnsi="Verdana"/>
          <w:color w:val="FF0000"/>
          <w:sz w:val="24"/>
          <w:szCs w:val="24"/>
          <w:lang w:val="en-US"/>
        </w:rPr>
        <w:t>NOTE: Deployment time can take up to 30 minutes.</w:t>
      </w:r>
    </w:p>
    <w:p w14:paraId="544ABCC7" w14:textId="77777777" w:rsidR="008205D8" w:rsidRPr="00D65062" w:rsidRDefault="008205D8" w:rsidP="008205D8">
      <w:pPr>
        <w:pStyle w:val="p1"/>
        <w:rPr>
          <w:rFonts w:ascii="Verdana" w:hAnsi="Verdana"/>
          <w:sz w:val="24"/>
          <w:szCs w:val="24"/>
          <w:lang w:val="en-US"/>
        </w:rPr>
      </w:pPr>
    </w:p>
    <w:p w14:paraId="52390817"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on the Resource Group that deployed the ASM (it will be named wordpress-asc….):</w:t>
      </w:r>
    </w:p>
    <w:p w14:paraId="70F84679" w14:textId="77777777" w:rsidR="008205D8" w:rsidRPr="00D65062" w:rsidRDefault="008205D8" w:rsidP="008205D8">
      <w:pPr>
        <w:pStyle w:val="p1"/>
        <w:rPr>
          <w:rFonts w:ascii="Verdana" w:hAnsi="Verdana"/>
          <w:sz w:val="24"/>
          <w:szCs w:val="24"/>
          <w:lang w:val="en-US"/>
        </w:rPr>
      </w:pPr>
    </w:p>
    <w:p w14:paraId="7FB49447"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69EE754F" wp14:editId="7C1738A7">
            <wp:extent cx="3947574" cy="2342230"/>
            <wp:effectExtent l="0" t="0" r="0" b="0"/>
            <wp:docPr id="291" name="Picture 291" descr="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2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50768" cy="2344125"/>
                    </a:xfrm>
                    <a:prstGeom prst="rect">
                      <a:avLst/>
                    </a:prstGeom>
                    <a:noFill/>
                    <a:ln>
                      <a:noFill/>
                    </a:ln>
                  </pic:spPr>
                </pic:pic>
              </a:graphicData>
            </a:graphic>
          </wp:inline>
        </w:drawing>
      </w:r>
    </w:p>
    <w:p w14:paraId="4DA95F9A" w14:textId="77777777" w:rsidR="008205D8" w:rsidRPr="00D65062" w:rsidRDefault="008205D8" w:rsidP="008205D8">
      <w:pPr>
        <w:pStyle w:val="p1"/>
        <w:rPr>
          <w:rFonts w:ascii="Verdana" w:hAnsi="Verdana"/>
          <w:sz w:val="24"/>
          <w:szCs w:val="24"/>
          <w:lang w:val="en-US"/>
        </w:rPr>
      </w:pPr>
    </w:p>
    <w:p w14:paraId="75C581DD" w14:textId="77777777" w:rsidR="008205D8" w:rsidRPr="00D65062" w:rsidRDefault="008205D8" w:rsidP="008205D8">
      <w:pPr>
        <w:pStyle w:val="p1"/>
        <w:rPr>
          <w:rFonts w:ascii="Verdana" w:hAnsi="Verdana"/>
          <w:sz w:val="24"/>
          <w:szCs w:val="24"/>
          <w:lang w:val="en-US"/>
        </w:rPr>
      </w:pPr>
    </w:p>
    <w:p w14:paraId="35140335" w14:textId="77777777" w:rsidR="008205D8" w:rsidRPr="00D65062" w:rsidRDefault="008205D8" w:rsidP="008205D8">
      <w:pPr>
        <w:pStyle w:val="p1"/>
        <w:rPr>
          <w:rFonts w:ascii="Verdana" w:hAnsi="Verdana"/>
          <w:sz w:val="24"/>
          <w:szCs w:val="24"/>
          <w:lang w:val="en-US"/>
        </w:rPr>
      </w:pPr>
    </w:p>
    <w:p w14:paraId="5BCBCEE9" w14:textId="77777777" w:rsidR="008205D8" w:rsidRPr="00D65062" w:rsidRDefault="008205D8" w:rsidP="008205D8">
      <w:pPr>
        <w:pStyle w:val="p1"/>
        <w:rPr>
          <w:rFonts w:ascii="Verdana" w:hAnsi="Verdana"/>
          <w:sz w:val="24"/>
          <w:szCs w:val="24"/>
          <w:lang w:val="en-US"/>
        </w:rPr>
      </w:pPr>
    </w:p>
    <w:p w14:paraId="34CDA580" w14:textId="77777777" w:rsidR="008205D8" w:rsidRPr="00D65062" w:rsidRDefault="008205D8" w:rsidP="008205D8">
      <w:pPr>
        <w:pStyle w:val="p1"/>
        <w:rPr>
          <w:rFonts w:ascii="Verdana" w:hAnsi="Verdana"/>
          <w:sz w:val="24"/>
          <w:szCs w:val="24"/>
          <w:lang w:val="en-US"/>
        </w:rPr>
      </w:pPr>
    </w:p>
    <w:p w14:paraId="5052E5B5" w14:textId="77777777" w:rsidR="008205D8" w:rsidRPr="00D65062" w:rsidRDefault="008205D8" w:rsidP="008205D8">
      <w:pPr>
        <w:pStyle w:val="p1"/>
        <w:rPr>
          <w:rFonts w:ascii="Verdana" w:hAnsi="Verdana"/>
          <w:sz w:val="24"/>
          <w:szCs w:val="24"/>
          <w:lang w:val="en-US"/>
        </w:rPr>
      </w:pPr>
    </w:p>
    <w:p w14:paraId="1743322A" w14:textId="77777777" w:rsidR="008205D8" w:rsidRPr="00D65062" w:rsidRDefault="008205D8" w:rsidP="008205D8">
      <w:pPr>
        <w:pStyle w:val="p1"/>
        <w:rPr>
          <w:rFonts w:ascii="Verdana" w:hAnsi="Verdana"/>
          <w:sz w:val="24"/>
          <w:szCs w:val="24"/>
          <w:lang w:val="en-US"/>
        </w:rPr>
      </w:pPr>
    </w:p>
    <w:p w14:paraId="07E82DD5"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lastRenderedPageBreak/>
        <w:t>Click on “Public IP address”.</w:t>
      </w:r>
    </w:p>
    <w:p w14:paraId="7132FD2C" w14:textId="77777777" w:rsidR="008205D8" w:rsidRPr="00D65062" w:rsidRDefault="008205D8" w:rsidP="008205D8">
      <w:pPr>
        <w:pStyle w:val="p1"/>
        <w:rPr>
          <w:rFonts w:ascii="Verdana" w:hAnsi="Verdana"/>
          <w:sz w:val="24"/>
          <w:szCs w:val="24"/>
          <w:lang w:val="en-US"/>
        </w:rPr>
      </w:pPr>
    </w:p>
    <w:p w14:paraId="4C27750C"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21E56085" wp14:editId="77B49FE9">
            <wp:extent cx="5369665" cy="3212879"/>
            <wp:effectExtent l="0" t="0" r="0" b="0"/>
            <wp:docPr id="292" name="Picture 292"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24.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75029" cy="3216088"/>
                    </a:xfrm>
                    <a:prstGeom prst="rect">
                      <a:avLst/>
                    </a:prstGeom>
                    <a:noFill/>
                    <a:ln>
                      <a:noFill/>
                    </a:ln>
                  </pic:spPr>
                </pic:pic>
              </a:graphicData>
            </a:graphic>
          </wp:inline>
        </w:drawing>
      </w:r>
    </w:p>
    <w:p w14:paraId="20C23523" w14:textId="77777777" w:rsidR="008205D8" w:rsidRPr="00D65062" w:rsidRDefault="008205D8" w:rsidP="008205D8">
      <w:pPr>
        <w:pStyle w:val="p1"/>
        <w:rPr>
          <w:rFonts w:ascii="Verdana" w:hAnsi="Verdana"/>
          <w:sz w:val="24"/>
          <w:szCs w:val="24"/>
          <w:lang w:val="en-US"/>
        </w:rPr>
      </w:pPr>
    </w:p>
    <w:p w14:paraId="557D4925" w14:textId="77777777" w:rsidR="008205D8" w:rsidRPr="00D65062" w:rsidRDefault="008205D8" w:rsidP="008205D8">
      <w:pPr>
        <w:jc w:val="both"/>
        <w:rPr>
          <w:rFonts w:ascii="Verdana" w:hAnsi="Verdana"/>
          <w:lang w:val="en-US"/>
        </w:rPr>
      </w:pPr>
      <w:r w:rsidRPr="00D65062">
        <w:rPr>
          <w:rFonts w:ascii="Verdana" w:hAnsi="Verdana"/>
          <w:lang w:val="en-US"/>
        </w:rPr>
        <w:t>Take note of the F5 BIG-IP’s public IP address.  This will be used in subsequent steps.</w:t>
      </w:r>
    </w:p>
    <w:p w14:paraId="426BEA95" w14:textId="77777777" w:rsidR="008205D8" w:rsidRPr="00D65062" w:rsidRDefault="008205D8" w:rsidP="008205D8">
      <w:pPr>
        <w:pStyle w:val="p1"/>
        <w:rPr>
          <w:rFonts w:ascii="Verdana" w:hAnsi="Verdana"/>
          <w:sz w:val="24"/>
          <w:szCs w:val="24"/>
          <w:lang w:val="en-US"/>
        </w:rPr>
      </w:pPr>
    </w:p>
    <w:p w14:paraId="41131D50"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6767A66D" wp14:editId="0E689C4F">
            <wp:extent cx="3604674" cy="1469536"/>
            <wp:effectExtent l="0" t="0" r="2540" b="3810"/>
            <wp:docPr id="294" name="Picture 294"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2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23562" cy="1477236"/>
                    </a:xfrm>
                    <a:prstGeom prst="rect">
                      <a:avLst/>
                    </a:prstGeom>
                    <a:noFill/>
                    <a:ln>
                      <a:noFill/>
                    </a:ln>
                  </pic:spPr>
                </pic:pic>
              </a:graphicData>
            </a:graphic>
          </wp:inline>
        </w:drawing>
      </w:r>
    </w:p>
    <w:p w14:paraId="15584EF8" w14:textId="77777777" w:rsidR="008205D8" w:rsidRPr="00D65062" w:rsidRDefault="008205D8" w:rsidP="008205D8">
      <w:pPr>
        <w:pStyle w:val="p1"/>
        <w:rPr>
          <w:rFonts w:ascii="Verdana" w:hAnsi="Verdana"/>
          <w:sz w:val="24"/>
          <w:szCs w:val="24"/>
          <w:lang w:val="en-US"/>
        </w:rPr>
      </w:pPr>
    </w:p>
    <w:p w14:paraId="77DA4FD0" w14:textId="77777777" w:rsidR="008205D8" w:rsidRPr="00D65062" w:rsidRDefault="008205D8" w:rsidP="008205D8">
      <w:pPr>
        <w:pStyle w:val="p1"/>
        <w:rPr>
          <w:rFonts w:ascii="Verdana" w:hAnsi="Verdana"/>
          <w:sz w:val="24"/>
          <w:szCs w:val="24"/>
          <w:lang w:val="en-US"/>
        </w:rPr>
      </w:pPr>
    </w:p>
    <w:p w14:paraId="0D34E8F5"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Using your web browser, go to the BIG-IP GUI at HTTPS://&lt;Public IP address:8443&gt; to see when the platform completes the deployment. </w:t>
      </w:r>
    </w:p>
    <w:p w14:paraId="41D9C55D" w14:textId="77777777" w:rsidR="008205D8" w:rsidRPr="00D65062" w:rsidRDefault="008205D8" w:rsidP="008205D8">
      <w:pPr>
        <w:pStyle w:val="p1"/>
        <w:rPr>
          <w:rFonts w:ascii="Verdana" w:hAnsi="Verdana"/>
          <w:sz w:val="24"/>
          <w:szCs w:val="24"/>
          <w:lang w:val="en-US"/>
        </w:rPr>
      </w:pPr>
    </w:p>
    <w:p w14:paraId="5A7549C4"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Login as admin and use the password you entered during the WAF deployment process.</w:t>
      </w:r>
    </w:p>
    <w:p w14:paraId="609BBAE5" w14:textId="77777777" w:rsidR="008205D8" w:rsidRPr="00D65062" w:rsidRDefault="008205D8" w:rsidP="008205D8">
      <w:pPr>
        <w:pStyle w:val="p1"/>
        <w:rPr>
          <w:rFonts w:ascii="Verdana" w:hAnsi="Verdana"/>
          <w:sz w:val="24"/>
          <w:szCs w:val="24"/>
          <w:lang w:val="en-US"/>
        </w:rPr>
      </w:pPr>
    </w:p>
    <w:p w14:paraId="515DC319"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5E414E13" wp14:editId="0A5D24C5">
            <wp:extent cx="4404774" cy="2775322"/>
            <wp:effectExtent l="0" t="0" r="0" b="0"/>
            <wp:docPr id="296" name="Picture 296"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2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09674" cy="2778409"/>
                    </a:xfrm>
                    <a:prstGeom prst="rect">
                      <a:avLst/>
                    </a:prstGeom>
                    <a:noFill/>
                    <a:ln>
                      <a:noFill/>
                    </a:ln>
                  </pic:spPr>
                </pic:pic>
              </a:graphicData>
            </a:graphic>
          </wp:inline>
        </w:drawing>
      </w:r>
    </w:p>
    <w:p w14:paraId="1512831B" w14:textId="77777777" w:rsidR="008205D8" w:rsidRPr="00D65062" w:rsidRDefault="008205D8" w:rsidP="008205D8">
      <w:pPr>
        <w:pStyle w:val="p1"/>
        <w:rPr>
          <w:rFonts w:ascii="Verdana" w:hAnsi="Verdana"/>
          <w:b/>
          <w:sz w:val="24"/>
          <w:szCs w:val="24"/>
          <w:lang w:val="en-US"/>
        </w:rPr>
      </w:pPr>
    </w:p>
    <w:p w14:paraId="023C614E" w14:textId="77777777" w:rsidR="008205D8" w:rsidRPr="00D65062" w:rsidRDefault="008205D8" w:rsidP="008205D8">
      <w:pPr>
        <w:pStyle w:val="p1"/>
        <w:rPr>
          <w:rFonts w:ascii="Verdana" w:hAnsi="Verdana"/>
          <w:b/>
          <w:color w:val="FF0000"/>
          <w:sz w:val="24"/>
          <w:szCs w:val="24"/>
          <w:lang w:val="en-US"/>
        </w:rPr>
      </w:pPr>
      <w:r w:rsidRPr="00D65062">
        <w:rPr>
          <w:rFonts w:ascii="Verdana" w:hAnsi="Verdana"/>
          <w:b/>
          <w:color w:val="FF0000"/>
          <w:sz w:val="24"/>
          <w:szCs w:val="24"/>
          <w:lang w:val="en-US"/>
        </w:rPr>
        <w:t>PLEASE NOTE: the deployment takes a little while. If you observe it from the GUI, you will see a reboot. This automated background deployment (licensing and creating the pool and the virtual server) may take 10 minutes or longer. Please be patient and do not interrupt this process. Once the Virtual Server is created, the setup of BIG-IP ASM is complete). You can login to the BIG-IP GUI console, it will not interrupt the process. However, please do not make any changes. You can go to the Virtual Server section and observe if the virtual server and the pool have been created. Once they have been automatically created, the process is complete.</w:t>
      </w:r>
    </w:p>
    <w:p w14:paraId="616D8D2E" w14:textId="77777777" w:rsidR="008205D8" w:rsidRPr="00D65062" w:rsidRDefault="008205D8" w:rsidP="008205D8">
      <w:pPr>
        <w:pStyle w:val="p1"/>
        <w:rPr>
          <w:rFonts w:ascii="Verdana" w:hAnsi="Verdana"/>
          <w:sz w:val="24"/>
          <w:szCs w:val="24"/>
          <w:lang w:val="en-US"/>
        </w:rPr>
      </w:pPr>
    </w:p>
    <w:p w14:paraId="42CDFF1F" w14:textId="77777777" w:rsidR="008205D8" w:rsidRPr="00D65062" w:rsidRDefault="008205D8" w:rsidP="008205D8">
      <w:pPr>
        <w:pStyle w:val="p1"/>
        <w:rPr>
          <w:rFonts w:ascii="Verdana" w:hAnsi="Verdana"/>
          <w:sz w:val="24"/>
          <w:szCs w:val="24"/>
          <w:lang w:val="en-US"/>
        </w:rPr>
      </w:pPr>
    </w:p>
    <w:p w14:paraId="73C117D5" w14:textId="77777777" w:rsidR="008205D8" w:rsidRPr="00D65062" w:rsidRDefault="008205D8" w:rsidP="008205D8">
      <w:pPr>
        <w:pStyle w:val="p1"/>
        <w:rPr>
          <w:rFonts w:ascii="Verdana" w:hAnsi="Verdana"/>
          <w:sz w:val="24"/>
          <w:szCs w:val="24"/>
          <w:lang w:val="en-US"/>
        </w:rPr>
      </w:pPr>
    </w:p>
    <w:p w14:paraId="51BC42D6" w14:textId="77777777" w:rsidR="008205D8" w:rsidRPr="00D65062" w:rsidRDefault="008205D8" w:rsidP="008205D8">
      <w:pPr>
        <w:pStyle w:val="p1"/>
        <w:rPr>
          <w:rFonts w:ascii="Verdana" w:hAnsi="Verdana"/>
          <w:sz w:val="24"/>
          <w:szCs w:val="24"/>
          <w:lang w:val="en-US"/>
        </w:rPr>
      </w:pPr>
    </w:p>
    <w:p w14:paraId="3E5CDA58" w14:textId="77777777" w:rsidR="008205D8" w:rsidRPr="00D65062" w:rsidRDefault="008205D8" w:rsidP="008205D8">
      <w:pPr>
        <w:pStyle w:val="p1"/>
        <w:rPr>
          <w:rFonts w:ascii="Verdana" w:hAnsi="Verdana"/>
          <w:sz w:val="24"/>
          <w:szCs w:val="24"/>
          <w:lang w:val="en-US"/>
        </w:rPr>
      </w:pPr>
    </w:p>
    <w:p w14:paraId="0B312A34" w14:textId="77777777" w:rsidR="008205D8" w:rsidRPr="00D65062" w:rsidRDefault="008205D8" w:rsidP="008205D8">
      <w:pPr>
        <w:pStyle w:val="p1"/>
        <w:rPr>
          <w:rFonts w:ascii="Verdana" w:hAnsi="Verdana"/>
          <w:sz w:val="24"/>
          <w:szCs w:val="24"/>
          <w:lang w:val="en-US"/>
        </w:rPr>
      </w:pPr>
    </w:p>
    <w:p w14:paraId="782CC442" w14:textId="77777777" w:rsidR="008205D8" w:rsidRPr="00D65062" w:rsidRDefault="008205D8" w:rsidP="008205D8">
      <w:pPr>
        <w:pStyle w:val="p1"/>
        <w:rPr>
          <w:rFonts w:ascii="Verdana" w:hAnsi="Verdana"/>
          <w:sz w:val="24"/>
          <w:szCs w:val="24"/>
          <w:lang w:val="en-US"/>
        </w:rPr>
      </w:pPr>
    </w:p>
    <w:p w14:paraId="68722118" w14:textId="77777777" w:rsidR="008205D8" w:rsidRPr="00D65062" w:rsidRDefault="008205D8" w:rsidP="008205D8">
      <w:pPr>
        <w:pStyle w:val="p1"/>
        <w:rPr>
          <w:rFonts w:ascii="Verdana" w:hAnsi="Verdana"/>
          <w:sz w:val="24"/>
          <w:szCs w:val="24"/>
          <w:lang w:val="en-US"/>
        </w:rPr>
      </w:pPr>
    </w:p>
    <w:p w14:paraId="7D6C7F24" w14:textId="77777777" w:rsidR="008205D8" w:rsidRPr="00D65062" w:rsidRDefault="008205D8" w:rsidP="008205D8">
      <w:pPr>
        <w:pStyle w:val="p1"/>
        <w:rPr>
          <w:rFonts w:ascii="Verdana" w:hAnsi="Verdana"/>
          <w:sz w:val="24"/>
          <w:szCs w:val="24"/>
          <w:lang w:val="en-US"/>
        </w:rPr>
      </w:pPr>
    </w:p>
    <w:p w14:paraId="465677B9" w14:textId="77777777" w:rsidR="008205D8" w:rsidRPr="00D65062" w:rsidRDefault="008205D8" w:rsidP="008205D8">
      <w:pPr>
        <w:pStyle w:val="p1"/>
        <w:rPr>
          <w:rFonts w:ascii="Verdana" w:hAnsi="Verdana"/>
          <w:sz w:val="24"/>
          <w:szCs w:val="24"/>
          <w:lang w:val="en-US"/>
        </w:rPr>
      </w:pPr>
    </w:p>
    <w:p w14:paraId="7E3BC08E" w14:textId="77777777" w:rsidR="008205D8" w:rsidRPr="00D65062" w:rsidRDefault="008205D8" w:rsidP="008205D8">
      <w:pPr>
        <w:pStyle w:val="p1"/>
        <w:rPr>
          <w:rFonts w:ascii="Verdana" w:hAnsi="Verdana"/>
          <w:sz w:val="24"/>
          <w:szCs w:val="24"/>
          <w:lang w:val="en-US"/>
        </w:rPr>
      </w:pPr>
    </w:p>
    <w:p w14:paraId="55570B4F" w14:textId="77777777" w:rsidR="008205D8" w:rsidRPr="00D65062" w:rsidRDefault="008205D8" w:rsidP="008205D8">
      <w:pPr>
        <w:pStyle w:val="p1"/>
        <w:rPr>
          <w:rFonts w:ascii="Verdana" w:hAnsi="Verdana"/>
          <w:sz w:val="24"/>
          <w:szCs w:val="24"/>
          <w:lang w:val="en-US"/>
        </w:rPr>
      </w:pPr>
    </w:p>
    <w:p w14:paraId="0759BC21" w14:textId="77777777" w:rsidR="008205D8" w:rsidRPr="00D65062" w:rsidRDefault="008205D8" w:rsidP="008205D8">
      <w:pPr>
        <w:pStyle w:val="p1"/>
        <w:rPr>
          <w:rFonts w:ascii="Verdana" w:hAnsi="Verdana"/>
          <w:sz w:val="24"/>
          <w:szCs w:val="24"/>
          <w:lang w:val="en-US"/>
        </w:rPr>
      </w:pPr>
    </w:p>
    <w:p w14:paraId="1892FD15" w14:textId="77777777" w:rsidR="008205D8" w:rsidRPr="00D65062" w:rsidRDefault="008205D8" w:rsidP="008205D8">
      <w:pPr>
        <w:pStyle w:val="p1"/>
        <w:rPr>
          <w:rFonts w:ascii="Verdana" w:hAnsi="Verdana"/>
          <w:sz w:val="24"/>
          <w:szCs w:val="24"/>
          <w:lang w:val="en-US"/>
        </w:rPr>
      </w:pPr>
    </w:p>
    <w:p w14:paraId="5A03BFDB" w14:textId="77777777" w:rsidR="008205D8" w:rsidRPr="00D65062" w:rsidRDefault="008205D8" w:rsidP="008205D8">
      <w:pPr>
        <w:pStyle w:val="p1"/>
        <w:rPr>
          <w:rFonts w:ascii="Verdana" w:hAnsi="Verdana"/>
          <w:sz w:val="24"/>
          <w:szCs w:val="24"/>
          <w:lang w:val="en-US"/>
        </w:rPr>
      </w:pPr>
    </w:p>
    <w:p w14:paraId="5CE41B5C" w14:textId="77777777" w:rsidR="008205D8" w:rsidRPr="00D65062" w:rsidRDefault="008205D8" w:rsidP="008205D8">
      <w:pPr>
        <w:pStyle w:val="p1"/>
        <w:rPr>
          <w:rFonts w:ascii="Verdana" w:hAnsi="Verdana"/>
          <w:sz w:val="24"/>
          <w:szCs w:val="24"/>
          <w:lang w:val="en-US"/>
        </w:rPr>
      </w:pPr>
    </w:p>
    <w:p w14:paraId="35FA7A5B" w14:textId="77777777" w:rsidR="008205D8" w:rsidRPr="00D65062" w:rsidRDefault="008205D8" w:rsidP="008205D8">
      <w:pPr>
        <w:pStyle w:val="p1"/>
        <w:rPr>
          <w:rFonts w:ascii="Verdana" w:hAnsi="Verdana"/>
          <w:sz w:val="24"/>
          <w:szCs w:val="24"/>
          <w:lang w:val="en-US"/>
        </w:rPr>
      </w:pPr>
    </w:p>
    <w:p w14:paraId="6534B80B" w14:textId="77777777" w:rsidR="008205D8" w:rsidRPr="00D65062" w:rsidRDefault="008205D8" w:rsidP="008205D8">
      <w:pPr>
        <w:pStyle w:val="p1"/>
        <w:rPr>
          <w:rFonts w:ascii="Verdana" w:hAnsi="Verdana"/>
          <w:sz w:val="24"/>
          <w:szCs w:val="24"/>
          <w:lang w:val="en-US"/>
        </w:rPr>
      </w:pPr>
    </w:p>
    <w:p w14:paraId="328566AC" w14:textId="77777777" w:rsidR="008205D8" w:rsidRPr="00D65062" w:rsidRDefault="008205D8" w:rsidP="00D87E7D">
      <w:pPr>
        <w:pStyle w:val="Heading2"/>
        <w:rPr>
          <w:lang w:val="en-US"/>
        </w:rPr>
      </w:pPr>
      <w:bookmarkStart w:id="30" w:name="_Toc497485509"/>
      <w:r w:rsidRPr="00D65062">
        <w:rPr>
          <w:lang w:val="en-US"/>
        </w:rPr>
        <w:lastRenderedPageBreak/>
        <w:t>Step 3. Demonstrate F5 WAF functionality and finalize the WAF deployment</w:t>
      </w:r>
      <w:bookmarkEnd w:id="30"/>
    </w:p>
    <w:p w14:paraId="42C0A4CF" w14:textId="77777777" w:rsidR="008205D8" w:rsidRPr="00D65062" w:rsidRDefault="008205D8" w:rsidP="008205D8">
      <w:pPr>
        <w:pStyle w:val="p1"/>
        <w:rPr>
          <w:rFonts w:ascii="Verdana" w:hAnsi="Verdana"/>
          <w:sz w:val="24"/>
          <w:szCs w:val="24"/>
          <w:lang w:val="en-US"/>
        </w:rPr>
      </w:pPr>
    </w:p>
    <w:p w14:paraId="737F683F"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As part of the WAF deployment, a new VIP on the BIG-IP has been configured for the WordPress application that sits behind a NAT rule.  Additionally, a base WAF policy has been confuted for the application.</w:t>
      </w:r>
    </w:p>
    <w:p w14:paraId="79CF2AED" w14:textId="77777777" w:rsidR="008205D8" w:rsidRPr="00D65062" w:rsidRDefault="008205D8" w:rsidP="008205D8">
      <w:pPr>
        <w:pStyle w:val="p1"/>
        <w:rPr>
          <w:rFonts w:ascii="Verdana" w:hAnsi="Verdana"/>
          <w:sz w:val="24"/>
          <w:szCs w:val="24"/>
          <w:lang w:val="en-US"/>
        </w:rPr>
      </w:pPr>
    </w:p>
    <w:p w14:paraId="1BAEB19F"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To to test the WAF policy you will repeat the SQL injection attack against the WordPress application but this time you will access the WordPress application through the F5 BIG-IP VIP being protected by the WAF policy.</w:t>
      </w:r>
    </w:p>
    <w:p w14:paraId="17E0ED6B" w14:textId="77777777" w:rsidR="008205D8" w:rsidRPr="00D65062" w:rsidRDefault="008205D8" w:rsidP="008205D8">
      <w:pPr>
        <w:pStyle w:val="p1"/>
        <w:rPr>
          <w:rFonts w:ascii="Verdana" w:hAnsi="Verdana"/>
          <w:sz w:val="24"/>
          <w:szCs w:val="24"/>
          <w:lang w:val="en-US"/>
        </w:rPr>
      </w:pPr>
    </w:p>
    <w:p w14:paraId="2B00CE61"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Using your web browser navigate to HTTP://&lt;BIG-IP public IP address&gt; where the public IP address is now the IP address used to access the BIG-IP.</w:t>
      </w:r>
    </w:p>
    <w:p w14:paraId="58FA3508" w14:textId="77777777" w:rsidR="008205D8" w:rsidRPr="00D65062" w:rsidRDefault="008205D8" w:rsidP="008205D8">
      <w:pPr>
        <w:pStyle w:val="p1"/>
        <w:rPr>
          <w:rFonts w:ascii="Verdana" w:hAnsi="Verdana"/>
          <w:sz w:val="24"/>
          <w:szCs w:val="24"/>
          <w:lang w:val="en-US"/>
        </w:rPr>
      </w:pPr>
    </w:p>
    <w:p w14:paraId="11D14CED"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Navigate to the “Search” box by either scrolling down the page using your browsers scroll bar or by click the </w:t>
      </w:r>
      <w:r w:rsidRPr="00D65062">
        <w:rPr>
          <w:rFonts w:ascii="Verdana" w:hAnsi="Verdana"/>
          <w:b/>
          <w:sz w:val="24"/>
          <w:szCs w:val="24"/>
          <w:lang w:val="en-US"/>
        </w:rPr>
        <w:t>X</w:t>
      </w:r>
      <w:r w:rsidRPr="00D65062">
        <w:rPr>
          <w:rFonts w:ascii="Verdana" w:hAnsi="Verdana"/>
          <w:sz w:val="24"/>
          <w:szCs w:val="24"/>
          <w:lang w:val="en-US"/>
        </w:rPr>
        <w:t xml:space="preserve"> in the lower right corner of the screen to close the “Manage” link, then click the arrow in bottom right corner of the screen.</w:t>
      </w:r>
    </w:p>
    <w:p w14:paraId="2580CB7C" w14:textId="77777777" w:rsidR="008205D8" w:rsidRPr="00D65062" w:rsidRDefault="008205D8" w:rsidP="008205D8">
      <w:pPr>
        <w:pStyle w:val="p1"/>
        <w:rPr>
          <w:rFonts w:ascii="Verdana" w:hAnsi="Verdana"/>
          <w:sz w:val="24"/>
          <w:szCs w:val="24"/>
          <w:lang w:val="en-US"/>
        </w:rPr>
      </w:pPr>
    </w:p>
    <w:p w14:paraId="590B0E0A"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32584254" wp14:editId="7EF56328">
            <wp:extent cx="5319993" cy="3613997"/>
            <wp:effectExtent l="0" t="0" r="0" b="0"/>
            <wp:docPr id="298" name="Picture 298"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7.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5503" cy="3617740"/>
                    </a:xfrm>
                    <a:prstGeom prst="rect">
                      <a:avLst/>
                    </a:prstGeom>
                    <a:noFill/>
                    <a:ln>
                      <a:noFill/>
                    </a:ln>
                  </pic:spPr>
                </pic:pic>
              </a:graphicData>
            </a:graphic>
          </wp:inline>
        </w:drawing>
      </w:r>
    </w:p>
    <w:p w14:paraId="1826861A" w14:textId="77777777" w:rsidR="008205D8" w:rsidRPr="00D65062" w:rsidRDefault="008205D8" w:rsidP="008205D8">
      <w:pPr>
        <w:pStyle w:val="p1"/>
        <w:rPr>
          <w:rFonts w:ascii="Verdana" w:hAnsi="Verdana"/>
          <w:sz w:val="24"/>
          <w:szCs w:val="24"/>
          <w:lang w:val="en-US"/>
        </w:rPr>
      </w:pPr>
    </w:p>
    <w:p w14:paraId="18F35F93" w14:textId="77777777" w:rsidR="008205D8" w:rsidRPr="00D65062" w:rsidRDefault="008205D8" w:rsidP="008205D8">
      <w:pPr>
        <w:pStyle w:val="p1"/>
        <w:rPr>
          <w:rFonts w:ascii="Verdana" w:hAnsi="Verdana"/>
          <w:sz w:val="24"/>
          <w:szCs w:val="24"/>
          <w:lang w:val="en-US"/>
        </w:rPr>
      </w:pPr>
    </w:p>
    <w:p w14:paraId="4BA652DC"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Hit enter.  Perform this task several times to simulate an attack.</w:t>
      </w:r>
    </w:p>
    <w:p w14:paraId="46C58E33" w14:textId="77777777" w:rsidR="008205D8" w:rsidRPr="00D65062" w:rsidRDefault="008205D8" w:rsidP="008205D8">
      <w:pPr>
        <w:pStyle w:val="p1"/>
        <w:rPr>
          <w:rFonts w:ascii="Verdana" w:hAnsi="Verdana"/>
          <w:sz w:val="24"/>
          <w:szCs w:val="24"/>
          <w:lang w:val="en-US"/>
        </w:rPr>
      </w:pPr>
    </w:p>
    <w:p w14:paraId="23ED10EC" w14:textId="77777777" w:rsidR="008205D8" w:rsidRPr="00D65062" w:rsidRDefault="008205D8" w:rsidP="008205D8">
      <w:pPr>
        <w:pStyle w:val="p1"/>
        <w:rPr>
          <w:rFonts w:ascii="Verdana" w:hAnsi="Verdana"/>
          <w:sz w:val="24"/>
          <w:szCs w:val="24"/>
          <w:lang w:val="en-US"/>
        </w:rPr>
      </w:pPr>
    </w:p>
    <w:p w14:paraId="58AEF1C5"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26EA0326" wp14:editId="7A8787F7">
            <wp:extent cx="5970270" cy="2044065"/>
            <wp:effectExtent l="0" t="0" r="0" b="0"/>
            <wp:docPr id="306" name="Picture 306"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2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0270" cy="2044065"/>
                    </a:xfrm>
                    <a:prstGeom prst="rect">
                      <a:avLst/>
                    </a:prstGeom>
                    <a:noFill/>
                    <a:ln>
                      <a:noFill/>
                    </a:ln>
                  </pic:spPr>
                </pic:pic>
              </a:graphicData>
            </a:graphic>
          </wp:inline>
        </w:drawing>
      </w:r>
    </w:p>
    <w:p w14:paraId="4A7DE9B5" w14:textId="77777777" w:rsidR="008205D8" w:rsidRPr="00D65062" w:rsidRDefault="008205D8" w:rsidP="008205D8">
      <w:pPr>
        <w:pStyle w:val="p1"/>
        <w:rPr>
          <w:rFonts w:ascii="Verdana" w:hAnsi="Verdana"/>
          <w:sz w:val="24"/>
          <w:szCs w:val="24"/>
          <w:lang w:val="en-US"/>
        </w:rPr>
      </w:pPr>
    </w:p>
    <w:p w14:paraId="5B7BA81C"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Notice that the F5 BIG-IP WAF policy is now protecting the WordPress application from this SQL injection attack.</w:t>
      </w:r>
    </w:p>
    <w:p w14:paraId="31ED0E78" w14:textId="77777777" w:rsidR="008205D8" w:rsidRPr="00D65062" w:rsidRDefault="008205D8" w:rsidP="008205D8">
      <w:pPr>
        <w:pStyle w:val="p1"/>
        <w:rPr>
          <w:rFonts w:ascii="Verdana" w:hAnsi="Verdana"/>
          <w:sz w:val="24"/>
          <w:szCs w:val="24"/>
          <w:lang w:val="en-US"/>
        </w:rPr>
      </w:pPr>
    </w:p>
    <w:p w14:paraId="6E50D254"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Using your web browser, go to the BIG-IP GUI at HTTPS://&lt;Public IP address:8443&gt;.  Go to “Security” -&gt; “Event Logs” -&gt; “Application” -&gt; “Requests”.</w:t>
      </w:r>
    </w:p>
    <w:p w14:paraId="2DA1DE52" w14:textId="77777777" w:rsidR="008205D8" w:rsidRPr="00D65062" w:rsidRDefault="008205D8" w:rsidP="008205D8">
      <w:pPr>
        <w:pStyle w:val="p1"/>
        <w:rPr>
          <w:rFonts w:ascii="Verdana" w:hAnsi="Verdana"/>
          <w:sz w:val="24"/>
          <w:szCs w:val="24"/>
          <w:lang w:val="en-US"/>
        </w:rPr>
      </w:pPr>
    </w:p>
    <w:p w14:paraId="35DAC8BB"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3C7813A7" wp14:editId="6596D07F">
            <wp:extent cx="5548593" cy="4337185"/>
            <wp:effectExtent l="0" t="0" r="0" b="6350"/>
            <wp:docPr id="240" name="Picture 240"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2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59590" cy="4345781"/>
                    </a:xfrm>
                    <a:prstGeom prst="rect">
                      <a:avLst/>
                    </a:prstGeom>
                    <a:noFill/>
                    <a:ln>
                      <a:noFill/>
                    </a:ln>
                  </pic:spPr>
                </pic:pic>
              </a:graphicData>
            </a:graphic>
          </wp:inline>
        </w:drawing>
      </w:r>
    </w:p>
    <w:p w14:paraId="255378B7" w14:textId="77777777" w:rsidR="008205D8" w:rsidRPr="00D65062" w:rsidRDefault="008205D8" w:rsidP="008205D8">
      <w:pPr>
        <w:pStyle w:val="p1"/>
        <w:rPr>
          <w:rFonts w:ascii="Verdana" w:hAnsi="Verdana"/>
          <w:sz w:val="24"/>
          <w:szCs w:val="24"/>
          <w:lang w:val="en-US"/>
        </w:rPr>
      </w:pPr>
    </w:p>
    <w:p w14:paraId="0E4AC299" w14:textId="77777777" w:rsidR="008205D8" w:rsidRPr="00D65062" w:rsidRDefault="008205D8" w:rsidP="008205D8">
      <w:pPr>
        <w:pStyle w:val="p1"/>
        <w:rPr>
          <w:rFonts w:ascii="Verdana" w:hAnsi="Verdana"/>
          <w:sz w:val="24"/>
          <w:szCs w:val="24"/>
          <w:lang w:val="en-US"/>
        </w:rPr>
      </w:pPr>
    </w:p>
    <w:p w14:paraId="6518314F" w14:textId="77777777" w:rsidR="008205D8" w:rsidRPr="00D65062" w:rsidRDefault="008205D8" w:rsidP="008205D8">
      <w:pPr>
        <w:pStyle w:val="p1"/>
        <w:rPr>
          <w:rFonts w:ascii="Verdana" w:hAnsi="Verdana"/>
          <w:sz w:val="24"/>
          <w:szCs w:val="24"/>
          <w:lang w:val="en-US"/>
        </w:rPr>
      </w:pPr>
    </w:p>
    <w:p w14:paraId="6C2899B5"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on the line with the highest “Violation Rating” link to view full request information.</w:t>
      </w:r>
    </w:p>
    <w:p w14:paraId="6C9DB82D" w14:textId="77777777" w:rsidR="008205D8" w:rsidRPr="00D65062" w:rsidRDefault="008205D8" w:rsidP="008205D8">
      <w:pPr>
        <w:pStyle w:val="p1"/>
        <w:rPr>
          <w:rFonts w:ascii="Verdana" w:hAnsi="Verdana"/>
          <w:sz w:val="24"/>
          <w:szCs w:val="24"/>
          <w:lang w:val="en-US"/>
        </w:rPr>
      </w:pPr>
    </w:p>
    <w:p w14:paraId="79AF8743"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65C98861" wp14:editId="7F81CED2">
            <wp:extent cx="5434293" cy="3923577"/>
            <wp:effectExtent l="0" t="0" r="1905" b="0"/>
            <wp:docPr id="313" name="Picture 313"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30.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39452" cy="3927302"/>
                    </a:xfrm>
                    <a:prstGeom prst="rect">
                      <a:avLst/>
                    </a:prstGeom>
                    <a:noFill/>
                    <a:ln>
                      <a:noFill/>
                    </a:ln>
                  </pic:spPr>
                </pic:pic>
              </a:graphicData>
            </a:graphic>
          </wp:inline>
        </w:drawing>
      </w:r>
    </w:p>
    <w:p w14:paraId="5DE50B5A" w14:textId="77777777" w:rsidR="008205D8" w:rsidRPr="00D65062" w:rsidRDefault="008205D8" w:rsidP="008205D8">
      <w:pPr>
        <w:pStyle w:val="p1"/>
        <w:rPr>
          <w:rFonts w:ascii="Verdana" w:hAnsi="Verdana"/>
          <w:sz w:val="24"/>
          <w:szCs w:val="24"/>
          <w:lang w:val="en-US"/>
        </w:rPr>
      </w:pPr>
    </w:p>
    <w:p w14:paraId="36F158D5"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on “Attack signature detected”</w:t>
      </w:r>
    </w:p>
    <w:p w14:paraId="63E9B4C0" w14:textId="77777777" w:rsidR="008205D8" w:rsidRPr="00D65062" w:rsidRDefault="008205D8" w:rsidP="008205D8">
      <w:pPr>
        <w:pStyle w:val="p1"/>
        <w:rPr>
          <w:rFonts w:ascii="Verdana" w:hAnsi="Verdana"/>
          <w:sz w:val="24"/>
          <w:szCs w:val="24"/>
          <w:lang w:val="en-US"/>
        </w:rPr>
      </w:pPr>
    </w:p>
    <w:p w14:paraId="17C80DA2"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31E84979" wp14:editId="3757721C">
            <wp:extent cx="5434293" cy="499386"/>
            <wp:effectExtent l="0" t="0" r="1905" b="8890"/>
            <wp:docPr id="241" name="Picture 241"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3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36575" cy="508785"/>
                    </a:xfrm>
                    <a:prstGeom prst="rect">
                      <a:avLst/>
                    </a:prstGeom>
                    <a:noFill/>
                    <a:ln>
                      <a:noFill/>
                    </a:ln>
                  </pic:spPr>
                </pic:pic>
              </a:graphicData>
            </a:graphic>
          </wp:inline>
        </w:drawing>
      </w:r>
    </w:p>
    <w:p w14:paraId="70BFB832" w14:textId="77777777" w:rsidR="008205D8" w:rsidRPr="00D65062" w:rsidRDefault="008205D8" w:rsidP="008205D8">
      <w:pPr>
        <w:pStyle w:val="p1"/>
        <w:rPr>
          <w:rFonts w:ascii="Verdana" w:hAnsi="Verdana"/>
          <w:sz w:val="24"/>
          <w:szCs w:val="24"/>
          <w:lang w:val="en-US"/>
        </w:rPr>
      </w:pPr>
    </w:p>
    <w:p w14:paraId="060A46C9"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on “View details”.</w:t>
      </w:r>
    </w:p>
    <w:p w14:paraId="534A40CB" w14:textId="77777777" w:rsidR="008205D8" w:rsidRPr="00D65062" w:rsidRDefault="008205D8" w:rsidP="008205D8">
      <w:pPr>
        <w:pStyle w:val="p1"/>
        <w:rPr>
          <w:rFonts w:ascii="Verdana" w:hAnsi="Verdana"/>
          <w:sz w:val="24"/>
          <w:szCs w:val="24"/>
          <w:lang w:val="en-US"/>
        </w:rPr>
      </w:pPr>
    </w:p>
    <w:p w14:paraId="62A4994A"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30C17D21" wp14:editId="09EA367B">
            <wp:extent cx="5434293" cy="902724"/>
            <wp:effectExtent l="0" t="0" r="1905" b="12065"/>
            <wp:docPr id="65" name="Picture 65"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3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5069" cy="911159"/>
                    </a:xfrm>
                    <a:prstGeom prst="rect">
                      <a:avLst/>
                    </a:prstGeom>
                    <a:noFill/>
                    <a:ln>
                      <a:noFill/>
                    </a:ln>
                  </pic:spPr>
                </pic:pic>
              </a:graphicData>
            </a:graphic>
          </wp:inline>
        </w:drawing>
      </w:r>
    </w:p>
    <w:p w14:paraId="5F999B26" w14:textId="77777777" w:rsidR="008205D8" w:rsidRPr="00D65062" w:rsidRDefault="008205D8" w:rsidP="008205D8">
      <w:pPr>
        <w:pStyle w:val="p1"/>
        <w:rPr>
          <w:rFonts w:ascii="Verdana" w:hAnsi="Verdana"/>
          <w:sz w:val="24"/>
          <w:szCs w:val="24"/>
          <w:lang w:val="en-US"/>
        </w:rPr>
      </w:pPr>
    </w:p>
    <w:p w14:paraId="22E1F6E5"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Note that ASM has detected the SQL injection attack.</w:t>
      </w:r>
    </w:p>
    <w:p w14:paraId="51C96CDB" w14:textId="77777777" w:rsidR="008205D8" w:rsidRPr="00D65062" w:rsidRDefault="008205D8" w:rsidP="008205D8">
      <w:pPr>
        <w:pStyle w:val="p1"/>
        <w:rPr>
          <w:rFonts w:ascii="Verdana" w:hAnsi="Verdana"/>
          <w:sz w:val="24"/>
          <w:szCs w:val="24"/>
          <w:lang w:val="en-US"/>
        </w:rPr>
      </w:pPr>
    </w:p>
    <w:p w14:paraId="3761FA35" w14:textId="77777777" w:rsidR="008205D8" w:rsidRPr="00D65062" w:rsidRDefault="008205D8" w:rsidP="008205D8">
      <w:pPr>
        <w:rPr>
          <w:rFonts w:ascii="Verdana" w:hAnsi="Verdana"/>
          <w:lang w:val="en-US"/>
        </w:rPr>
      </w:pPr>
      <w:r w:rsidRPr="00D65062">
        <w:rPr>
          <w:rFonts w:ascii="Verdana" w:hAnsi="Verdana"/>
          <w:lang w:val="en-US"/>
        </w:rPr>
        <w:t xml:space="preserve">Now that you have successfully tested the path to WordPress through the F5 BIG-IP you need to finalize the WAF deployment. You will notice that you can </w:t>
      </w:r>
      <w:r w:rsidRPr="00D65062">
        <w:rPr>
          <w:rFonts w:ascii="Verdana" w:hAnsi="Verdana"/>
          <w:lang w:val="en-US"/>
        </w:rPr>
        <w:lastRenderedPageBreak/>
        <w:t xml:space="preserve">still access to the WordPress application through the original public IP address (HTTP://&lt;wordpress public IP address&gt;) as demonstrated in step 1 of this lab. Finalizing the WAF deployment will eliminate the ability to access the WordPress application directly.  Access to the WordPress application will now only be available through the F5 BIG-IP. </w:t>
      </w:r>
    </w:p>
    <w:p w14:paraId="44C88544" w14:textId="77777777" w:rsidR="008205D8" w:rsidRPr="00D65062" w:rsidRDefault="008205D8" w:rsidP="008205D8">
      <w:pPr>
        <w:rPr>
          <w:rFonts w:ascii="Verdana" w:hAnsi="Verdana"/>
          <w:lang w:val="en-US"/>
        </w:rPr>
      </w:pPr>
    </w:p>
    <w:p w14:paraId="5BAD5C84" w14:textId="77777777" w:rsidR="008205D8" w:rsidRPr="00D65062" w:rsidRDefault="008205D8" w:rsidP="008205D8">
      <w:pPr>
        <w:rPr>
          <w:rFonts w:ascii="Verdana" w:hAnsi="Verdana"/>
          <w:lang w:val="en-US"/>
        </w:rPr>
      </w:pPr>
      <w:r w:rsidRPr="00D65062">
        <w:rPr>
          <w:rFonts w:ascii="Verdana" w:hAnsi="Verdana"/>
          <w:lang w:val="en-US"/>
        </w:rPr>
        <w:t>Go back to the Microsoft Azure portal and navigate to Azure Security Center.</w:t>
      </w:r>
    </w:p>
    <w:p w14:paraId="24C3137D" w14:textId="77777777" w:rsidR="008205D8" w:rsidRPr="00D65062" w:rsidRDefault="008205D8" w:rsidP="008205D8">
      <w:pPr>
        <w:rPr>
          <w:rFonts w:ascii="Verdana" w:hAnsi="Verdana"/>
          <w:lang w:val="en-US"/>
        </w:rPr>
      </w:pPr>
    </w:p>
    <w:p w14:paraId="6ACF6C96" w14:textId="77777777" w:rsidR="008205D8" w:rsidRPr="00D65062" w:rsidRDefault="008205D8" w:rsidP="008205D8">
      <w:pPr>
        <w:rPr>
          <w:rFonts w:ascii="Verdana" w:hAnsi="Verdana"/>
          <w:lang w:val="en-US"/>
        </w:rPr>
      </w:pPr>
      <w:r w:rsidRPr="00D65062">
        <w:rPr>
          <w:rFonts w:ascii="Verdana" w:hAnsi="Verdana"/>
          <w:noProof/>
          <w:lang w:val="en-US" w:eastAsia="en-US"/>
        </w:rPr>
        <w:drawing>
          <wp:inline distT="0" distB="0" distL="0" distR="0" wp14:anchorId="7938B7D7" wp14:editId="0FF1A4ED">
            <wp:extent cx="5959475" cy="3248660"/>
            <wp:effectExtent l="0" t="0" r="9525" b="2540"/>
            <wp:docPr id="242" name="Picture 242" descr="../../../../../../../Desktop/Azure/lab2/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zure/lab2/ima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59475" cy="3248660"/>
                    </a:xfrm>
                    <a:prstGeom prst="rect">
                      <a:avLst/>
                    </a:prstGeom>
                    <a:noFill/>
                    <a:ln>
                      <a:noFill/>
                    </a:ln>
                  </pic:spPr>
                </pic:pic>
              </a:graphicData>
            </a:graphic>
          </wp:inline>
        </w:drawing>
      </w:r>
    </w:p>
    <w:p w14:paraId="3285AFF4" w14:textId="77777777" w:rsidR="008205D8" w:rsidRPr="00D65062" w:rsidRDefault="008205D8" w:rsidP="008205D8">
      <w:pPr>
        <w:rPr>
          <w:rFonts w:ascii="Verdana" w:hAnsi="Verdana"/>
          <w:lang w:val="en-US"/>
        </w:rPr>
      </w:pPr>
    </w:p>
    <w:p w14:paraId="4DBBE80D"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on “Security Center” -&gt; “Overview” -&gt; and click “Recommendations”.</w:t>
      </w:r>
    </w:p>
    <w:p w14:paraId="3CC20E58" w14:textId="77777777" w:rsidR="008205D8" w:rsidRPr="00D65062" w:rsidRDefault="008205D8" w:rsidP="008205D8">
      <w:pPr>
        <w:tabs>
          <w:tab w:val="left" w:pos="2135"/>
        </w:tabs>
        <w:rPr>
          <w:rFonts w:ascii="Verdana" w:hAnsi="Verdana"/>
          <w:lang w:val="en-US"/>
        </w:rPr>
      </w:pPr>
    </w:p>
    <w:p w14:paraId="7BAD14B7" w14:textId="77777777" w:rsidR="008205D8" w:rsidRPr="00D65062" w:rsidRDefault="008205D8" w:rsidP="008205D8">
      <w:pPr>
        <w:tabs>
          <w:tab w:val="left" w:pos="2135"/>
        </w:tabs>
        <w:rPr>
          <w:rFonts w:ascii="Verdana" w:hAnsi="Verdana"/>
          <w:lang w:val="en-US"/>
        </w:rPr>
      </w:pPr>
      <w:r w:rsidRPr="00D65062">
        <w:rPr>
          <w:rFonts w:ascii="Verdana" w:hAnsi="Verdana"/>
          <w:noProof/>
          <w:lang w:val="en-US" w:eastAsia="en-US"/>
        </w:rPr>
        <w:drawing>
          <wp:inline distT="0" distB="0" distL="0" distR="0" wp14:anchorId="4450C847" wp14:editId="6A201DC3">
            <wp:extent cx="4405593" cy="1468531"/>
            <wp:effectExtent l="0" t="0" r="0" b="5080"/>
            <wp:docPr id="243" name="Picture 243" descr="../../../../../../../Desktop/Azure/lab2/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zure/lab2/ima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16186" cy="1472062"/>
                    </a:xfrm>
                    <a:prstGeom prst="rect">
                      <a:avLst/>
                    </a:prstGeom>
                    <a:noFill/>
                    <a:ln>
                      <a:noFill/>
                    </a:ln>
                  </pic:spPr>
                </pic:pic>
              </a:graphicData>
            </a:graphic>
          </wp:inline>
        </w:drawing>
      </w:r>
    </w:p>
    <w:p w14:paraId="3A00AD03" w14:textId="77777777" w:rsidR="008205D8" w:rsidRPr="00D65062" w:rsidRDefault="008205D8" w:rsidP="008205D8">
      <w:pPr>
        <w:tabs>
          <w:tab w:val="left" w:pos="2135"/>
        </w:tabs>
        <w:rPr>
          <w:rFonts w:ascii="Verdana" w:hAnsi="Verdana"/>
          <w:lang w:val="en-US"/>
        </w:rPr>
      </w:pPr>
    </w:p>
    <w:p w14:paraId="46FA21BC" w14:textId="77777777" w:rsidR="008205D8" w:rsidRPr="00D65062" w:rsidRDefault="008205D8" w:rsidP="008205D8">
      <w:pPr>
        <w:tabs>
          <w:tab w:val="left" w:pos="2135"/>
        </w:tabs>
        <w:rPr>
          <w:rFonts w:ascii="Verdana" w:hAnsi="Verdana"/>
          <w:lang w:val="en-US"/>
        </w:rPr>
      </w:pPr>
      <w:r w:rsidRPr="00D65062">
        <w:rPr>
          <w:rFonts w:ascii="Verdana" w:hAnsi="Verdana"/>
          <w:lang w:val="en-US"/>
        </w:rPr>
        <w:t>Select “Finalize web application firewall setup”.</w:t>
      </w:r>
    </w:p>
    <w:p w14:paraId="04ECF461" w14:textId="77777777" w:rsidR="008205D8" w:rsidRPr="00D65062" w:rsidRDefault="008205D8" w:rsidP="008205D8">
      <w:pPr>
        <w:tabs>
          <w:tab w:val="left" w:pos="2135"/>
        </w:tabs>
        <w:rPr>
          <w:rFonts w:ascii="Verdana" w:hAnsi="Verdana"/>
          <w:lang w:val="en-US"/>
        </w:rPr>
      </w:pPr>
    </w:p>
    <w:p w14:paraId="1167E0DE" w14:textId="77777777" w:rsidR="008205D8" w:rsidRPr="00D65062" w:rsidRDefault="008205D8" w:rsidP="008205D8">
      <w:pPr>
        <w:tabs>
          <w:tab w:val="left" w:pos="2135"/>
        </w:tabs>
        <w:rPr>
          <w:rFonts w:ascii="Verdana" w:hAnsi="Verdana"/>
          <w:lang w:val="en-US"/>
        </w:rPr>
      </w:pPr>
      <w:r w:rsidRPr="00D65062">
        <w:rPr>
          <w:rFonts w:ascii="Verdana" w:hAnsi="Verdana"/>
          <w:noProof/>
          <w:lang w:val="en-US" w:eastAsia="en-US"/>
        </w:rPr>
        <w:lastRenderedPageBreak/>
        <w:drawing>
          <wp:inline distT="0" distB="0" distL="0" distR="0" wp14:anchorId="6D22B71A" wp14:editId="67D7448C">
            <wp:extent cx="4519893" cy="1303279"/>
            <wp:effectExtent l="0" t="0" r="1905" b="0"/>
            <wp:docPr id="244" name="Picture 244" descr="../../../../../../../Desktop/Azure/lab2/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zure/lab2/imag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45246" cy="1310589"/>
                    </a:xfrm>
                    <a:prstGeom prst="rect">
                      <a:avLst/>
                    </a:prstGeom>
                    <a:noFill/>
                    <a:ln>
                      <a:noFill/>
                    </a:ln>
                  </pic:spPr>
                </pic:pic>
              </a:graphicData>
            </a:graphic>
          </wp:inline>
        </w:drawing>
      </w:r>
    </w:p>
    <w:p w14:paraId="592A5DE4" w14:textId="77777777" w:rsidR="008205D8" w:rsidRPr="00D65062" w:rsidRDefault="008205D8" w:rsidP="008205D8">
      <w:pPr>
        <w:tabs>
          <w:tab w:val="left" w:pos="2135"/>
        </w:tabs>
        <w:rPr>
          <w:rFonts w:ascii="Verdana" w:hAnsi="Verdana"/>
          <w:lang w:val="en-US"/>
        </w:rPr>
      </w:pPr>
    </w:p>
    <w:p w14:paraId="4960EB57" w14:textId="77777777" w:rsidR="008205D8" w:rsidRPr="00D65062" w:rsidRDefault="008205D8" w:rsidP="008205D8">
      <w:pPr>
        <w:tabs>
          <w:tab w:val="left" w:pos="2135"/>
        </w:tabs>
        <w:rPr>
          <w:rFonts w:ascii="Verdana" w:hAnsi="Verdana"/>
          <w:lang w:val="en-US"/>
        </w:rPr>
      </w:pPr>
      <w:r w:rsidRPr="00D65062">
        <w:rPr>
          <w:rFonts w:ascii="Verdana" w:hAnsi="Verdana"/>
          <w:lang w:val="en-US"/>
        </w:rPr>
        <w:t>Click on the WordPress application.</w:t>
      </w:r>
    </w:p>
    <w:p w14:paraId="26313795" w14:textId="77777777" w:rsidR="008205D8" w:rsidRPr="00D65062" w:rsidRDefault="008205D8" w:rsidP="008205D8">
      <w:pPr>
        <w:tabs>
          <w:tab w:val="left" w:pos="2135"/>
        </w:tabs>
        <w:rPr>
          <w:rFonts w:ascii="Verdana" w:hAnsi="Verdana"/>
          <w:lang w:val="en-US"/>
        </w:rPr>
      </w:pPr>
    </w:p>
    <w:p w14:paraId="492E13D7" w14:textId="77777777" w:rsidR="008205D8" w:rsidRPr="00D65062" w:rsidRDefault="008205D8" w:rsidP="008205D8">
      <w:pPr>
        <w:tabs>
          <w:tab w:val="left" w:pos="2135"/>
        </w:tabs>
        <w:rPr>
          <w:rFonts w:ascii="Verdana" w:hAnsi="Verdana"/>
          <w:lang w:val="en-US"/>
        </w:rPr>
      </w:pPr>
      <w:r w:rsidRPr="00D65062">
        <w:rPr>
          <w:rFonts w:ascii="Verdana" w:hAnsi="Verdana"/>
          <w:lang w:val="en-US"/>
        </w:rPr>
        <w:t>In a production environment you would first want to update your DNS records to point to the new BIG-IP VIP.</w:t>
      </w:r>
    </w:p>
    <w:p w14:paraId="07BBE83D" w14:textId="77777777" w:rsidR="008205D8" w:rsidRPr="00D65062" w:rsidRDefault="008205D8" w:rsidP="008205D8">
      <w:pPr>
        <w:tabs>
          <w:tab w:val="left" w:pos="2135"/>
        </w:tabs>
        <w:rPr>
          <w:rFonts w:ascii="Verdana" w:hAnsi="Verdana"/>
          <w:lang w:val="en-US"/>
        </w:rPr>
      </w:pPr>
    </w:p>
    <w:p w14:paraId="4EC92A6D" w14:textId="77777777" w:rsidR="008205D8" w:rsidRPr="00D65062" w:rsidRDefault="008205D8" w:rsidP="008205D8">
      <w:pPr>
        <w:tabs>
          <w:tab w:val="left" w:pos="2135"/>
        </w:tabs>
        <w:rPr>
          <w:rFonts w:ascii="Verdana" w:hAnsi="Verdana"/>
          <w:lang w:val="en-US"/>
        </w:rPr>
      </w:pPr>
      <w:r w:rsidRPr="00D65062">
        <w:rPr>
          <w:rFonts w:ascii="Verdana" w:hAnsi="Verdana"/>
          <w:noProof/>
          <w:lang w:val="en-US" w:eastAsia="en-US"/>
        </w:rPr>
        <w:drawing>
          <wp:inline distT="0" distB="0" distL="0" distR="0" wp14:anchorId="486DA279" wp14:editId="30FEE036">
            <wp:extent cx="4176993" cy="3800699"/>
            <wp:effectExtent l="0" t="0" r="0" b="9525"/>
            <wp:docPr id="245" name="Picture 245" descr="../../../../../../../Desktop/Azure/lab2/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zure/lab2/imag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81636" cy="3804923"/>
                    </a:xfrm>
                    <a:prstGeom prst="rect">
                      <a:avLst/>
                    </a:prstGeom>
                    <a:noFill/>
                    <a:ln>
                      <a:noFill/>
                    </a:ln>
                  </pic:spPr>
                </pic:pic>
              </a:graphicData>
            </a:graphic>
          </wp:inline>
        </w:drawing>
      </w:r>
    </w:p>
    <w:p w14:paraId="166D6F44" w14:textId="77777777" w:rsidR="008205D8" w:rsidRPr="00D65062" w:rsidRDefault="008205D8" w:rsidP="008205D8">
      <w:pPr>
        <w:tabs>
          <w:tab w:val="left" w:pos="2135"/>
        </w:tabs>
        <w:rPr>
          <w:rFonts w:ascii="Verdana" w:hAnsi="Verdana"/>
          <w:lang w:val="en-US"/>
        </w:rPr>
      </w:pPr>
    </w:p>
    <w:p w14:paraId="7F524B1B" w14:textId="77777777" w:rsidR="008205D8" w:rsidRPr="00D65062" w:rsidRDefault="008205D8" w:rsidP="008205D8">
      <w:pPr>
        <w:tabs>
          <w:tab w:val="left" w:pos="2135"/>
        </w:tabs>
        <w:rPr>
          <w:rFonts w:ascii="Verdana" w:hAnsi="Verdana"/>
          <w:lang w:val="en-US"/>
        </w:rPr>
      </w:pPr>
      <w:r w:rsidRPr="00D65062">
        <w:rPr>
          <w:rFonts w:ascii="Verdana" w:hAnsi="Verdana"/>
          <w:lang w:val="en-US"/>
        </w:rPr>
        <w:t>Check “I updated my DNS record” and click “Restrict traffic”.</w:t>
      </w:r>
    </w:p>
    <w:p w14:paraId="13184EFC" w14:textId="77777777" w:rsidR="008205D8" w:rsidRPr="00D65062" w:rsidRDefault="008205D8" w:rsidP="008205D8">
      <w:pPr>
        <w:tabs>
          <w:tab w:val="left" w:pos="2135"/>
        </w:tabs>
        <w:rPr>
          <w:rFonts w:ascii="Verdana" w:hAnsi="Verdana"/>
          <w:lang w:val="en-US"/>
        </w:rPr>
      </w:pPr>
    </w:p>
    <w:p w14:paraId="269ADCE9" w14:textId="77777777" w:rsidR="008205D8" w:rsidRPr="00D65062" w:rsidRDefault="008205D8" w:rsidP="008205D8">
      <w:pPr>
        <w:tabs>
          <w:tab w:val="left" w:pos="2135"/>
        </w:tabs>
        <w:rPr>
          <w:rFonts w:ascii="Verdana" w:hAnsi="Verdana"/>
          <w:lang w:val="en-US"/>
        </w:rPr>
      </w:pPr>
      <w:r w:rsidRPr="00D65062">
        <w:rPr>
          <w:rFonts w:ascii="Verdana" w:hAnsi="Verdana"/>
          <w:lang w:val="en-US"/>
        </w:rPr>
        <w:t>This process can take a few minutes to complete but once finalized you can verify access has been restricted and WordPress is no longer accessible through the original WordPress public IP.</w:t>
      </w:r>
    </w:p>
    <w:p w14:paraId="1E199570" w14:textId="77777777" w:rsidR="008205D8" w:rsidRPr="00D65062" w:rsidRDefault="008205D8" w:rsidP="008205D8">
      <w:pPr>
        <w:tabs>
          <w:tab w:val="left" w:pos="2135"/>
        </w:tabs>
        <w:rPr>
          <w:rFonts w:ascii="Verdana" w:hAnsi="Verdana"/>
          <w:lang w:val="en-US"/>
        </w:rPr>
      </w:pPr>
    </w:p>
    <w:p w14:paraId="5686A568" w14:textId="77777777" w:rsidR="008205D8" w:rsidRPr="00D65062" w:rsidRDefault="008205D8" w:rsidP="008205D8">
      <w:pPr>
        <w:rPr>
          <w:rFonts w:ascii="Verdana" w:hAnsi="Verdana"/>
          <w:lang w:val="en-US"/>
        </w:rPr>
      </w:pPr>
      <w:r w:rsidRPr="00D65062">
        <w:rPr>
          <w:rFonts w:ascii="Verdana" w:hAnsi="Verdana"/>
          <w:noProof/>
          <w:lang w:val="en-US" w:eastAsia="en-US"/>
        </w:rPr>
        <w:lastRenderedPageBreak/>
        <w:drawing>
          <wp:inline distT="0" distB="0" distL="0" distR="0" wp14:anchorId="3CEC52CE" wp14:editId="513184D9">
            <wp:extent cx="4291293" cy="3007830"/>
            <wp:effectExtent l="0" t="0" r="1905" b="0"/>
            <wp:docPr id="246" name="Picture 246" descr="../../../../../../../Desktop/Azure/lab2/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zure/lab2/imag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03595" cy="3016452"/>
                    </a:xfrm>
                    <a:prstGeom prst="rect">
                      <a:avLst/>
                    </a:prstGeom>
                    <a:noFill/>
                    <a:ln>
                      <a:noFill/>
                    </a:ln>
                  </pic:spPr>
                </pic:pic>
              </a:graphicData>
            </a:graphic>
          </wp:inline>
        </w:drawing>
      </w:r>
    </w:p>
    <w:p w14:paraId="068457B5" w14:textId="77777777" w:rsidR="008205D8" w:rsidRPr="00D65062" w:rsidRDefault="008205D8" w:rsidP="008205D8">
      <w:pPr>
        <w:rPr>
          <w:rFonts w:ascii="Verdana" w:hAnsi="Verdana"/>
          <w:lang w:val="en-US"/>
        </w:rPr>
      </w:pPr>
    </w:p>
    <w:p w14:paraId="1E2574D3" w14:textId="77777777" w:rsidR="008205D8" w:rsidRPr="00D65062" w:rsidRDefault="008205D8" w:rsidP="008205D8">
      <w:pPr>
        <w:rPr>
          <w:rFonts w:ascii="Verdana" w:hAnsi="Verdana"/>
          <w:lang w:val="en-US"/>
        </w:rPr>
      </w:pPr>
      <w:r w:rsidRPr="00D65062">
        <w:rPr>
          <w:rFonts w:ascii="Verdana" w:hAnsi="Verdana"/>
          <w:lang w:val="en-US"/>
        </w:rPr>
        <w:t>Browsing to HTTP://&lt;wordpress public IP address&gt; will now result in a timeout.</w:t>
      </w:r>
    </w:p>
    <w:p w14:paraId="1DFF93BA" w14:textId="77777777" w:rsidR="008205D8" w:rsidRPr="00D65062" w:rsidRDefault="008205D8" w:rsidP="008205D8">
      <w:pPr>
        <w:rPr>
          <w:rFonts w:ascii="Verdana" w:hAnsi="Verdana"/>
          <w:lang w:val="en-US"/>
        </w:rPr>
      </w:pPr>
    </w:p>
    <w:p w14:paraId="70D30E93" w14:textId="77777777" w:rsidR="008205D8" w:rsidRPr="00D65062" w:rsidRDefault="008205D8" w:rsidP="008205D8">
      <w:pPr>
        <w:rPr>
          <w:rFonts w:ascii="Verdana" w:hAnsi="Verdana"/>
          <w:lang w:val="en-US"/>
        </w:rPr>
      </w:pPr>
    </w:p>
    <w:p w14:paraId="6BE30C98" w14:textId="77777777" w:rsidR="008205D8" w:rsidRPr="00D65062" w:rsidRDefault="008205D8" w:rsidP="008205D8">
      <w:pPr>
        <w:rPr>
          <w:rFonts w:ascii="Verdana" w:hAnsi="Verdana"/>
          <w:lang w:val="en-US"/>
        </w:rPr>
      </w:pPr>
    </w:p>
    <w:p w14:paraId="00671257" w14:textId="77777777" w:rsidR="008205D8" w:rsidRPr="00D65062" w:rsidRDefault="008205D8" w:rsidP="008205D8">
      <w:pPr>
        <w:rPr>
          <w:rFonts w:ascii="Verdana" w:hAnsi="Verdana"/>
          <w:lang w:val="en-US"/>
        </w:rPr>
      </w:pPr>
      <w:r w:rsidRPr="00D65062">
        <w:rPr>
          <w:rFonts w:ascii="Verdana" w:hAnsi="Verdana"/>
          <w:lang w:val="en-US"/>
        </w:rPr>
        <w:t xml:space="preserve">    </w:t>
      </w:r>
      <w:r w:rsidRPr="00D65062">
        <w:rPr>
          <w:rFonts w:ascii="Verdana" w:hAnsi="Verdana"/>
          <w:noProof/>
          <w:lang w:val="en-US" w:eastAsia="en-US"/>
        </w:rPr>
        <w:drawing>
          <wp:inline distT="0" distB="0" distL="0" distR="0" wp14:anchorId="73C254C4" wp14:editId="013ADE8A">
            <wp:extent cx="652752" cy="652752"/>
            <wp:effectExtent l="0" t="0" r="8255" b="8255"/>
            <wp:docPr id="64" name="Picture 64" descr="Azure/s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zure/stop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8906" cy="688906"/>
                    </a:xfrm>
                    <a:prstGeom prst="rect">
                      <a:avLst/>
                    </a:prstGeom>
                    <a:noFill/>
                    <a:ln>
                      <a:noFill/>
                    </a:ln>
                  </pic:spPr>
                </pic:pic>
              </a:graphicData>
            </a:graphic>
          </wp:inline>
        </w:drawing>
      </w:r>
      <w:r w:rsidRPr="00D65062">
        <w:rPr>
          <w:rFonts w:ascii="Verdana" w:hAnsi="Verdana"/>
          <w:lang w:val="en-US"/>
        </w:rPr>
        <w:t xml:space="preserve">  </w:t>
      </w:r>
      <w:r w:rsidRPr="00D65062">
        <w:rPr>
          <w:rFonts w:ascii="Verdana" w:hAnsi="Verdana"/>
          <w:b/>
          <w:color w:val="FF0000"/>
          <w:sz w:val="28"/>
          <w:szCs w:val="28"/>
          <w:lang w:val="en-US"/>
        </w:rPr>
        <w:t>This concludes Lab 2</w:t>
      </w:r>
    </w:p>
    <w:p w14:paraId="0D375579" w14:textId="77777777" w:rsidR="008205D8" w:rsidRPr="00D65062" w:rsidRDefault="008205D8" w:rsidP="008205D8">
      <w:pPr>
        <w:pStyle w:val="p1"/>
        <w:rPr>
          <w:rFonts w:ascii="Verdana" w:hAnsi="Verdana"/>
          <w:sz w:val="24"/>
          <w:szCs w:val="24"/>
          <w:lang w:val="en-US"/>
        </w:rPr>
      </w:pPr>
    </w:p>
    <w:p w14:paraId="1ED6A979" w14:textId="77777777" w:rsidR="008205D8" w:rsidRPr="00D65062" w:rsidRDefault="008205D8" w:rsidP="008205D8">
      <w:pPr>
        <w:pStyle w:val="p1"/>
        <w:rPr>
          <w:rFonts w:ascii="Verdana" w:hAnsi="Verdana"/>
          <w:sz w:val="24"/>
          <w:szCs w:val="24"/>
          <w:lang w:val="en-US"/>
        </w:rPr>
      </w:pPr>
    </w:p>
    <w:p w14:paraId="670FDC6B" w14:textId="0D608C64" w:rsidR="008205D8" w:rsidRPr="00D65062" w:rsidRDefault="008205D8">
      <w:pPr>
        <w:rPr>
          <w:rFonts w:ascii="Verdana" w:eastAsia="Times New Roman" w:hAnsi="Verdana"/>
          <w:lang w:val="en-US"/>
        </w:rPr>
      </w:pPr>
      <w:r w:rsidRPr="00D65062">
        <w:rPr>
          <w:rFonts w:ascii="Verdana" w:eastAsia="Times New Roman" w:hAnsi="Verdana"/>
          <w:lang w:val="en-US"/>
        </w:rPr>
        <w:br w:type="page"/>
      </w:r>
    </w:p>
    <w:p w14:paraId="7B56AD8C" w14:textId="77777777" w:rsidR="008205D8" w:rsidRPr="00D65062" w:rsidRDefault="008205D8" w:rsidP="00D87E7D">
      <w:pPr>
        <w:pStyle w:val="Heading1"/>
        <w:rPr>
          <w:lang w:val="en-US"/>
        </w:rPr>
      </w:pPr>
      <w:bookmarkStart w:id="31" w:name="_Toc497485510"/>
      <w:r w:rsidRPr="00D65062">
        <w:rPr>
          <w:lang w:val="en-US"/>
        </w:rPr>
        <w:lastRenderedPageBreak/>
        <w:t>Lab 3 – Deploy an F5 BIG-IP active/active HA pair using ARM templates</w:t>
      </w:r>
      <w:bookmarkEnd w:id="31"/>
    </w:p>
    <w:p w14:paraId="474CCFDE" w14:textId="77777777" w:rsidR="008205D8" w:rsidRPr="00D65062" w:rsidRDefault="008205D8" w:rsidP="008205D8">
      <w:pPr>
        <w:jc w:val="both"/>
        <w:rPr>
          <w:rFonts w:ascii="Verdana" w:hAnsi="Verdana"/>
          <w:lang w:val="en-US"/>
        </w:rPr>
      </w:pPr>
    </w:p>
    <w:p w14:paraId="68CF42CD" w14:textId="77777777" w:rsidR="008205D8" w:rsidRPr="00D65062" w:rsidRDefault="008205D8" w:rsidP="008205D8">
      <w:pPr>
        <w:jc w:val="both"/>
        <w:rPr>
          <w:rFonts w:ascii="Verdana" w:hAnsi="Verdana"/>
          <w:lang w:val="en-US"/>
        </w:rPr>
      </w:pPr>
      <w:r w:rsidRPr="00D65062">
        <w:rPr>
          <w:rFonts w:ascii="Verdana" w:hAnsi="Verdana"/>
          <w:lang w:val="en-US"/>
        </w:rPr>
        <w:t>In this lab you will be deploying an active / active pair of F5 BIG-IPs in Azure using the Azure Resource Manager (ARM) templates.  ARM templates automate many of the deployment steps and ensure a validated topology and configuration of your F5 BIG-IP instances within Azure.</w:t>
      </w:r>
    </w:p>
    <w:p w14:paraId="7242936D" w14:textId="77777777" w:rsidR="008205D8" w:rsidRPr="00D65062" w:rsidRDefault="008205D8" w:rsidP="008205D8">
      <w:pPr>
        <w:jc w:val="both"/>
        <w:rPr>
          <w:rFonts w:ascii="Verdana" w:hAnsi="Verdana"/>
          <w:lang w:val="en-US"/>
        </w:rPr>
      </w:pPr>
    </w:p>
    <w:p w14:paraId="7F1EBE72" w14:textId="77777777" w:rsidR="008205D8" w:rsidRPr="00D65062" w:rsidRDefault="008205D8" w:rsidP="008205D8">
      <w:pPr>
        <w:rPr>
          <w:rFonts w:ascii="Verdana" w:hAnsi="Verdana"/>
          <w:lang w:val="en-US"/>
        </w:rPr>
      </w:pPr>
      <w:r w:rsidRPr="00D65062">
        <w:rPr>
          <w:rFonts w:ascii="Verdana" w:hAnsi="Verdana"/>
          <w:lang w:val="en-US"/>
        </w:rPr>
        <w:t>In this lab, you will complete the following steps:</w:t>
      </w:r>
    </w:p>
    <w:p w14:paraId="597D135F" w14:textId="77777777" w:rsidR="008205D8" w:rsidRPr="00D65062" w:rsidRDefault="008205D8" w:rsidP="008205D8">
      <w:pPr>
        <w:rPr>
          <w:rFonts w:ascii="Verdana" w:hAnsi="Verdana"/>
          <w:lang w:val="en-US"/>
        </w:rPr>
      </w:pPr>
    </w:p>
    <w:p w14:paraId="2E5D1C5F"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Deploy an HA pair of F5 BIG-IP in Azure using an ARM template</w:t>
      </w:r>
    </w:p>
    <w:p w14:paraId="451641D4"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License and configure the F5 BIG-IPs</w:t>
      </w:r>
    </w:p>
    <w:p w14:paraId="01E82947"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Deploy and configure a WordPress instance within Azure</w:t>
      </w:r>
    </w:p>
    <w:p w14:paraId="4284324E"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Configure an F5 BIG-IP Pool and VIP for the WordPress application</w:t>
      </w:r>
    </w:p>
    <w:p w14:paraId="648AA5F0"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Restrict access to WordPress through the F5 BIG-IP only</w:t>
      </w:r>
    </w:p>
    <w:p w14:paraId="360CE398"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Test HA within Azure</w:t>
      </w:r>
    </w:p>
    <w:p w14:paraId="27841E47" w14:textId="77777777" w:rsidR="008205D8" w:rsidRPr="00D65062" w:rsidRDefault="008205D8" w:rsidP="008205D8">
      <w:pPr>
        <w:jc w:val="both"/>
        <w:rPr>
          <w:rFonts w:ascii="Verdana" w:hAnsi="Verdana"/>
          <w:lang w:val="en-US"/>
        </w:rPr>
      </w:pPr>
    </w:p>
    <w:p w14:paraId="128A5E64" w14:textId="77777777" w:rsidR="008205D8" w:rsidRPr="00D65062" w:rsidRDefault="008205D8" w:rsidP="00D87E7D">
      <w:pPr>
        <w:pStyle w:val="Heading2"/>
        <w:rPr>
          <w:lang w:val="en-US"/>
        </w:rPr>
      </w:pPr>
      <w:bookmarkStart w:id="32" w:name="_Toc497485511"/>
      <w:r w:rsidRPr="00D65062">
        <w:rPr>
          <w:lang w:val="en-US"/>
        </w:rPr>
        <w:t>Step 1. Deploy an HA pair of F5 BIG-IP in Azure using an ARM template</w:t>
      </w:r>
      <w:bookmarkEnd w:id="32"/>
    </w:p>
    <w:p w14:paraId="6153D893" w14:textId="77777777" w:rsidR="008205D8" w:rsidRPr="00D65062" w:rsidRDefault="008205D8" w:rsidP="008205D8">
      <w:pPr>
        <w:jc w:val="both"/>
        <w:rPr>
          <w:rFonts w:ascii="Verdana" w:hAnsi="Verdana"/>
          <w:lang w:val="en-US"/>
        </w:rPr>
      </w:pPr>
    </w:p>
    <w:p w14:paraId="68A86CB8" w14:textId="77777777" w:rsidR="008205D8" w:rsidRPr="00D65062" w:rsidRDefault="008205D8" w:rsidP="008205D8">
      <w:pPr>
        <w:jc w:val="both"/>
        <w:rPr>
          <w:rFonts w:ascii="Verdana" w:hAnsi="Verdana"/>
          <w:lang w:val="en-US"/>
        </w:rPr>
      </w:pPr>
      <w:r w:rsidRPr="00D65062">
        <w:rPr>
          <w:rFonts w:ascii="Verdana" w:hAnsi="Verdana"/>
          <w:lang w:val="en-US"/>
        </w:rPr>
        <w:t>In this step you will be deploying the F5 BIG-IP via an ARM template</w:t>
      </w:r>
    </w:p>
    <w:p w14:paraId="205FCF93" w14:textId="77777777" w:rsidR="008205D8" w:rsidRPr="00D65062" w:rsidRDefault="008205D8" w:rsidP="008205D8">
      <w:pPr>
        <w:jc w:val="both"/>
        <w:rPr>
          <w:rFonts w:ascii="Verdana" w:hAnsi="Verdana"/>
          <w:lang w:val="en-US"/>
        </w:rPr>
      </w:pPr>
    </w:p>
    <w:p w14:paraId="16AAF021" w14:textId="77777777" w:rsidR="008205D8" w:rsidRPr="00D65062" w:rsidRDefault="008205D8" w:rsidP="008205D8">
      <w:pPr>
        <w:rPr>
          <w:rFonts w:ascii="Verdana" w:hAnsi="Verdana"/>
          <w:color w:val="0079CD"/>
          <w:lang w:val="en-US"/>
        </w:rPr>
      </w:pPr>
      <w:r w:rsidRPr="00D65062">
        <w:rPr>
          <w:rFonts w:ascii="Verdana" w:hAnsi="Verdana"/>
          <w:color w:val="000000"/>
          <w:lang w:val="en-US"/>
        </w:rPr>
        <w:t xml:space="preserve">To begin go to </w:t>
      </w:r>
      <w:r w:rsidRPr="00D65062">
        <w:rPr>
          <w:rFonts w:ascii="Verdana" w:hAnsi="Verdana"/>
          <w:color w:val="0079CD"/>
          <w:lang w:val="en-US"/>
        </w:rPr>
        <w:t>https://github.com/F5Networks/f5-azure-arm-</w:t>
      </w:r>
      <w:commentRangeStart w:id="33"/>
      <w:r w:rsidRPr="00D65062">
        <w:rPr>
          <w:rFonts w:ascii="Verdana" w:hAnsi="Verdana"/>
          <w:color w:val="0079CD"/>
          <w:lang w:val="en-US"/>
        </w:rPr>
        <w:t>templates</w:t>
      </w:r>
      <w:commentRangeEnd w:id="33"/>
      <w:r w:rsidRPr="00D65062">
        <w:rPr>
          <w:rStyle w:val="CommentReference"/>
          <w:lang w:val="en-US"/>
        </w:rPr>
        <w:commentReference w:id="33"/>
      </w:r>
      <w:r w:rsidRPr="00D65062">
        <w:rPr>
          <w:rFonts w:ascii="Verdana" w:hAnsi="Verdana"/>
          <w:color w:val="0079CD"/>
          <w:lang w:val="en-US"/>
        </w:rPr>
        <w:t xml:space="preserve"> </w:t>
      </w:r>
      <w:r w:rsidRPr="00D65062">
        <w:rPr>
          <w:rFonts w:ascii="Verdana" w:hAnsi="Verdana"/>
          <w:color w:val="000000"/>
          <w:lang w:val="en-US"/>
        </w:rPr>
        <w:t>and take your time to review</w:t>
      </w:r>
      <w:r w:rsidRPr="00D65062">
        <w:rPr>
          <w:rFonts w:ascii="Verdana" w:hAnsi="Verdana"/>
          <w:lang w:val="en-US"/>
        </w:rPr>
        <w:t xml:space="preserve"> the README.md. F5 offers a wide variety of ARM templates for various deployment scenarios and licensing options.  For this lab you will be using a demo template which can be located at </w:t>
      </w:r>
      <w:r w:rsidRPr="00D65062">
        <w:rPr>
          <w:rFonts w:ascii="Verdana" w:hAnsi="Verdana"/>
          <w:color w:val="0079CD"/>
          <w:lang w:val="en-US"/>
        </w:rPr>
        <w:t>https://raw.githubusercontent.com/gregcoward/f5demo/master/azuredeploy.json</w:t>
      </w:r>
      <w:r w:rsidRPr="00D65062">
        <w:rPr>
          <w:rFonts w:ascii="Verdana" w:hAnsi="Verdana"/>
          <w:color w:val="000000" w:themeColor="text1"/>
          <w:lang w:val="en-US"/>
        </w:rPr>
        <w:t>.</w:t>
      </w:r>
    </w:p>
    <w:p w14:paraId="36CADE88" w14:textId="77777777" w:rsidR="008205D8" w:rsidRPr="00D65062" w:rsidRDefault="008205D8" w:rsidP="008205D8">
      <w:pPr>
        <w:rPr>
          <w:rFonts w:ascii="Verdana" w:hAnsi="Verdana"/>
          <w:lang w:val="en-US"/>
        </w:rPr>
      </w:pPr>
    </w:p>
    <w:p w14:paraId="1FC7D842" w14:textId="77777777" w:rsidR="008205D8" w:rsidRPr="00D65062" w:rsidRDefault="008205D8" w:rsidP="008205D8">
      <w:pPr>
        <w:rPr>
          <w:rFonts w:ascii="Verdana" w:hAnsi="Verdana"/>
          <w:lang w:val="en-US"/>
        </w:rPr>
      </w:pPr>
      <w:r w:rsidRPr="00D65062">
        <w:rPr>
          <w:rFonts w:ascii="Verdana" w:hAnsi="Verdana"/>
          <w:lang w:val="en-US"/>
        </w:rPr>
        <w:t xml:space="preserve">Using your web browser, go to </w:t>
      </w:r>
      <w:r w:rsidRPr="00D65062">
        <w:rPr>
          <w:rFonts w:ascii="Verdana" w:hAnsi="Verdana"/>
          <w:color w:val="0079CD"/>
          <w:lang w:val="en-US"/>
        </w:rPr>
        <w:t>https://raw.githubusercontent.com/gregcoward/f5demo/master/azuredeploy.json</w:t>
      </w:r>
    </w:p>
    <w:p w14:paraId="50C00F14" w14:textId="77777777" w:rsidR="008205D8" w:rsidRPr="00D65062" w:rsidRDefault="008205D8" w:rsidP="008205D8">
      <w:pPr>
        <w:rPr>
          <w:rFonts w:ascii="Verdana" w:hAnsi="Verdana"/>
          <w:lang w:val="en-US"/>
        </w:rPr>
      </w:pPr>
    </w:p>
    <w:p w14:paraId="730F4775" w14:textId="34847825" w:rsidR="008205D8" w:rsidRPr="00D65062" w:rsidRDefault="008205D8" w:rsidP="008205D8">
      <w:pPr>
        <w:rPr>
          <w:rFonts w:ascii="Verdana" w:hAnsi="Verdana"/>
          <w:lang w:val="en-US"/>
        </w:rPr>
      </w:pPr>
      <w:r w:rsidRPr="00D65062">
        <w:rPr>
          <w:rFonts w:ascii="Verdana" w:hAnsi="Verdana"/>
          <w:lang w:val="en-US"/>
        </w:rPr>
        <w:t xml:space="preserve">An ARM template will open up in </w:t>
      </w:r>
      <w:r w:rsidR="00D65062">
        <w:rPr>
          <w:rFonts w:ascii="Verdana" w:hAnsi="Verdana"/>
          <w:lang w:val="en-US"/>
        </w:rPr>
        <w:t>GitH</w:t>
      </w:r>
      <w:r w:rsidR="00D65062" w:rsidRPr="00D65062">
        <w:rPr>
          <w:rFonts w:ascii="Verdana" w:hAnsi="Verdana"/>
          <w:lang w:val="en-US"/>
        </w:rPr>
        <w:t>ub</w:t>
      </w:r>
      <w:r w:rsidRPr="00D65062">
        <w:rPr>
          <w:rFonts w:ascii="Verdana" w:hAnsi="Verdana"/>
          <w:lang w:val="en-US"/>
        </w:rPr>
        <w:t>.</w:t>
      </w:r>
    </w:p>
    <w:p w14:paraId="2C354180" w14:textId="77777777" w:rsidR="008205D8" w:rsidRPr="00D65062" w:rsidRDefault="008205D8" w:rsidP="008205D8">
      <w:pPr>
        <w:rPr>
          <w:rFonts w:ascii="Verdana" w:hAnsi="Verdana"/>
          <w:lang w:val="en-US"/>
        </w:rPr>
      </w:pPr>
      <w:r w:rsidRPr="00D65062">
        <w:rPr>
          <w:rFonts w:ascii="Verdana" w:hAnsi="Verdana"/>
          <w:noProof/>
          <w:lang w:val="en-US" w:eastAsia="en-US"/>
        </w:rPr>
        <w:lastRenderedPageBreak/>
        <w:drawing>
          <wp:inline distT="0" distB="0" distL="0" distR="0" wp14:anchorId="7DCC3453" wp14:editId="1E00484B">
            <wp:extent cx="4061874" cy="2579167"/>
            <wp:effectExtent l="0" t="0" r="2540" b="12065"/>
            <wp:docPr id="247" name="Picture 247" descr="../../../../../../../Desktop/Azure/lab3/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zure/lab3/ima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73069" cy="2586275"/>
                    </a:xfrm>
                    <a:prstGeom prst="rect">
                      <a:avLst/>
                    </a:prstGeom>
                    <a:noFill/>
                    <a:ln>
                      <a:noFill/>
                    </a:ln>
                  </pic:spPr>
                </pic:pic>
              </a:graphicData>
            </a:graphic>
          </wp:inline>
        </w:drawing>
      </w:r>
    </w:p>
    <w:p w14:paraId="121E97DB" w14:textId="77777777" w:rsidR="008205D8" w:rsidRPr="00D65062" w:rsidRDefault="008205D8" w:rsidP="008205D8">
      <w:pPr>
        <w:rPr>
          <w:rFonts w:ascii="Verdana" w:hAnsi="Verdana"/>
          <w:lang w:val="en-US"/>
        </w:rPr>
      </w:pPr>
    </w:p>
    <w:p w14:paraId="3AB4638E" w14:textId="77777777" w:rsidR="008205D8" w:rsidRPr="00D65062" w:rsidRDefault="008205D8" w:rsidP="008205D8">
      <w:pPr>
        <w:rPr>
          <w:rFonts w:ascii="Verdana" w:hAnsi="Verdana"/>
          <w:lang w:val="en-US"/>
        </w:rPr>
      </w:pPr>
      <w:r w:rsidRPr="00D65062">
        <w:rPr>
          <w:rFonts w:ascii="Verdana" w:hAnsi="Verdana"/>
          <w:lang w:val="en-US"/>
        </w:rPr>
        <w:t>Select all text and copy to your clipboard.</w:t>
      </w:r>
    </w:p>
    <w:p w14:paraId="355C24DD" w14:textId="77777777" w:rsidR="008205D8" w:rsidRPr="00D65062" w:rsidRDefault="008205D8" w:rsidP="008205D8">
      <w:pPr>
        <w:rPr>
          <w:rFonts w:ascii="Verdana" w:hAnsi="Verdana"/>
          <w:lang w:val="en-US"/>
        </w:rPr>
      </w:pPr>
    </w:p>
    <w:p w14:paraId="2AFF09CE" w14:textId="77777777" w:rsidR="008205D8" w:rsidRPr="00D65062" w:rsidRDefault="008205D8" w:rsidP="008205D8">
      <w:pPr>
        <w:pStyle w:val="p1"/>
        <w:jc w:val="both"/>
        <w:rPr>
          <w:rFonts w:ascii="Verdana" w:hAnsi="Verdana"/>
          <w:sz w:val="24"/>
          <w:szCs w:val="24"/>
          <w:lang w:val="en-US"/>
        </w:rPr>
      </w:pPr>
      <w:r w:rsidRPr="00D65062">
        <w:rPr>
          <w:rFonts w:ascii="Verdana" w:hAnsi="Verdana"/>
          <w:sz w:val="24"/>
          <w:szCs w:val="24"/>
          <w:lang w:val="en-US"/>
        </w:rPr>
        <w:t xml:space="preserve">From the Microsoft Azure Portal – </w:t>
      </w:r>
      <w:r w:rsidRPr="00D65062">
        <w:rPr>
          <w:rStyle w:val="s1"/>
          <w:rFonts w:ascii="Verdana" w:hAnsi="Verdana"/>
          <w:sz w:val="24"/>
          <w:szCs w:val="24"/>
          <w:lang w:val="en-US"/>
        </w:rPr>
        <w:t>https://portal.azure.</w:t>
      </w:r>
      <w:commentRangeStart w:id="34"/>
      <w:r w:rsidRPr="00D65062">
        <w:rPr>
          <w:rStyle w:val="s1"/>
          <w:rFonts w:ascii="Verdana" w:hAnsi="Verdana"/>
          <w:sz w:val="24"/>
          <w:szCs w:val="24"/>
          <w:lang w:val="en-US"/>
        </w:rPr>
        <w:t>com</w:t>
      </w:r>
      <w:commentRangeEnd w:id="34"/>
      <w:r w:rsidRPr="00D65062">
        <w:rPr>
          <w:rStyle w:val="CommentReference"/>
          <w:rFonts w:ascii="Times New Roman" w:hAnsi="Times New Roman"/>
          <w:lang w:val="en-US"/>
        </w:rPr>
        <w:commentReference w:id="34"/>
      </w:r>
    </w:p>
    <w:p w14:paraId="1527DD4F" w14:textId="77777777" w:rsidR="008205D8" w:rsidRPr="00D65062" w:rsidRDefault="008205D8" w:rsidP="008205D8">
      <w:pPr>
        <w:pStyle w:val="p1"/>
        <w:jc w:val="both"/>
        <w:rPr>
          <w:rFonts w:ascii="Verdana" w:hAnsi="Verdana"/>
          <w:sz w:val="24"/>
          <w:szCs w:val="24"/>
          <w:lang w:val="en-US"/>
        </w:rPr>
      </w:pPr>
    </w:p>
    <w:p w14:paraId="3561DF64" w14:textId="77777777" w:rsidR="008205D8" w:rsidRPr="00D65062" w:rsidRDefault="008205D8" w:rsidP="008205D8">
      <w:pPr>
        <w:pStyle w:val="p1"/>
        <w:jc w:val="both"/>
        <w:rPr>
          <w:rFonts w:ascii="Verdana" w:hAnsi="Verdana"/>
          <w:sz w:val="24"/>
          <w:szCs w:val="24"/>
          <w:lang w:val="en-US"/>
        </w:rPr>
      </w:pPr>
      <w:r w:rsidRPr="00D65062">
        <w:rPr>
          <w:rFonts w:ascii="Verdana" w:hAnsi="Verdana"/>
          <w:sz w:val="24"/>
          <w:szCs w:val="24"/>
          <w:lang w:val="en-US"/>
        </w:rPr>
        <w:t xml:space="preserve">Click the green </w:t>
      </w:r>
      <w:r w:rsidRPr="00D65062">
        <w:rPr>
          <w:rFonts w:ascii="Verdana" w:hAnsi="Verdana"/>
          <w:b/>
          <w:color w:val="538135" w:themeColor="accent6" w:themeShade="BF"/>
          <w:sz w:val="24"/>
          <w:szCs w:val="24"/>
          <w:lang w:val="en-US"/>
        </w:rPr>
        <w:t>+</w:t>
      </w:r>
      <w:r w:rsidRPr="00D65062">
        <w:rPr>
          <w:rFonts w:ascii="Verdana" w:hAnsi="Verdana"/>
          <w:sz w:val="24"/>
          <w:szCs w:val="24"/>
          <w:lang w:val="en-US"/>
        </w:rPr>
        <w:t xml:space="preserve"> sign at the top left corner of the screen and start searching the marketplace by typing ‘template in the search field and hit “Enter”.</w:t>
      </w:r>
    </w:p>
    <w:p w14:paraId="06C3C1F1" w14:textId="77777777" w:rsidR="008205D8" w:rsidRPr="00D65062" w:rsidRDefault="008205D8" w:rsidP="008205D8">
      <w:pPr>
        <w:rPr>
          <w:rFonts w:ascii="Verdana" w:hAnsi="Verdana"/>
          <w:lang w:val="en-US"/>
        </w:rPr>
      </w:pPr>
    </w:p>
    <w:p w14:paraId="1EF40063" w14:textId="77777777" w:rsidR="008205D8" w:rsidRPr="00D65062" w:rsidRDefault="008205D8" w:rsidP="008205D8">
      <w:pPr>
        <w:rPr>
          <w:rFonts w:ascii="Verdana" w:hAnsi="Verdana"/>
          <w:lang w:val="en-US"/>
        </w:rPr>
      </w:pPr>
      <w:r w:rsidRPr="00D65062">
        <w:rPr>
          <w:rFonts w:ascii="Verdana" w:hAnsi="Verdana"/>
          <w:noProof/>
          <w:lang w:val="en-US" w:eastAsia="en-US"/>
        </w:rPr>
        <w:drawing>
          <wp:inline distT="0" distB="0" distL="0" distR="0" wp14:anchorId="0BE22DB5" wp14:editId="7F001EAA">
            <wp:extent cx="5963285" cy="2405380"/>
            <wp:effectExtent l="0" t="0" r="5715" b="7620"/>
            <wp:docPr id="248" name="Picture 248" descr="../../../../../../../Desktop/Azure/lab3/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zure/lab3/ima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63285" cy="2405380"/>
                    </a:xfrm>
                    <a:prstGeom prst="rect">
                      <a:avLst/>
                    </a:prstGeom>
                    <a:noFill/>
                    <a:ln>
                      <a:noFill/>
                    </a:ln>
                  </pic:spPr>
                </pic:pic>
              </a:graphicData>
            </a:graphic>
          </wp:inline>
        </w:drawing>
      </w:r>
    </w:p>
    <w:p w14:paraId="11BF9488" w14:textId="77777777" w:rsidR="008205D8" w:rsidRPr="00D65062" w:rsidRDefault="008205D8" w:rsidP="008205D8">
      <w:pPr>
        <w:rPr>
          <w:rFonts w:ascii="Verdana" w:hAnsi="Verdana"/>
          <w:lang w:val="en-US"/>
        </w:rPr>
      </w:pPr>
    </w:p>
    <w:p w14:paraId="7DB1F294" w14:textId="77777777" w:rsidR="008205D8" w:rsidRPr="00D65062" w:rsidRDefault="008205D8" w:rsidP="008205D8">
      <w:pPr>
        <w:rPr>
          <w:rFonts w:ascii="Verdana" w:hAnsi="Verdana"/>
          <w:lang w:val="en-US"/>
        </w:rPr>
      </w:pPr>
      <w:r w:rsidRPr="00D65062">
        <w:rPr>
          <w:rFonts w:ascii="Verdana" w:hAnsi="Verdana"/>
          <w:lang w:val="en-US"/>
        </w:rPr>
        <w:t>Select “Template deployment”.</w:t>
      </w:r>
    </w:p>
    <w:p w14:paraId="2EB41B6B" w14:textId="77777777" w:rsidR="008205D8" w:rsidRPr="00D65062" w:rsidRDefault="008205D8" w:rsidP="008205D8">
      <w:pPr>
        <w:rPr>
          <w:rFonts w:ascii="Verdana" w:hAnsi="Verdana"/>
          <w:lang w:val="en-US"/>
        </w:rPr>
      </w:pPr>
      <w:r w:rsidRPr="00D65062">
        <w:rPr>
          <w:rFonts w:ascii="Verdana" w:hAnsi="Verdana"/>
          <w:lang w:val="en-US"/>
        </w:rPr>
        <w:t xml:space="preserve"> </w:t>
      </w:r>
    </w:p>
    <w:p w14:paraId="4E8C90E4" w14:textId="77777777" w:rsidR="008205D8" w:rsidRPr="00D65062" w:rsidRDefault="008205D8" w:rsidP="008205D8">
      <w:pPr>
        <w:rPr>
          <w:rFonts w:ascii="Verdana" w:hAnsi="Verdana"/>
          <w:lang w:val="en-US"/>
        </w:rPr>
      </w:pPr>
      <w:r w:rsidRPr="00D65062">
        <w:rPr>
          <w:rFonts w:ascii="Verdana" w:hAnsi="Verdana"/>
          <w:noProof/>
          <w:lang w:val="en-US" w:eastAsia="en-US"/>
        </w:rPr>
        <w:lastRenderedPageBreak/>
        <w:drawing>
          <wp:inline distT="0" distB="0" distL="0" distR="0" wp14:anchorId="42A55C83" wp14:editId="5CDAF810">
            <wp:extent cx="3490374" cy="2259263"/>
            <wp:effectExtent l="0" t="0" r="0" b="1905"/>
            <wp:docPr id="249" name="Picture 249" descr="../../../../../../../Desktop/Azure/lab3/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zure/lab3/ima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14458" cy="2274852"/>
                    </a:xfrm>
                    <a:prstGeom prst="rect">
                      <a:avLst/>
                    </a:prstGeom>
                    <a:noFill/>
                    <a:ln>
                      <a:noFill/>
                    </a:ln>
                  </pic:spPr>
                </pic:pic>
              </a:graphicData>
            </a:graphic>
          </wp:inline>
        </w:drawing>
      </w:r>
    </w:p>
    <w:p w14:paraId="019F5D70" w14:textId="77777777" w:rsidR="008205D8" w:rsidRPr="00D65062" w:rsidRDefault="008205D8" w:rsidP="008205D8">
      <w:pPr>
        <w:rPr>
          <w:rFonts w:ascii="Verdana" w:hAnsi="Verdana"/>
          <w:lang w:val="en-US"/>
        </w:rPr>
      </w:pPr>
    </w:p>
    <w:p w14:paraId="59D046A9" w14:textId="77777777" w:rsidR="008205D8" w:rsidRPr="00D65062" w:rsidRDefault="008205D8" w:rsidP="008205D8">
      <w:pPr>
        <w:rPr>
          <w:rFonts w:ascii="Verdana" w:hAnsi="Verdana"/>
          <w:lang w:val="en-US"/>
        </w:rPr>
      </w:pPr>
      <w:r w:rsidRPr="00D65062">
        <w:rPr>
          <w:rFonts w:ascii="Verdana" w:hAnsi="Verdana"/>
          <w:lang w:val="en-US"/>
        </w:rPr>
        <w:t>Click “Create”.</w:t>
      </w:r>
    </w:p>
    <w:p w14:paraId="2633AB59" w14:textId="77777777" w:rsidR="008205D8" w:rsidRPr="00D65062" w:rsidRDefault="008205D8" w:rsidP="008205D8">
      <w:pPr>
        <w:rPr>
          <w:rFonts w:ascii="Verdana" w:hAnsi="Verdana"/>
          <w:lang w:val="en-US"/>
        </w:rPr>
      </w:pPr>
    </w:p>
    <w:p w14:paraId="27412E21" w14:textId="77777777" w:rsidR="008205D8" w:rsidRPr="00D65062" w:rsidRDefault="008205D8" w:rsidP="008205D8">
      <w:pPr>
        <w:rPr>
          <w:rFonts w:ascii="Verdana" w:hAnsi="Verdana"/>
          <w:lang w:val="en-US"/>
        </w:rPr>
      </w:pPr>
      <w:r w:rsidRPr="00D65062">
        <w:rPr>
          <w:rFonts w:ascii="Verdana" w:hAnsi="Verdana"/>
          <w:noProof/>
          <w:lang w:val="en-US" w:eastAsia="en-US"/>
        </w:rPr>
        <w:drawing>
          <wp:inline distT="0" distB="0" distL="0" distR="0" wp14:anchorId="576B5BEC" wp14:editId="4CB24BF8">
            <wp:extent cx="2347374" cy="1673895"/>
            <wp:effectExtent l="0" t="0" r="0" b="2540"/>
            <wp:docPr id="250" name="Picture 250" descr="../../../../../../../Desktop/Azure/lab3/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zure/lab3/ima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66299" cy="1687391"/>
                    </a:xfrm>
                    <a:prstGeom prst="rect">
                      <a:avLst/>
                    </a:prstGeom>
                    <a:noFill/>
                    <a:ln>
                      <a:noFill/>
                    </a:ln>
                  </pic:spPr>
                </pic:pic>
              </a:graphicData>
            </a:graphic>
          </wp:inline>
        </w:drawing>
      </w:r>
    </w:p>
    <w:p w14:paraId="0A9375B1" w14:textId="77777777" w:rsidR="008205D8" w:rsidRPr="00D65062" w:rsidRDefault="008205D8" w:rsidP="008205D8">
      <w:pPr>
        <w:rPr>
          <w:rFonts w:ascii="Verdana" w:hAnsi="Verdana"/>
          <w:lang w:val="en-US"/>
        </w:rPr>
      </w:pPr>
    </w:p>
    <w:p w14:paraId="5616C8A3" w14:textId="77777777" w:rsidR="008205D8" w:rsidRPr="00D65062" w:rsidRDefault="008205D8" w:rsidP="008205D8">
      <w:pPr>
        <w:rPr>
          <w:rFonts w:ascii="Verdana" w:hAnsi="Verdana"/>
          <w:lang w:val="en-US"/>
        </w:rPr>
      </w:pPr>
      <w:r w:rsidRPr="00D65062">
        <w:rPr>
          <w:rFonts w:ascii="Verdana" w:hAnsi="Verdana"/>
          <w:lang w:val="en-US"/>
        </w:rPr>
        <w:t>Select the “Build your own template in the editor” option.</w:t>
      </w:r>
    </w:p>
    <w:p w14:paraId="431BFE0A" w14:textId="77777777" w:rsidR="008205D8" w:rsidRPr="00D65062" w:rsidRDefault="008205D8" w:rsidP="008205D8">
      <w:pPr>
        <w:rPr>
          <w:rFonts w:ascii="Verdana" w:hAnsi="Verdana"/>
          <w:lang w:val="en-US"/>
        </w:rPr>
      </w:pPr>
    </w:p>
    <w:p w14:paraId="23EDA3E5" w14:textId="77777777" w:rsidR="008205D8" w:rsidRPr="00D65062" w:rsidRDefault="008205D8" w:rsidP="008205D8">
      <w:pPr>
        <w:rPr>
          <w:rFonts w:ascii="Verdana" w:hAnsi="Verdana"/>
          <w:lang w:val="en-US"/>
        </w:rPr>
      </w:pPr>
      <w:r w:rsidRPr="00D65062">
        <w:rPr>
          <w:rFonts w:ascii="Verdana" w:hAnsi="Verdana"/>
          <w:noProof/>
          <w:lang w:val="en-US" w:eastAsia="en-US"/>
        </w:rPr>
        <w:drawing>
          <wp:inline distT="0" distB="0" distL="0" distR="0" wp14:anchorId="6F193DC3" wp14:editId="3663456C">
            <wp:extent cx="4976274" cy="2563118"/>
            <wp:effectExtent l="0" t="0" r="2540" b="2540"/>
            <wp:docPr id="251" name="Picture 251" descr="../../../../../../../Desktop/Azure/lab3/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Azure/lab3/ima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80301" cy="2565192"/>
                    </a:xfrm>
                    <a:prstGeom prst="rect">
                      <a:avLst/>
                    </a:prstGeom>
                    <a:noFill/>
                    <a:ln>
                      <a:noFill/>
                    </a:ln>
                  </pic:spPr>
                </pic:pic>
              </a:graphicData>
            </a:graphic>
          </wp:inline>
        </w:drawing>
      </w:r>
    </w:p>
    <w:p w14:paraId="6EB54EFF" w14:textId="77777777" w:rsidR="008205D8" w:rsidRPr="00D65062" w:rsidRDefault="008205D8" w:rsidP="008205D8">
      <w:pPr>
        <w:rPr>
          <w:rFonts w:ascii="Verdana" w:hAnsi="Verdana"/>
          <w:lang w:val="en-US"/>
        </w:rPr>
      </w:pPr>
    </w:p>
    <w:p w14:paraId="3CA47F6D" w14:textId="77777777" w:rsidR="008205D8" w:rsidRPr="00D65062" w:rsidRDefault="008205D8" w:rsidP="008205D8">
      <w:pPr>
        <w:rPr>
          <w:rFonts w:ascii="Verdana" w:hAnsi="Verdana"/>
          <w:lang w:val="en-US"/>
        </w:rPr>
      </w:pPr>
      <w:r w:rsidRPr="00D65062">
        <w:rPr>
          <w:rFonts w:ascii="Verdana" w:hAnsi="Verdana"/>
          <w:lang w:val="en-US"/>
        </w:rPr>
        <w:t>Remove the default code, paste the content of the ARM template and hit “Save”.  This opens Microsoft Azure &gt; Custom deployment.</w:t>
      </w:r>
    </w:p>
    <w:p w14:paraId="0DB95CEE" w14:textId="77777777" w:rsidR="008205D8" w:rsidRPr="00D65062" w:rsidRDefault="008205D8" w:rsidP="008205D8">
      <w:pPr>
        <w:rPr>
          <w:rFonts w:ascii="Verdana" w:hAnsi="Verdana"/>
          <w:lang w:val="en-US"/>
        </w:rPr>
      </w:pPr>
      <w:r w:rsidRPr="00D65062">
        <w:rPr>
          <w:rFonts w:ascii="Verdana" w:hAnsi="Verdana"/>
          <w:lang w:val="en-US"/>
        </w:rPr>
        <w:lastRenderedPageBreak/>
        <w:t>Use the information provided in table 3.1 to complete the Custom deployment process.  Leave all other settings as default.</w:t>
      </w:r>
    </w:p>
    <w:p w14:paraId="1B2ED242" w14:textId="77777777" w:rsidR="008205D8" w:rsidRPr="00D65062" w:rsidRDefault="008205D8" w:rsidP="008205D8">
      <w:pPr>
        <w:rPr>
          <w:rFonts w:ascii="Verdana" w:hAnsi="Verdana"/>
          <w:lang w:val="en-US"/>
        </w:rPr>
      </w:pPr>
    </w:p>
    <w:p w14:paraId="6E44DF80" w14:textId="77777777" w:rsidR="008205D8" w:rsidRPr="00D65062" w:rsidRDefault="008205D8" w:rsidP="008205D8">
      <w:pPr>
        <w:pStyle w:val="p1"/>
        <w:jc w:val="both"/>
        <w:rPr>
          <w:rFonts w:ascii="Verdana" w:hAnsi="Verdana"/>
          <w:sz w:val="24"/>
          <w:szCs w:val="24"/>
          <w:lang w:val="en-US"/>
        </w:rPr>
      </w:pPr>
      <w:r w:rsidRPr="00D65062">
        <w:rPr>
          <w:rFonts w:ascii="Verdana" w:hAnsi="Verdana"/>
          <w:sz w:val="24"/>
          <w:szCs w:val="24"/>
          <w:lang w:val="en-US"/>
        </w:rPr>
        <w:t>Table 3.1</w:t>
      </w:r>
    </w:p>
    <w:p w14:paraId="633F342C" w14:textId="77777777" w:rsidR="008205D8" w:rsidRPr="00D65062" w:rsidRDefault="008205D8" w:rsidP="008205D8">
      <w:pPr>
        <w:pStyle w:val="p1"/>
        <w:jc w:val="both"/>
        <w:rPr>
          <w:rFonts w:ascii="Verdana" w:hAnsi="Verdana"/>
          <w:sz w:val="24"/>
          <w:szCs w:val="24"/>
          <w:lang w:val="en-US"/>
        </w:rPr>
      </w:pPr>
    </w:p>
    <w:tbl>
      <w:tblPr>
        <w:tblStyle w:val="GridTable4-Accent1"/>
        <w:tblW w:w="0" w:type="auto"/>
        <w:tblLook w:val="04A0" w:firstRow="1" w:lastRow="0" w:firstColumn="1" w:lastColumn="0" w:noHBand="0" w:noVBand="1"/>
      </w:tblPr>
      <w:tblGrid>
        <w:gridCol w:w="3232"/>
        <w:gridCol w:w="6164"/>
      </w:tblGrid>
      <w:tr w:rsidR="008205D8" w:rsidRPr="00D65062" w14:paraId="79702ACE"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0AC173CC"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3A841D98"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5591E7EB"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F2711D4" w14:textId="77777777" w:rsidR="008205D8" w:rsidRPr="00D65062" w:rsidRDefault="008205D8" w:rsidP="00843CCD">
            <w:pPr>
              <w:pStyle w:val="p1"/>
              <w:tabs>
                <w:tab w:val="center" w:pos="1508"/>
              </w:tabs>
              <w:jc w:val="both"/>
              <w:rPr>
                <w:rFonts w:ascii="Verdana" w:hAnsi="Verdana"/>
                <w:b w:val="0"/>
                <w:sz w:val="24"/>
                <w:szCs w:val="24"/>
                <w:lang w:val="en-US"/>
              </w:rPr>
            </w:pPr>
            <w:r w:rsidRPr="00D65062">
              <w:rPr>
                <w:rFonts w:ascii="Verdana" w:hAnsi="Verdana"/>
                <w:b w:val="0"/>
                <w:sz w:val="24"/>
                <w:szCs w:val="24"/>
                <w:lang w:val="en-US"/>
              </w:rPr>
              <w:t>Subscription</w:t>
            </w:r>
            <w:r w:rsidRPr="00D65062">
              <w:rPr>
                <w:rFonts w:ascii="Verdana" w:hAnsi="Verdana"/>
                <w:b w:val="0"/>
                <w:sz w:val="24"/>
                <w:szCs w:val="24"/>
                <w:lang w:val="en-US"/>
              </w:rPr>
              <w:tab/>
            </w:r>
          </w:p>
        </w:tc>
        <w:tc>
          <w:tcPr>
            <w:tcW w:w="6164" w:type="dxa"/>
          </w:tcPr>
          <w:p w14:paraId="78E3C88E"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&lt;User Unique&gt;</w:t>
            </w:r>
          </w:p>
        </w:tc>
      </w:tr>
      <w:tr w:rsidR="008205D8" w:rsidRPr="00D65062" w14:paraId="231AA90A" w14:textId="77777777" w:rsidTr="00843CCD">
        <w:tc>
          <w:tcPr>
            <w:cnfStyle w:val="001000000000" w:firstRow="0" w:lastRow="0" w:firstColumn="1" w:lastColumn="0" w:oddVBand="0" w:evenVBand="0" w:oddHBand="0" w:evenHBand="0" w:firstRowFirstColumn="0" w:firstRowLastColumn="0" w:lastRowFirstColumn="0" w:lastRowLastColumn="0"/>
            <w:tcW w:w="3232" w:type="dxa"/>
          </w:tcPr>
          <w:p w14:paraId="597B17C8" w14:textId="77777777" w:rsidR="008205D8" w:rsidRPr="00D65062" w:rsidRDefault="008205D8" w:rsidP="00843CCD">
            <w:pPr>
              <w:pStyle w:val="p1"/>
              <w:tabs>
                <w:tab w:val="left" w:pos="2019"/>
              </w:tabs>
              <w:jc w:val="both"/>
              <w:rPr>
                <w:rFonts w:ascii="Verdana" w:hAnsi="Verdana"/>
                <w:sz w:val="24"/>
                <w:szCs w:val="24"/>
                <w:lang w:val="en-US"/>
              </w:rPr>
            </w:pPr>
            <w:r w:rsidRPr="00D65062">
              <w:rPr>
                <w:rFonts w:ascii="Verdana" w:hAnsi="Verdana"/>
                <w:b w:val="0"/>
                <w:sz w:val="24"/>
                <w:szCs w:val="24"/>
                <w:lang w:val="en-US"/>
              </w:rPr>
              <w:t>Resource group</w:t>
            </w:r>
            <w:r w:rsidRPr="00D65062">
              <w:rPr>
                <w:rFonts w:ascii="Verdana" w:hAnsi="Verdana"/>
                <w:b w:val="0"/>
                <w:sz w:val="24"/>
                <w:szCs w:val="24"/>
                <w:lang w:val="en-US"/>
              </w:rPr>
              <w:tab/>
            </w:r>
          </w:p>
        </w:tc>
        <w:tc>
          <w:tcPr>
            <w:tcW w:w="6164" w:type="dxa"/>
          </w:tcPr>
          <w:p w14:paraId="624C45B2"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Create new</w:t>
            </w:r>
          </w:p>
        </w:tc>
      </w:tr>
      <w:tr w:rsidR="008205D8" w:rsidRPr="00D65062" w14:paraId="3B234891"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0D3A346" w14:textId="77777777" w:rsidR="008205D8" w:rsidRPr="00D65062" w:rsidRDefault="008205D8" w:rsidP="00843CCD">
            <w:pPr>
              <w:pStyle w:val="p1"/>
              <w:tabs>
                <w:tab w:val="right" w:pos="3016"/>
              </w:tabs>
              <w:jc w:val="both"/>
              <w:rPr>
                <w:rFonts w:ascii="Verdana" w:hAnsi="Verdana"/>
                <w:b w:val="0"/>
                <w:sz w:val="24"/>
                <w:szCs w:val="24"/>
                <w:lang w:val="en-US"/>
              </w:rPr>
            </w:pPr>
            <w:r w:rsidRPr="00D65062">
              <w:rPr>
                <w:rFonts w:ascii="Verdana" w:hAnsi="Verdana"/>
                <w:b w:val="0"/>
                <w:sz w:val="24"/>
                <w:szCs w:val="24"/>
                <w:lang w:val="en-US"/>
              </w:rPr>
              <w:t>Resource group name</w:t>
            </w:r>
          </w:p>
        </w:tc>
        <w:tc>
          <w:tcPr>
            <w:tcW w:w="6164" w:type="dxa"/>
          </w:tcPr>
          <w:p w14:paraId="622B8893"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bigipuser&lt;student number&gt;-aa</w:t>
            </w:r>
          </w:p>
        </w:tc>
      </w:tr>
      <w:tr w:rsidR="008205D8" w:rsidRPr="00D65062" w14:paraId="378147FD" w14:textId="77777777" w:rsidTr="00843CCD">
        <w:tc>
          <w:tcPr>
            <w:cnfStyle w:val="001000000000" w:firstRow="0" w:lastRow="0" w:firstColumn="1" w:lastColumn="0" w:oddVBand="0" w:evenVBand="0" w:oddHBand="0" w:evenHBand="0" w:firstRowFirstColumn="0" w:firstRowLastColumn="0" w:lastRowFirstColumn="0" w:lastRowLastColumn="0"/>
            <w:tcW w:w="3232" w:type="dxa"/>
          </w:tcPr>
          <w:p w14:paraId="53A3C25C" w14:textId="77777777" w:rsidR="008205D8" w:rsidRPr="00D65062" w:rsidRDefault="008205D8" w:rsidP="00843CCD">
            <w:pPr>
              <w:pStyle w:val="p1"/>
              <w:tabs>
                <w:tab w:val="right" w:pos="3016"/>
              </w:tabs>
              <w:jc w:val="both"/>
              <w:rPr>
                <w:rFonts w:ascii="Verdana" w:hAnsi="Verdana"/>
                <w:sz w:val="24"/>
                <w:szCs w:val="24"/>
                <w:lang w:val="en-US"/>
              </w:rPr>
            </w:pPr>
            <w:r w:rsidRPr="00D65062">
              <w:rPr>
                <w:rFonts w:ascii="Verdana" w:hAnsi="Verdana"/>
                <w:b w:val="0"/>
                <w:sz w:val="24"/>
                <w:szCs w:val="24"/>
                <w:lang w:val="en-US"/>
              </w:rPr>
              <w:t>Location</w:t>
            </w:r>
          </w:p>
        </w:tc>
        <w:tc>
          <w:tcPr>
            <w:tcW w:w="6164" w:type="dxa"/>
          </w:tcPr>
          <w:p w14:paraId="4C641B8A"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&lt;Closest Azure DC&gt;</w:t>
            </w:r>
          </w:p>
        </w:tc>
      </w:tr>
      <w:tr w:rsidR="008205D8" w:rsidRPr="00D65062" w14:paraId="3F42CDFC"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75B379FE"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Admin Password</w:t>
            </w:r>
          </w:p>
        </w:tc>
        <w:tc>
          <w:tcPr>
            <w:tcW w:w="6164" w:type="dxa"/>
          </w:tcPr>
          <w:p w14:paraId="015BF140"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Demo123Demo123!</w:t>
            </w:r>
          </w:p>
        </w:tc>
      </w:tr>
      <w:tr w:rsidR="008205D8" w:rsidRPr="00D65062" w14:paraId="2649D417" w14:textId="77777777" w:rsidTr="00843CCD">
        <w:trPr>
          <w:trHeight w:val="319"/>
        </w:trPr>
        <w:tc>
          <w:tcPr>
            <w:cnfStyle w:val="001000000000" w:firstRow="0" w:lastRow="0" w:firstColumn="1" w:lastColumn="0" w:oddVBand="0" w:evenVBand="0" w:oddHBand="0" w:evenHBand="0" w:firstRowFirstColumn="0" w:firstRowLastColumn="0" w:lastRowFirstColumn="0" w:lastRowLastColumn="0"/>
            <w:tcW w:w="3232" w:type="dxa"/>
          </w:tcPr>
          <w:p w14:paraId="00E51D0F" w14:textId="74A0A442" w:rsidR="008205D8" w:rsidRPr="00D65062" w:rsidRDefault="00D87E7D" w:rsidP="00843CCD">
            <w:pPr>
              <w:pStyle w:val="p1"/>
              <w:jc w:val="both"/>
              <w:rPr>
                <w:rFonts w:ascii="Verdana" w:hAnsi="Verdana"/>
                <w:b w:val="0"/>
                <w:sz w:val="24"/>
                <w:szCs w:val="24"/>
                <w:lang w:val="en-US"/>
              </w:rPr>
            </w:pPr>
            <w:r w:rsidRPr="00D65062">
              <w:rPr>
                <w:rFonts w:ascii="Verdana" w:hAnsi="Verdana"/>
                <w:b w:val="0"/>
                <w:sz w:val="24"/>
                <w:szCs w:val="24"/>
                <w:lang w:val="en-US"/>
              </w:rPr>
              <w:t>Dns</w:t>
            </w:r>
            <w:r w:rsidR="008205D8" w:rsidRPr="00D65062">
              <w:rPr>
                <w:rFonts w:ascii="Verdana" w:hAnsi="Verdana"/>
                <w:b w:val="0"/>
                <w:sz w:val="24"/>
                <w:szCs w:val="24"/>
                <w:lang w:val="en-US"/>
              </w:rPr>
              <w:t xml:space="preserve"> Name for Public IP</w:t>
            </w:r>
          </w:p>
        </w:tc>
        <w:tc>
          <w:tcPr>
            <w:tcW w:w="6164" w:type="dxa"/>
          </w:tcPr>
          <w:p w14:paraId="70988597"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f5bigipuser&lt;student number&gt;aa</w:t>
            </w:r>
          </w:p>
        </w:tc>
      </w:tr>
    </w:tbl>
    <w:p w14:paraId="795A3A76" w14:textId="77777777" w:rsidR="008205D8" w:rsidRPr="00D65062" w:rsidRDefault="008205D8" w:rsidP="008205D8">
      <w:pPr>
        <w:rPr>
          <w:rFonts w:ascii="Verdana" w:hAnsi="Verdana"/>
          <w:lang w:val="en-US"/>
        </w:rPr>
      </w:pPr>
    </w:p>
    <w:p w14:paraId="1581C558" w14:textId="77777777" w:rsidR="008205D8" w:rsidRPr="00D65062" w:rsidRDefault="008205D8" w:rsidP="008205D8">
      <w:pPr>
        <w:rPr>
          <w:rFonts w:ascii="Verdana" w:hAnsi="Verdana"/>
          <w:lang w:val="en-US"/>
        </w:rPr>
      </w:pPr>
      <w:r w:rsidRPr="00D65062">
        <w:rPr>
          <w:rFonts w:ascii="Verdana" w:hAnsi="Verdana"/>
          <w:noProof/>
          <w:lang w:val="en-US" w:eastAsia="en-US"/>
        </w:rPr>
        <w:drawing>
          <wp:inline distT="0" distB="0" distL="0" distR="0" wp14:anchorId="196B0326" wp14:editId="39648426">
            <wp:extent cx="4417078" cy="5727479"/>
            <wp:effectExtent l="0" t="0" r="2540" b="0"/>
            <wp:docPr id="252" name="Picture 252" descr="../../../../../../../Desktop/Azure/lab3/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zure/lab3/ima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18628" cy="5729489"/>
                    </a:xfrm>
                    <a:prstGeom prst="rect">
                      <a:avLst/>
                    </a:prstGeom>
                    <a:noFill/>
                    <a:ln>
                      <a:noFill/>
                    </a:ln>
                  </pic:spPr>
                </pic:pic>
              </a:graphicData>
            </a:graphic>
          </wp:inline>
        </w:drawing>
      </w:r>
    </w:p>
    <w:p w14:paraId="2E7C79D7" w14:textId="77777777" w:rsidR="008205D8" w:rsidRPr="00D65062" w:rsidRDefault="008205D8" w:rsidP="008205D8">
      <w:pPr>
        <w:rPr>
          <w:rFonts w:ascii="Verdana" w:hAnsi="Verdana"/>
          <w:lang w:val="en-US"/>
        </w:rPr>
      </w:pPr>
      <w:r w:rsidRPr="00D65062">
        <w:rPr>
          <w:rFonts w:ascii="Verdana" w:hAnsi="Verdana"/>
          <w:lang w:val="en-US"/>
        </w:rPr>
        <w:br w:type="page"/>
      </w:r>
      <w:r w:rsidRPr="00D65062">
        <w:rPr>
          <w:rFonts w:ascii="Verdana" w:eastAsia="Times New Roman" w:hAnsi="Verdana" w:cs="Tahoma"/>
          <w:color w:val="000000" w:themeColor="text1"/>
          <w:shd w:val="clear" w:color="auto" w:fill="FFFFFF"/>
          <w:lang w:val="en-US"/>
        </w:rPr>
        <w:lastRenderedPageBreak/>
        <w:t>Scroll down and check “I agree to the terms and conditions stated above”, then click on “Purchase”.</w:t>
      </w:r>
    </w:p>
    <w:p w14:paraId="785B01C5" w14:textId="77777777" w:rsidR="008205D8" w:rsidRPr="00D65062" w:rsidRDefault="008205D8" w:rsidP="008205D8">
      <w:pPr>
        <w:rPr>
          <w:rFonts w:ascii="Verdana" w:eastAsia="Times New Roman" w:hAnsi="Verdana" w:cs="Tahoma"/>
          <w:color w:val="474747"/>
          <w:shd w:val="clear" w:color="auto" w:fill="FFFFFF"/>
          <w:lang w:val="en-US"/>
        </w:rPr>
      </w:pPr>
    </w:p>
    <w:p w14:paraId="565FEC82"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Go to resource groups, select f5bigipuser&lt;student number&gt;-aa and look for the resource type load balancer.</w:t>
      </w:r>
    </w:p>
    <w:p w14:paraId="39012080" w14:textId="77777777" w:rsidR="008205D8" w:rsidRPr="00D65062" w:rsidRDefault="008205D8" w:rsidP="008205D8">
      <w:pPr>
        <w:pStyle w:val="p1"/>
        <w:rPr>
          <w:rFonts w:ascii="Verdana" w:hAnsi="Verdana"/>
          <w:sz w:val="24"/>
          <w:szCs w:val="24"/>
          <w:lang w:val="en-US"/>
        </w:rPr>
      </w:pPr>
    </w:p>
    <w:p w14:paraId="7B48B034"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602E7A3F" wp14:editId="7214B7EC">
            <wp:extent cx="5963285" cy="2544445"/>
            <wp:effectExtent l="0" t="0" r="5715" b="0"/>
            <wp:docPr id="253" name="Picture 253" descr="../../../../../../../Desktop/Azure/lab3/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zure/lab3/ima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63285" cy="2544445"/>
                    </a:xfrm>
                    <a:prstGeom prst="rect">
                      <a:avLst/>
                    </a:prstGeom>
                    <a:noFill/>
                    <a:ln>
                      <a:noFill/>
                    </a:ln>
                  </pic:spPr>
                </pic:pic>
              </a:graphicData>
            </a:graphic>
          </wp:inline>
        </w:drawing>
      </w:r>
    </w:p>
    <w:p w14:paraId="2E9CB5B3" w14:textId="77777777" w:rsidR="008205D8" w:rsidRPr="00D65062" w:rsidRDefault="008205D8" w:rsidP="008205D8">
      <w:pPr>
        <w:pStyle w:val="p1"/>
        <w:rPr>
          <w:rFonts w:ascii="Verdana" w:hAnsi="Verdana"/>
          <w:sz w:val="24"/>
          <w:szCs w:val="24"/>
          <w:lang w:val="en-US"/>
        </w:rPr>
      </w:pPr>
    </w:p>
    <w:p w14:paraId="4CF362C7"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This load balancer is an Azure Load Balancer (ALB) which will be in front of the two BIG-IPs and used to support the setup of the cluster. Click on it for more details.</w:t>
      </w:r>
    </w:p>
    <w:p w14:paraId="30214276" w14:textId="77777777" w:rsidR="008205D8" w:rsidRPr="00D65062" w:rsidRDefault="008205D8" w:rsidP="008205D8">
      <w:pPr>
        <w:pStyle w:val="p1"/>
        <w:rPr>
          <w:rFonts w:ascii="Verdana" w:hAnsi="Verdana"/>
          <w:sz w:val="24"/>
          <w:szCs w:val="24"/>
          <w:lang w:val="en-US"/>
        </w:rPr>
      </w:pPr>
    </w:p>
    <w:p w14:paraId="06FF7E5D"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Let’s start collecting some interesting information. First, identify the different NAT rules that have been deployed. From the Resource Group, click on “Inbound NAT rules”.</w:t>
      </w:r>
    </w:p>
    <w:p w14:paraId="129F72EE" w14:textId="77777777" w:rsidR="008205D8" w:rsidRPr="00D65062" w:rsidRDefault="008205D8" w:rsidP="008205D8">
      <w:pPr>
        <w:pStyle w:val="p1"/>
        <w:rPr>
          <w:rFonts w:ascii="Verdana" w:hAnsi="Verdana"/>
          <w:sz w:val="24"/>
          <w:szCs w:val="24"/>
          <w:lang w:val="en-US"/>
        </w:rPr>
      </w:pPr>
    </w:p>
    <w:p w14:paraId="0A08D055"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1FE0CE4D" wp14:editId="0E57134D">
            <wp:extent cx="5662074" cy="2321263"/>
            <wp:effectExtent l="0" t="0" r="2540" b="0"/>
            <wp:docPr id="254" name="Picture 254" descr="../../../../../../../Desktop/Azure/lab3/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Azure/lab3/ima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65370" cy="2322614"/>
                    </a:xfrm>
                    <a:prstGeom prst="rect">
                      <a:avLst/>
                    </a:prstGeom>
                    <a:noFill/>
                    <a:ln>
                      <a:noFill/>
                    </a:ln>
                  </pic:spPr>
                </pic:pic>
              </a:graphicData>
            </a:graphic>
          </wp:inline>
        </w:drawing>
      </w:r>
    </w:p>
    <w:p w14:paraId="0F2D0561" w14:textId="77777777" w:rsidR="008205D8" w:rsidRPr="00D65062" w:rsidRDefault="008205D8" w:rsidP="008205D8">
      <w:pPr>
        <w:pStyle w:val="p1"/>
        <w:rPr>
          <w:rFonts w:ascii="Verdana" w:hAnsi="Verdana"/>
          <w:sz w:val="24"/>
          <w:szCs w:val="24"/>
          <w:lang w:val="en-US"/>
        </w:rPr>
      </w:pPr>
    </w:p>
    <w:p w14:paraId="4D340C11" w14:textId="77777777" w:rsidR="008205D8" w:rsidRPr="00D65062" w:rsidRDefault="008205D8" w:rsidP="008205D8">
      <w:pPr>
        <w:jc w:val="both"/>
        <w:rPr>
          <w:rFonts w:ascii="Verdana" w:hAnsi="Verdana"/>
          <w:lang w:val="en-US"/>
        </w:rPr>
      </w:pPr>
      <w:r w:rsidRPr="00D65062">
        <w:rPr>
          <w:rFonts w:ascii="Verdana" w:hAnsi="Verdana"/>
          <w:lang w:val="en-US"/>
        </w:rPr>
        <w:t>Take note of the different service ports.  These will be used in subsequent steps.</w:t>
      </w:r>
    </w:p>
    <w:p w14:paraId="60BFB9FF" w14:textId="77777777" w:rsidR="008205D8" w:rsidRPr="00D65062" w:rsidRDefault="008205D8" w:rsidP="008205D8">
      <w:pPr>
        <w:pStyle w:val="p1"/>
        <w:rPr>
          <w:rFonts w:ascii="Verdana" w:hAnsi="Verdana"/>
          <w:sz w:val="24"/>
          <w:szCs w:val="24"/>
          <w:lang w:val="en-US"/>
        </w:rPr>
      </w:pPr>
    </w:p>
    <w:p w14:paraId="364F52F7" w14:textId="77777777" w:rsidR="008205D8" w:rsidRPr="00D65062" w:rsidRDefault="008205D8" w:rsidP="008205D8">
      <w:pPr>
        <w:pStyle w:val="p1"/>
        <w:rPr>
          <w:rFonts w:ascii="Verdana" w:hAnsi="Verdana"/>
          <w:sz w:val="24"/>
          <w:szCs w:val="24"/>
          <w:lang w:val="en-US"/>
        </w:rPr>
      </w:pPr>
    </w:p>
    <w:p w14:paraId="1C2E93B7" w14:textId="77777777" w:rsidR="008205D8" w:rsidRPr="00D65062" w:rsidRDefault="008205D8" w:rsidP="008205D8">
      <w:pPr>
        <w:rPr>
          <w:rFonts w:ascii="Verdana" w:hAnsi="Verdana"/>
          <w:lang w:val="en-US"/>
        </w:rPr>
      </w:pPr>
      <w:r w:rsidRPr="00D65062">
        <w:rPr>
          <w:rFonts w:ascii="Verdana" w:hAnsi="Verdana"/>
          <w:lang w:val="en-US"/>
        </w:rPr>
        <w:t>Now, take a look at the Backend pools.  Expand “loadBalancerBackEnd” to view the IP addresses of the F5 BIG-IPs sitting behind the Azure ALB.</w:t>
      </w:r>
    </w:p>
    <w:p w14:paraId="41E59FFC" w14:textId="77777777" w:rsidR="008205D8" w:rsidRPr="00D65062" w:rsidRDefault="008205D8" w:rsidP="008205D8">
      <w:pPr>
        <w:pStyle w:val="p1"/>
        <w:rPr>
          <w:rFonts w:ascii="Verdana" w:hAnsi="Verdana"/>
          <w:sz w:val="24"/>
          <w:szCs w:val="24"/>
          <w:lang w:val="en-US"/>
        </w:rPr>
      </w:pPr>
    </w:p>
    <w:p w14:paraId="21374B7C"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3D8C34B5" wp14:editId="46CEE563">
            <wp:extent cx="5963285" cy="2236470"/>
            <wp:effectExtent l="0" t="0" r="5715" b="0"/>
            <wp:docPr id="255" name="Picture 255" descr="../../../../../../../Desktop/Azure/lab3/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Azure/lab3/ima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63285" cy="2236470"/>
                    </a:xfrm>
                    <a:prstGeom prst="rect">
                      <a:avLst/>
                    </a:prstGeom>
                    <a:noFill/>
                    <a:ln>
                      <a:noFill/>
                    </a:ln>
                  </pic:spPr>
                </pic:pic>
              </a:graphicData>
            </a:graphic>
          </wp:inline>
        </w:drawing>
      </w:r>
    </w:p>
    <w:p w14:paraId="61578BB8" w14:textId="77777777" w:rsidR="008205D8" w:rsidRPr="00D65062" w:rsidRDefault="008205D8" w:rsidP="008205D8">
      <w:pPr>
        <w:pStyle w:val="p1"/>
        <w:rPr>
          <w:rFonts w:ascii="Verdana" w:hAnsi="Verdana"/>
          <w:sz w:val="24"/>
          <w:szCs w:val="24"/>
          <w:lang w:val="en-US"/>
        </w:rPr>
      </w:pPr>
    </w:p>
    <w:p w14:paraId="7697EA1B" w14:textId="77777777" w:rsidR="008205D8" w:rsidRPr="00D65062" w:rsidRDefault="008205D8" w:rsidP="008205D8">
      <w:pPr>
        <w:jc w:val="both"/>
        <w:rPr>
          <w:rFonts w:ascii="Verdana" w:hAnsi="Verdana"/>
          <w:lang w:val="en-US"/>
        </w:rPr>
      </w:pPr>
      <w:r w:rsidRPr="00D65062">
        <w:rPr>
          <w:rFonts w:ascii="Verdana" w:hAnsi="Verdana"/>
          <w:lang w:val="en-US"/>
        </w:rPr>
        <w:t>Take note of the IP addresses.  These will be used in subsequent steps.</w:t>
      </w:r>
    </w:p>
    <w:p w14:paraId="3CFD0CF6" w14:textId="77777777" w:rsidR="008205D8" w:rsidRPr="00D65062" w:rsidRDefault="008205D8" w:rsidP="008205D8">
      <w:pPr>
        <w:pStyle w:val="p1"/>
        <w:rPr>
          <w:rFonts w:ascii="Verdana" w:hAnsi="Verdana"/>
          <w:sz w:val="24"/>
          <w:szCs w:val="24"/>
          <w:lang w:val="en-US"/>
        </w:rPr>
      </w:pPr>
    </w:p>
    <w:p w14:paraId="52E71CA5"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Next, look at the Load Balancing rules. Notice the rules for HTTP and HTTPS applications and the ports used on the backend.  Azure Load Balancer uses NAT to direct traffic to the different service ports.</w:t>
      </w:r>
    </w:p>
    <w:p w14:paraId="0742D9A2" w14:textId="77777777" w:rsidR="008205D8" w:rsidRPr="00D65062" w:rsidRDefault="008205D8" w:rsidP="008205D8">
      <w:pPr>
        <w:pStyle w:val="p1"/>
        <w:rPr>
          <w:rFonts w:ascii="Verdana" w:hAnsi="Verdana"/>
          <w:sz w:val="24"/>
          <w:szCs w:val="24"/>
          <w:lang w:val="en-US"/>
        </w:rPr>
      </w:pPr>
    </w:p>
    <w:p w14:paraId="2AA3E0B6"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0A42D472" wp14:editId="40DCC5D9">
            <wp:extent cx="5963285" cy="2901950"/>
            <wp:effectExtent l="0" t="0" r="5715" b="0"/>
            <wp:docPr id="34" name="Picture 34"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Azure/lab3/imag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63285" cy="2901950"/>
                    </a:xfrm>
                    <a:prstGeom prst="rect">
                      <a:avLst/>
                    </a:prstGeom>
                    <a:noFill/>
                    <a:ln>
                      <a:noFill/>
                    </a:ln>
                  </pic:spPr>
                </pic:pic>
              </a:graphicData>
            </a:graphic>
          </wp:inline>
        </w:drawing>
      </w:r>
    </w:p>
    <w:p w14:paraId="6BF07D2E" w14:textId="77777777" w:rsidR="008205D8" w:rsidRPr="00D65062" w:rsidRDefault="008205D8" w:rsidP="008205D8">
      <w:pPr>
        <w:pStyle w:val="p1"/>
        <w:rPr>
          <w:rFonts w:ascii="Verdana" w:hAnsi="Verdana"/>
          <w:sz w:val="24"/>
          <w:szCs w:val="24"/>
          <w:lang w:val="en-US"/>
        </w:rPr>
      </w:pPr>
    </w:p>
    <w:p w14:paraId="03FF5077" w14:textId="77777777" w:rsidR="008205D8" w:rsidRPr="00D65062" w:rsidRDefault="008205D8" w:rsidP="008205D8">
      <w:pPr>
        <w:jc w:val="both"/>
        <w:rPr>
          <w:rFonts w:ascii="Verdana" w:hAnsi="Verdana"/>
          <w:lang w:val="en-US"/>
        </w:rPr>
      </w:pPr>
      <w:r w:rsidRPr="00D65062">
        <w:rPr>
          <w:rFonts w:ascii="Verdana" w:hAnsi="Verdana"/>
          <w:lang w:val="en-US"/>
        </w:rPr>
        <w:t>Take note of the port mappings.  These will be used in subsequent steps.</w:t>
      </w:r>
    </w:p>
    <w:p w14:paraId="74BE975B" w14:textId="77777777" w:rsidR="008205D8" w:rsidRPr="00D65062" w:rsidRDefault="008205D8" w:rsidP="008205D8">
      <w:pPr>
        <w:pStyle w:val="p1"/>
        <w:rPr>
          <w:rFonts w:ascii="Verdana" w:hAnsi="Verdana"/>
          <w:sz w:val="24"/>
          <w:szCs w:val="24"/>
          <w:lang w:val="en-US"/>
        </w:rPr>
      </w:pPr>
    </w:p>
    <w:p w14:paraId="4EC16BC1" w14:textId="77777777" w:rsidR="008205D8" w:rsidRPr="00D65062" w:rsidRDefault="008205D8" w:rsidP="008205D8">
      <w:pPr>
        <w:pStyle w:val="p1"/>
        <w:rPr>
          <w:rFonts w:ascii="Verdana" w:hAnsi="Verdana"/>
          <w:sz w:val="24"/>
          <w:szCs w:val="24"/>
          <w:lang w:val="en-US"/>
        </w:rPr>
      </w:pPr>
    </w:p>
    <w:p w14:paraId="6D4FA1F4"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lastRenderedPageBreak/>
        <w:t>You will now connect to the F5 BIG-IPs. To do so you first need to identify the BIG-IPs’ public IP by clicking on of the virtual machines under the f5bigipuser&lt;student number&gt;-aa Resource group.</w:t>
      </w:r>
    </w:p>
    <w:p w14:paraId="2304FB7D" w14:textId="77777777" w:rsidR="008205D8" w:rsidRPr="00D65062" w:rsidRDefault="008205D8" w:rsidP="008205D8">
      <w:pPr>
        <w:pStyle w:val="p1"/>
        <w:rPr>
          <w:rFonts w:ascii="Verdana" w:hAnsi="Verdana"/>
          <w:sz w:val="24"/>
          <w:szCs w:val="24"/>
          <w:lang w:val="en-US"/>
        </w:rPr>
      </w:pPr>
    </w:p>
    <w:p w14:paraId="1130A8FA"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709EE4A7" wp14:editId="1AB6DE2B">
            <wp:extent cx="5763281" cy="3506083"/>
            <wp:effectExtent l="0" t="0" r="2540" b="0"/>
            <wp:docPr id="35" name="Picture 35"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Azure/lab3/imag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6949" cy="3508314"/>
                    </a:xfrm>
                    <a:prstGeom prst="rect">
                      <a:avLst/>
                    </a:prstGeom>
                    <a:noFill/>
                    <a:ln>
                      <a:noFill/>
                    </a:ln>
                  </pic:spPr>
                </pic:pic>
              </a:graphicData>
            </a:graphic>
          </wp:inline>
        </w:drawing>
      </w:r>
    </w:p>
    <w:p w14:paraId="12CF4C00" w14:textId="77777777" w:rsidR="008205D8" w:rsidRPr="00D65062" w:rsidRDefault="008205D8" w:rsidP="008205D8">
      <w:pPr>
        <w:pStyle w:val="p1"/>
        <w:rPr>
          <w:rFonts w:ascii="Verdana" w:hAnsi="Verdana"/>
          <w:sz w:val="24"/>
          <w:szCs w:val="24"/>
          <w:lang w:val="en-US"/>
        </w:rPr>
      </w:pPr>
    </w:p>
    <w:p w14:paraId="35A352EC"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NOTE: Both F5 BIG-IPs have the same public IP address; you can access each individual unit by using the service ports mentioned above.</w:t>
      </w:r>
    </w:p>
    <w:p w14:paraId="55B1070B" w14:textId="77777777" w:rsidR="008205D8" w:rsidRPr="00D65062" w:rsidRDefault="008205D8" w:rsidP="008205D8">
      <w:pPr>
        <w:pStyle w:val="p1"/>
        <w:rPr>
          <w:rFonts w:ascii="Verdana" w:hAnsi="Verdana"/>
          <w:sz w:val="24"/>
          <w:szCs w:val="24"/>
          <w:lang w:val="en-US"/>
        </w:rPr>
      </w:pPr>
    </w:p>
    <w:p w14:paraId="03680CA3"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7475E911" wp14:editId="6A7B1C05">
            <wp:extent cx="4061874" cy="1493571"/>
            <wp:effectExtent l="0" t="0" r="2540" b="5080"/>
            <wp:docPr id="37" name="Picture 37"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Azure/lab3/imag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66903" cy="1495420"/>
                    </a:xfrm>
                    <a:prstGeom prst="rect">
                      <a:avLst/>
                    </a:prstGeom>
                    <a:noFill/>
                    <a:ln>
                      <a:noFill/>
                    </a:ln>
                  </pic:spPr>
                </pic:pic>
              </a:graphicData>
            </a:graphic>
          </wp:inline>
        </w:drawing>
      </w:r>
    </w:p>
    <w:p w14:paraId="49B9824F" w14:textId="77777777" w:rsidR="008205D8" w:rsidRPr="00D65062" w:rsidRDefault="008205D8" w:rsidP="008205D8">
      <w:pPr>
        <w:pStyle w:val="p1"/>
        <w:rPr>
          <w:rFonts w:ascii="Verdana" w:hAnsi="Verdana"/>
          <w:sz w:val="24"/>
          <w:szCs w:val="24"/>
          <w:lang w:val="en-US"/>
        </w:rPr>
      </w:pPr>
    </w:p>
    <w:p w14:paraId="6CC8FA45" w14:textId="77777777" w:rsidR="008205D8" w:rsidRPr="00D65062" w:rsidRDefault="008205D8" w:rsidP="008205D8">
      <w:pPr>
        <w:jc w:val="both"/>
        <w:rPr>
          <w:rFonts w:ascii="Verdana" w:hAnsi="Verdana"/>
          <w:lang w:val="en-US"/>
        </w:rPr>
      </w:pPr>
      <w:r w:rsidRPr="00D65062">
        <w:rPr>
          <w:rFonts w:ascii="Verdana" w:hAnsi="Verdana"/>
          <w:lang w:val="en-US"/>
        </w:rPr>
        <w:t>Take note of the public IP address.  This will be used in subsequent steps.</w:t>
      </w:r>
    </w:p>
    <w:p w14:paraId="753626A5" w14:textId="77777777" w:rsidR="008205D8" w:rsidRPr="00D65062" w:rsidRDefault="008205D8" w:rsidP="008205D8">
      <w:pPr>
        <w:pStyle w:val="p1"/>
        <w:rPr>
          <w:rFonts w:ascii="Verdana" w:hAnsi="Verdana"/>
          <w:sz w:val="24"/>
          <w:szCs w:val="24"/>
          <w:lang w:val="en-US"/>
        </w:rPr>
      </w:pPr>
    </w:p>
    <w:p w14:paraId="39757244" w14:textId="77777777" w:rsidR="008205D8" w:rsidRPr="00D65062" w:rsidRDefault="008205D8" w:rsidP="008205D8">
      <w:pPr>
        <w:pStyle w:val="p1"/>
        <w:rPr>
          <w:rFonts w:ascii="Verdana" w:hAnsi="Verdana"/>
          <w:sz w:val="24"/>
          <w:szCs w:val="24"/>
          <w:lang w:val="en-US"/>
        </w:rPr>
      </w:pPr>
    </w:p>
    <w:p w14:paraId="69AD6AF3" w14:textId="77777777" w:rsidR="008205D8" w:rsidRPr="00D65062" w:rsidRDefault="008205D8" w:rsidP="008205D8">
      <w:pPr>
        <w:pStyle w:val="p1"/>
        <w:rPr>
          <w:rFonts w:ascii="Verdana" w:hAnsi="Verdana"/>
          <w:sz w:val="24"/>
          <w:szCs w:val="24"/>
          <w:lang w:val="en-US"/>
        </w:rPr>
      </w:pPr>
    </w:p>
    <w:p w14:paraId="3CECDAB9" w14:textId="77777777" w:rsidR="008205D8" w:rsidRPr="00D65062" w:rsidRDefault="008205D8" w:rsidP="008205D8">
      <w:pPr>
        <w:pStyle w:val="p1"/>
        <w:rPr>
          <w:rFonts w:ascii="Verdana" w:hAnsi="Verdana"/>
          <w:sz w:val="24"/>
          <w:szCs w:val="24"/>
          <w:lang w:val="en-US"/>
        </w:rPr>
      </w:pPr>
    </w:p>
    <w:p w14:paraId="658FBB01" w14:textId="77777777" w:rsidR="008205D8" w:rsidRPr="00D65062" w:rsidRDefault="008205D8" w:rsidP="008205D8">
      <w:pPr>
        <w:pStyle w:val="p1"/>
        <w:rPr>
          <w:rFonts w:ascii="Verdana" w:hAnsi="Verdana"/>
          <w:sz w:val="24"/>
          <w:szCs w:val="24"/>
          <w:lang w:val="en-US"/>
        </w:rPr>
      </w:pPr>
    </w:p>
    <w:p w14:paraId="5606005C" w14:textId="77777777" w:rsidR="008205D8" w:rsidRPr="00D65062" w:rsidRDefault="008205D8" w:rsidP="008205D8">
      <w:pPr>
        <w:pStyle w:val="p1"/>
        <w:rPr>
          <w:rFonts w:ascii="Verdana" w:hAnsi="Verdana"/>
          <w:sz w:val="24"/>
          <w:szCs w:val="24"/>
          <w:lang w:val="en-US"/>
        </w:rPr>
      </w:pPr>
    </w:p>
    <w:p w14:paraId="3F48B1F2" w14:textId="77777777" w:rsidR="008205D8" w:rsidRPr="00D65062" w:rsidRDefault="008205D8" w:rsidP="008205D8">
      <w:pPr>
        <w:pStyle w:val="p1"/>
        <w:rPr>
          <w:rFonts w:ascii="Verdana" w:hAnsi="Verdana"/>
          <w:sz w:val="24"/>
          <w:szCs w:val="24"/>
          <w:lang w:val="en-US"/>
        </w:rPr>
      </w:pPr>
    </w:p>
    <w:p w14:paraId="62DF79A9" w14:textId="77777777" w:rsidR="008205D8" w:rsidRPr="00D65062" w:rsidRDefault="008205D8" w:rsidP="00D87E7D">
      <w:pPr>
        <w:pStyle w:val="Heading2"/>
        <w:rPr>
          <w:lang w:val="en-US"/>
        </w:rPr>
      </w:pPr>
      <w:bookmarkStart w:id="35" w:name="_Toc497485512"/>
      <w:r w:rsidRPr="00D65062">
        <w:rPr>
          <w:lang w:val="en-US"/>
        </w:rPr>
        <w:lastRenderedPageBreak/>
        <w:t>Step 2. License and configure the F5 BIG-IPs</w:t>
      </w:r>
      <w:bookmarkEnd w:id="35"/>
    </w:p>
    <w:p w14:paraId="324B460D" w14:textId="77777777" w:rsidR="008205D8" w:rsidRPr="00D65062" w:rsidRDefault="008205D8" w:rsidP="008205D8">
      <w:pPr>
        <w:pStyle w:val="p1"/>
        <w:rPr>
          <w:rFonts w:ascii="Verdana" w:hAnsi="Verdana"/>
          <w:sz w:val="24"/>
          <w:szCs w:val="24"/>
          <w:lang w:val="en-US"/>
        </w:rPr>
      </w:pPr>
    </w:p>
    <w:p w14:paraId="0CCB2BA8"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You now need to connect to the F5 BIG-IP CLI</w:t>
      </w:r>
      <w:ins w:id="36" w:author="Jeff Giroux" w:date="2017-10-27T10:57:00Z">
        <w:r w:rsidRPr="00D65062">
          <w:rPr>
            <w:rFonts w:ascii="Verdana" w:hAnsi="Verdana"/>
            <w:sz w:val="24"/>
            <w:szCs w:val="24"/>
            <w:lang w:val="en-US"/>
          </w:rPr>
          <w:t>.</w:t>
        </w:r>
      </w:ins>
      <w:r w:rsidRPr="00D65062">
        <w:rPr>
          <w:rFonts w:ascii="Verdana" w:hAnsi="Verdana"/>
          <w:sz w:val="24"/>
          <w:szCs w:val="24"/>
          <w:lang w:val="en-US"/>
        </w:rPr>
        <w:t xml:space="preserve"> in order to complete the following tasks:</w:t>
      </w:r>
    </w:p>
    <w:p w14:paraId="695671B8" w14:textId="77777777" w:rsidR="008205D8" w:rsidRPr="00D65062" w:rsidRDefault="008205D8" w:rsidP="008205D8">
      <w:pPr>
        <w:pStyle w:val="p1"/>
        <w:rPr>
          <w:rFonts w:ascii="Verdana" w:hAnsi="Verdana"/>
          <w:sz w:val="24"/>
          <w:szCs w:val="24"/>
          <w:lang w:val="en-US"/>
        </w:rPr>
      </w:pPr>
    </w:p>
    <w:p w14:paraId="345587B2"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Install the F5 BIG-IP licenses</w:t>
      </w:r>
    </w:p>
    <w:p w14:paraId="50438810"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Update the hostnames</w:t>
      </w:r>
    </w:p>
    <w:p w14:paraId="49C7A3D4"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Update the azureuser password</w:t>
      </w:r>
    </w:p>
    <w:p w14:paraId="0AE4E9F0"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Modify the 1nicautoconfig db variable</w:t>
      </w:r>
    </w:p>
    <w:p w14:paraId="0AEF6193"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Configure self-ips</w:t>
      </w:r>
    </w:p>
    <w:p w14:paraId="1C7EFF86"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Configure device trust</w:t>
      </w:r>
    </w:p>
    <w:p w14:paraId="4F1D7738"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Create a sync-failover device group</w:t>
      </w:r>
    </w:p>
    <w:p w14:paraId="38737A62"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Synchronize the F5 BIG-IPs</w:t>
      </w:r>
    </w:p>
    <w:p w14:paraId="412ACFAD"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Verify synchronization status</w:t>
      </w:r>
    </w:p>
    <w:p w14:paraId="226E0407"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Save the system configuration</w:t>
      </w:r>
    </w:p>
    <w:p w14:paraId="719D54C2"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Reboot devices</w:t>
      </w:r>
    </w:p>
    <w:p w14:paraId="3BC99CF9" w14:textId="77777777" w:rsidR="008205D8" w:rsidRPr="00D65062" w:rsidRDefault="008205D8" w:rsidP="008205D8">
      <w:pPr>
        <w:pStyle w:val="p1"/>
        <w:tabs>
          <w:tab w:val="left" w:pos="4007"/>
        </w:tabs>
        <w:rPr>
          <w:rFonts w:ascii="Verdana" w:hAnsi="Verdana"/>
          <w:sz w:val="24"/>
          <w:szCs w:val="24"/>
          <w:lang w:val="en-US"/>
        </w:rPr>
      </w:pPr>
      <w:r w:rsidRPr="00D65062">
        <w:rPr>
          <w:rFonts w:ascii="Verdana" w:hAnsi="Verdana"/>
          <w:sz w:val="24"/>
          <w:szCs w:val="24"/>
          <w:lang w:val="en-US"/>
        </w:rPr>
        <w:tab/>
      </w:r>
    </w:p>
    <w:p w14:paraId="4097D818"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Now, with the information gathered above, SSH to each F5 BIG-IP.</w:t>
      </w:r>
    </w:p>
    <w:p w14:paraId="1C49F02E" w14:textId="77777777" w:rsidR="008205D8" w:rsidRPr="00D65062" w:rsidRDefault="008205D8" w:rsidP="008205D8">
      <w:pPr>
        <w:pStyle w:val="p1"/>
        <w:rPr>
          <w:rFonts w:ascii="Verdana" w:hAnsi="Verdana"/>
          <w:sz w:val="24"/>
          <w:szCs w:val="24"/>
          <w:lang w:val="en-US"/>
        </w:rPr>
      </w:pPr>
    </w:p>
    <w:p w14:paraId="5B8FD7EC" w14:textId="77777777" w:rsidR="008205D8" w:rsidRPr="00D65062" w:rsidRDefault="008205D8" w:rsidP="008205D8">
      <w:pPr>
        <w:pStyle w:val="p1"/>
        <w:jc w:val="both"/>
        <w:rPr>
          <w:rFonts w:ascii="Verdana" w:hAnsi="Verdana"/>
          <w:b/>
          <w:sz w:val="24"/>
          <w:szCs w:val="24"/>
          <w:lang w:val="en-US"/>
        </w:rPr>
      </w:pPr>
      <w:r w:rsidRPr="00D65062">
        <w:rPr>
          <w:rFonts w:ascii="Verdana" w:hAnsi="Verdana"/>
          <w:b/>
          <w:sz w:val="24"/>
          <w:szCs w:val="24"/>
          <w:lang w:val="en-US"/>
        </w:rPr>
        <w:t>SSH Connectivity for Linux / Mac Users:</w:t>
      </w:r>
    </w:p>
    <w:p w14:paraId="385B4FF4"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From CLI</w:t>
      </w:r>
    </w:p>
    <w:p w14:paraId="2217079A"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277A355F" w14:textId="77777777" w:rsidTr="00843CCD">
        <w:tc>
          <w:tcPr>
            <w:tcW w:w="9396" w:type="dxa"/>
            <w:shd w:val="clear" w:color="auto" w:fill="FFFEDD"/>
          </w:tcPr>
          <w:p w14:paraId="688B6F1E" w14:textId="77777777" w:rsidR="008205D8" w:rsidRPr="00D65062" w:rsidRDefault="008205D8" w:rsidP="00843CCD">
            <w:pPr>
              <w:pStyle w:val="p1"/>
              <w:jc w:val="both"/>
              <w:rPr>
                <w:rFonts w:ascii="Verdana" w:hAnsi="Verdana"/>
                <w:sz w:val="24"/>
                <w:szCs w:val="24"/>
                <w:lang w:val="en-US"/>
              </w:rPr>
            </w:pPr>
          </w:p>
          <w:p w14:paraId="4832B960" w14:textId="77777777" w:rsidR="008205D8" w:rsidRPr="00D65062" w:rsidRDefault="008205D8" w:rsidP="00843CCD">
            <w:pPr>
              <w:pStyle w:val="p1"/>
              <w:jc w:val="both"/>
              <w:rPr>
                <w:rFonts w:ascii="Courier New" w:hAnsi="Courier New" w:cs="Courier New"/>
                <w:sz w:val="24"/>
                <w:szCs w:val="24"/>
                <w:lang w:val="en-US"/>
              </w:rPr>
            </w:pPr>
            <w:r w:rsidRPr="00D65062">
              <w:rPr>
                <w:rFonts w:ascii="Courier New" w:hAnsi="Courier New" w:cs="Courier New"/>
                <w:sz w:val="24"/>
                <w:szCs w:val="24"/>
                <w:lang w:val="en-US"/>
              </w:rPr>
              <w:t>ssh azureuser@&lt;F5 BIG-IP public IP&gt; -p &lt;service port&gt;</w:t>
            </w:r>
          </w:p>
          <w:p w14:paraId="5CFE6BCB" w14:textId="77777777" w:rsidR="008205D8" w:rsidRPr="00D65062" w:rsidRDefault="008205D8" w:rsidP="00843CCD">
            <w:pPr>
              <w:pStyle w:val="p1"/>
              <w:jc w:val="both"/>
              <w:rPr>
                <w:rFonts w:ascii="Verdana" w:hAnsi="Verdana"/>
                <w:sz w:val="24"/>
                <w:szCs w:val="24"/>
                <w:lang w:val="en-US"/>
              </w:rPr>
            </w:pPr>
          </w:p>
        </w:tc>
      </w:tr>
    </w:tbl>
    <w:p w14:paraId="165E4333" w14:textId="77777777" w:rsidR="008205D8" w:rsidRPr="00D65062" w:rsidRDefault="008205D8" w:rsidP="008205D8">
      <w:pPr>
        <w:pStyle w:val="p1"/>
        <w:rPr>
          <w:rFonts w:ascii="Verdana" w:hAnsi="Verdana"/>
          <w:sz w:val="24"/>
          <w:szCs w:val="24"/>
          <w:lang w:val="en-US"/>
        </w:rPr>
      </w:pPr>
    </w:p>
    <w:p w14:paraId="3944AC28"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w:t>
      </w:r>
    </w:p>
    <w:p w14:paraId="1A8D4FF4" w14:textId="77777777" w:rsidR="008205D8" w:rsidRPr="00D65062" w:rsidRDefault="008205D8" w:rsidP="008205D8">
      <w:pPr>
        <w:pStyle w:val="p1"/>
        <w:rPr>
          <w:rFonts w:ascii="Verdana" w:hAnsi="Verdana"/>
          <w:sz w:val="24"/>
          <w:szCs w:val="24"/>
          <w:lang w:val="en-US"/>
        </w:rPr>
      </w:pPr>
    </w:p>
    <w:p w14:paraId="3A40F9D1"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0FEEECEC" wp14:editId="5C03CBEF">
            <wp:extent cx="5963285" cy="924560"/>
            <wp:effectExtent l="0" t="0" r="5715" b="0"/>
            <wp:docPr id="38" name="Picture 38"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Azure/lab3/im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63285" cy="924560"/>
                    </a:xfrm>
                    <a:prstGeom prst="rect">
                      <a:avLst/>
                    </a:prstGeom>
                    <a:noFill/>
                    <a:ln>
                      <a:noFill/>
                    </a:ln>
                  </pic:spPr>
                </pic:pic>
              </a:graphicData>
            </a:graphic>
          </wp:inline>
        </w:drawing>
      </w:r>
    </w:p>
    <w:p w14:paraId="69BC86EA" w14:textId="77777777" w:rsidR="008205D8" w:rsidRPr="00D65062" w:rsidRDefault="008205D8" w:rsidP="008205D8">
      <w:pPr>
        <w:pStyle w:val="p1"/>
        <w:rPr>
          <w:rFonts w:ascii="Verdana" w:hAnsi="Verdana"/>
          <w:sz w:val="24"/>
          <w:szCs w:val="24"/>
          <w:lang w:val="en-US"/>
        </w:rPr>
      </w:pPr>
    </w:p>
    <w:p w14:paraId="00909D7F" w14:textId="77777777" w:rsidR="008205D8" w:rsidRPr="00D65062" w:rsidRDefault="008205D8" w:rsidP="008205D8">
      <w:pPr>
        <w:pStyle w:val="p1"/>
        <w:jc w:val="both"/>
        <w:rPr>
          <w:rFonts w:ascii="Verdana" w:hAnsi="Verdana"/>
          <w:b/>
          <w:sz w:val="24"/>
          <w:szCs w:val="24"/>
          <w:lang w:val="en-US"/>
        </w:rPr>
      </w:pPr>
      <w:r w:rsidRPr="00D65062">
        <w:rPr>
          <w:rFonts w:ascii="Verdana" w:hAnsi="Verdana"/>
          <w:b/>
          <w:sz w:val="24"/>
          <w:szCs w:val="24"/>
          <w:lang w:val="en-US"/>
        </w:rPr>
        <w:t>SSH Connectivity for Windows Users:</w:t>
      </w:r>
    </w:p>
    <w:p w14:paraId="46F6C67C" w14:textId="77777777" w:rsidR="008205D8" w:rsidRPr="00D65062" w:rsidRDefault="008205D8" w:rsidP="008205D8">
      <w:pPr>
        <w:pStyle w:val="ListParagraph"/>
        <w:numPr>
          <w:ilvl w:val="0"/>
          <w:numId w:val="23"/>
        </w:numPr>
        <w:jc w:val="both"/>
        <w:rPr>
          <w:rFonts w:ascii="Verdana" w:hAnsi="Verdana"/>
          <w:lang w:val="en-US"/>
        </w:rPr>
      </w:pPr>
      <w:r w:rsidRPr="00D65062">
        <w:rPr>
          <w:rFonts w:ascii="Verdana" w:hAnsi="Verdana"/>
          <w:lang w:val="en-US"/>
        </w:rPr>
        <w:t>Use PuTTY</w:t>
      </w:r>
    </w:p>
    <w:p w14:paraId="0429697B" w14:textId="77777777" w:rsidR="008205D8" w:rsidRPr="00D65062" w:rsidRDefault="008205D8" w:rsidP="008205D8">
      <w:pPr>
        <w:pStyle w:val="p1"/>
        <w:rPr>
          <w:rFonts w:ascii="Verdana" w:hAnsi="Verdana"/>
          <w:sz w:val="24"/>
          <w:szCs w:val="24"/>
          <w:lang w:val="en-US"/>
        </w:rPr>
      </w:pPr>
    </w:p>
    <w:p w14:paraId="43C037E0"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Repeat this process for the second F5 BIG-IP.</w:t>
      </w:r>
    </w:p>
    <w:p w14:paraId="402C5BF3" w14:textId="77777777" w:rsidR="008205D8" w:rsidRPr="00D65062" w:rsidRDefault="008205D8" w:rsidP="008205D8">
      <w:pPr>
        <w:pStyle w:val="p1"/>
        <w:rPr>
          <w:rFonts w:ascii="Verdana" w:hAnsi="Verdana"/>
          <w:sz w:val="24"/>
          <w:szCs w:val="24"/>
          <w:lang w:val="en-US"/>
        </w:rPr>
      </w:pPr>
    </w:p>
    <w:p w14:paraId="00D04F60" w14:textId="77777777" w:rsidR="008205D8" w:rsidRPr="00D65062" w:rsidRDefault="008205D8" w:rsidP="008205D8">
      <w:pPr>
        <w:pStyle w:val="p1"/>
        <w:rPr>
          <w:rFonts w:ascii="Verdana" w:hAnsi="Verdana"/>
          <w:sz w:val="24"/>
          <w:szCs w:val="24"/>
          <w:lang w:val="en-US"/>
        </w:rPr>
      </w:pPr>
    </w:p>
    <w:p w14:paraId="5281BE09" w14:textId="77777777" w:rsidR="008205D8" w:rsidRPr="00D65062" w:rsidRDefault="008205D8" w:rsidP="008205D8">
      <w:pPr>
        <w:pStyle w:val="p1"/>
        <w:rPr>
          <w:rFonts w:ascii="Verdana" w:hAnsi="Verdana"/>
          <w:sz w:val="24"/>
          <w:szCs w:val="24"/>
          <w:lang w:val="en-US"/>
        </w:rPr>
      </w:pPr>
    </w:p>
    <w:p w14:paraId="566446E5" w14:textId="77777777" w:rsidR="008205D8" w:rsidRPr="00D65062" w:rsidRDefault="008205D8" w:rsidP="008205D8">
      <w:pPr>
        <w:jc w:val="both"/>
        <w:rPr>
          <w:rFonts w:ascii="Verdana" w:hAnsi="Verdana"/>
          <w:b/>
          <w:lang w:val="en-US"/>
        </w:rPr>
      </w:pPr>
    </w:p>
    <w:p w14:paraId="6000AC83" w14:textId="77777777" w:rsidR="008205D8" w:rsidRPr="00D65062" w:rsidRDefault="008205D8" w:rsidP="008205D8">
      <w:pPr>
        <w:jc w:val="both"/>
        <w:rPr>
          <w:rFonts w:ascii="Verdana" w:hAnsi="Verdana"/>
          <w:b/>
          <w:lang w:val="en-US"/>
        </w:rPr>
      </w:pPr>
    </w:p>
    <w:p w14:paraId="14E6F7F5" w14:textId="77777777" w:rsidR="008205D8" w:rsidRPr="00D65062" w:rsidRDefault="008205D8" w:rsidP="008205D8">
      <w:pPr>
        <w:jc w:val="both"/>
        <w:rPr>
          <w:rFonts w:ascii="Verdana" w:hAnsi="Verdana"/>
          <w:b/>
          <w:lang w:val="en-US"/>
        </w:rPr>
      </w:pPr>
    </w:p>
    <w:p w14:paraId="7BC327B9" w14:textId="77777777" w:rsidR="008205D8" w:rsidRPr="00D65062" w:rsidRDefault="008205D8" w:rsidP="008205D8">
      <w:pPr>
        <w:jc w:val="both"/>
        <w:rPr>
          <w:rFonts w:ascii="Verdana" w:hAnsi="Verdana"/>
          <w:b/>
          <w:lang w:val="en-US"/>
        </w:rPr>
      </w:pPr>
      <w:r w:rsidRPr="00D65062">
        <w:rPr>
          <w:rFonts w:ascii="Verdana" w:hAnsi="Verdana"/>
          <w:b/>
          <w:lang w:val="en-US"/>
        </w:rPr>
        <w:lastRenderedPageBreak/>
        <w:t>Install the F5 BIG-IP license</w:t>
      </w:r>
    </w:p>
    <w:p w14:paraId="08D7ED7B" w14:textId="77777777" w:rsidR="008205D8" w:rsidRPr="00D65062" w:rsidRDefault="008205D8" w:rsidP="008205D8">
      <w:pPr>
        <w:jc w:val="both"/>
        <w:rPr>
          <w:rFonts w:ascii="Verdana" w:hAnsi="Verdana"/>
          <w:lang w:val="en-US"/>
        </w:rPr>
      </w:pPr>
    </w:p>
    <w:p w14:paraId="5EBE322B" w14:textId="77777777" w:rsidR="008205D8" w:rsidRPr="00D65062" w:rsidRDefault="008205D8" w:rsidP="008205D8">
      <w:pPr>
        <w:jc w:val="both"/>
        <w:rPr>
          <w:rFonts w:ascii="Verdana" w:hAnsi="Verdana"/>
          <w:lang w:val="en-US"/>
        </w:rPr>
      </w:pPr>
      <w:r w:rsidRPr="00D65062">
        <w:rPr>
          <w:rFonts w:ascii="Verdana" w:hAnsi="Verdana"/>
          <w:lang w:val="en-US"/>
        </w:rPr>
        <w:t>License your F5 BIG-IP using SOAPLicenseClient --basekey &lt;license provided by the proctor&gt;.  Run the SOAPLicenseClient command on both devices using a unique license key for each unit.</w:t>
      </w:r>
    </w:p>
    <w:p w14:paraId="41977516" w14:textId="77777777" w:rsidR="008205D8" w:rsidRPr="00D65062" w:rsidRDefault="008205D8" w:rsidP="008205D8">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8205D8" w:rsidRPr="00D65062" w14:paraId="75D97943" w14:textId="77777777" w:rsidTr="00843CCD">
        <w:tc>
          <w:tcPr>
            <w:tcW w:w="9396" w:type="dxa"/>
            <w:shd w:val="clear" w:color="auto" w:fill="FFFEDD"/>
          </w:tcPr>
          <w:p w14:paraId="6A73A22F" w14:textId="77777777" w:rsidR="008205D8" w:rsidRPr="00D65062" w:rsidRDefault="008205D8" w:rsidP="00843CCD">
            <w:pPr>
              <w:pStyle w:val="p1"/>
              <w:jc w:val="both"/>
              <w:rPr>
                <w:rFonts w:ascii="Verdana" w:hAnsi="Verdana"/>
                <w:sz w:val="24"/>
                <w:szCs w:val="24"/>
                <w:lang w:val="en-US"/>
              </w:rPr>
            </w:pPr>
          </w:p>
          <w:p w14:paraId="7121D311" w14:textId="77777777" w:rsidR="008205D8" w:rsidRPr="00D65062" w:rsidRDefault="008205D8" w:rsidP="00843CCD">
            <w:pPr>
              <w:pStyle w:val="p1"/>
              <w:jc w:val="both"/>
              <w:rPr>
                <w:rFonts w:ascii="Courier New" w:hAnsi="Courier New" w:cs="Courier New"/>
                <w:sz w:val="24"/>
                <w:szCs w:val="24"/>
                <w:lang w:val="en-US"/>
              </w:rPr>
            </w:pPr>
            <w:r w:rsidRPr="00D65062">
              <w:rPr>
                <w:rFonts w:ascii="Courier New" w:hAnsi="Courier New" w:cs="Courier New"/>
                <w:sz w:val="24"/>
                <w:szCs w:val="24"/>
                <w:lang w:val="en-US"/>
              </w:rPr>
              <w:t xml:space="preserve">SOAPLicenseClient --basekey &lt;BIG-IP License&gt; </w:t>
            </w:r>
          </w:p>
          <w:p w14:paraId="39AB25E4" w14:textId="77777777" w:rsidR="008205D8" w:rsidRPr="00D65062" w:rsidRDefault="008205D8" w:rsidP="00843CCD">
            <w:pPr>
              <w:pStyle w:val="p1"/>
              <w:jc w:val="both"/>
              <w:rPr>
                <w:rFonts w:ascii="Verdana" w:hAnsi="Verdana"/>
                <w:sz w:val="24"/>
                <w:szCs w:val="24"/>
                <w:lang w:val="en-US"/>
              </w:rPr>
            </w:pPr>
          </w:p>
        </w:tc>
      </w:tr>
    </w:tbl>
    <w:p w14:paraId="330DEC96" w14:textId="77777777" w:rsidR="008205D8" w:rsidRPr="00D65062" w:rsidRDefault="008205D8" w:rsidP="008205D8">
      <w:pPr>
        <w:jc w:val="both"/>
        <w:rPr>
          <w:rFonts w:ascii="Verdana" w:hAnsi="Verdana"/>
          <w:lang w:val="en-US"/>
        </w:rPr>
      </w:pPr>
    </w:p>
    <w:p w14:paraId="383A0A0A" w14:textId="77777777" w:rsidR="008205D8" w:rsidRPr="00D65062" w:rsidRDefault="008205D8" w:rsidP="008205D8">
      <w:pPr>
        <w:jc w:val="both"/>
        <w:rPr>
          <w:rFonts w:ascii="Verdana" w:hAnsi="Verdana"/>
          <w:lang w:val="en-US"/>
        </w:rPr>
      </w:pPr>
      <w:r w:rsidRPr="00D65062">
        <w:rPr>
          <w:rFonts w:ascii="Verdana" w:hAnsi="Verdana"/>
          <w:lang w:val="en-US"/>
        </w:rPr>
        <w:t>Example:</w:t>
      </w:r>
    </w:p>
    <w:p w14:paraId="259FE96B" w14:textId="77777777" w:rsidR="008205D8" w:rsidRPr="00D65062" w:rsidRDefault="008205D8" w:rsidP="008205D8">
      <w:pPr>
        <w:jc w:val="both"/>
        <w:rPr>
          <w:rFonts w:ascii="Verdana" w:hAnsi="Verdana"/>
          <w:lang w:val="en-US"/>
        </w:rPr>
      </w:pPr>
    </w:p>
    <w:p w14:paraId="02CA61CD" w14:textId="77777777" w:rsidR="008205D8" w:rsidRPr="00D65062" w:rsidRDefault="008205D8" w:rsidP="008205D8">
      <w:pPr>
        <w:jc w:val="both"/>
        <w:rPr>
          <w:rFonts w:ascii="Verdana" w:hAnsi="Verdana"/>
          <w:b/>
          <w:lang w:val="en-US"/>
        </w:rPr>
      </w:pPr>
      <w:r w:rsidRPr="00D65062">
        <w:rPr>
          <w:rFonts w:ascii="Verdana" w:hAnsi="Verdana"/>
          <w:b/>
          <w:noProof/>
          <w:lang w:val="en-US" w:eastAsia="en-US"/>
        </w:rPr>
        <w:drawing>
          <wp:inline distT="0" distB="0" distL="0" distR="0" wp14:anchorId="18B3847E" wp14:editId="39EE8222">
            <wp:extent cx="5963285" cy="328295"/>
            <wp:effectExtent l="0" t="0" r="5715" b="1905"/>
            <wp:docPr id="44" name="Picture 44"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Azure/lab3/imag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63285" cy="328295"/>
                    </a:xfrm>
                    <a:prstGeom prst="rect">
                      <a:avLst/>
                    </a:prstGeom>
                    <a:noFill/>
                    <a:ln>
                      <a:noFill/>
                    </a:ln>
                  </pic:spPr>
                </pic:pic>
              </a:graphicData>
            </a:graphic>
          </wp:inline>
        </w:drawing>
      </w:r>
    </w:p>
    <w:p w14:paraId="2916A43B" w14:textId="77777777" w:rsidR="008205D8" w:rsidRPr="00D65062" w:rsidRDefault="008205D8" w:rsidP="008205D8">
      <w:pPr>
        <w:jc w:val="both"/>
        <w:rPr>
          <w:rFonts w:ascii="Verdana" w:hAnsi="Verdana"/>
          <w:b/>
          <w:lang w:val="en-US"/>
        </w:rPr>
      </w:pPr>
    </w:p>
    <w:p w14:paraId="64A72C19" w14:textId="77777777" w:rsidR="008205D8" w:rsidRPr="00D65062" w:rsidRDefault="008205D8" w:rsidP="008205D8">
      <w:pPr>
        <w:jc w:val="both"/>
        <w:rPr>
          <w:rFonts w:ascii="Verdana" w:hAnsi="Verdana"/>
          <w:b/>
          <w:lang w:val="en-US"/>
        </w:rPr>
      </w:pPr>
      <w:r w:rsidRPr="00D65062">
        <w:rPr>
          <w:rFonts w:ascii="Verdana" w:hAnsi="Verdana"/>
          <w:b/>
          <w:lang w:val="en-US"/>
        </w:rPr>
        <w:t>Update the hostname</w:t>
      </w:r>
    </w:p>
    <w:p w14:paraId="7C53A28E" w14:textId="77777777" w:rsidR="008205D8" w:rsidRPr="00D65062" w:rsidRDefault="008205D8" w:rsidP="008205D8">
      <w:pPr>
        <w:pStyle w:val="p1"/>
        <w:rPr>
          <w:rFonts w:ascii="Verdana" w:hAnsi="Verdana"/>
          <w:sz w:val="24"/>
          <w:szCs w:val="24"/>
          <w:lang w:val="en-US"/>
        </w:rPr>
      </w:pPr>
    </w:p>
    <w:p w14:paraId="2F901BDF"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Currently, both F5 BIG-IP devices are configured with the same name.  Update the hostnames to be unique.  Use bigip0.azure.local for BIG-IP0 and bigip1.azure.local for BIG-IP1</w:t>
      </w:r>
    </w:p>
    <w:p w14:paraId="4689FE45" w14:textId="77777777" w:rsidR="008205D8" w:rsidRPr="00D65062" w:rsidRDefault="008205D8" w:rsidP="008205D8">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8205D8" w:rsidRPr="00D65062" w14:paraId="2858EF68" w14:textId="77777777" w:rsidTr="00843CCD">
        <w:tc>
          <w:tcPr>
            <w:tcW w:w="9396" w:type="dxa"/>
            <w:shd w:val="clear" w:color="auto" w:fill="FFFEDD"/>
          </w:tcPr>
          <w:p w14:paraId="36EC891D" w14:textId="77777777" w:rsidR="008205D8" w:rsidRPr="00D65062" w:rsidRDefault="008205D8" w:rsidP="00843CCD">
            <w:pPr>
              <w:pStyle w:val="p1"/>
              <w:tabs>
                <w:tab w:val="left" w:pos="1941"/>
              </w:tabs>
              <w:jc w:val="both"/>
              <w:rPr>
                <w:rFonts w:ascii="Verdana" w:hAnsi="Verdana"/>
                <w:sz w:val="24"/>
                <w:szCs w:val="24"/>
                <w:lang w:val="en-US"/>
              </w:rPr>
            </w:pPr>
            <w:r w:rsidRPr="00D65062">
              <w:rPr>
                <w:rFonts w:ascii="Verdana" w:hAnsi="Verdana"/>
                <w:sz w:val="24"/>
                <w:szCs w:val="24"/>
                <w:lang w:val="en-US"/>
              </w:rPr>
              <w:tab/>
            </w:r>
          </w:p>
          <w:p w14:paraId="2B54F487" w14:textId="77777777" w:rsidR="008205D8" w:rsidRPr="00D65062" w:rsidRDefault="008205D8" w:rsidP="00843CCD">
            <w:pPr>
              <w:pStyle w:val="p1"/>
              <w:rPr>
                <w:rFonts w:ascii="Courier New" w:hAnsi="Courier New" w:cs="Courier New"/>
                <w:sz w:val="24"/>
                <w:szCs w:val="24"/>
                <w:lang w:val="en-US"/>
              </w:rPr>
            </w:pPr>
            <w:r w:rsidRPr="00D65062">
              <w:rPr>
                <w:rFonts w:ascii="Courier New" w:hAnsi="Courier New" w:cs="Courier New"/>
                <w:sz w:val="24"/>
                <w:szCs w:val="24"/>
                <w:lang w:val="en-US"/>
              </w:rPr>
              <w:t>tmsh modify sys global-settings hostname bigip0.azure.local</w:t>
            </w:r>
          </w:p>
          <w:p w14:paraId="7535B475" w14:textId="77777777" w:rsidR="008205D8" w:rsidRPr="00D65062" w:rsidRDefault="008205D8" w:rsidP="00843CCD">
            <w:pPr>
              <w:pStyle w:val="p1"/>
              <w:tabs>
                <w:tab w:val="left" w:pos="5424"/>
                <w:tab w:val="left" w:pos="7325"/>
              </w:tabs>
              <w:jc w:val="both"/>
              <w:rPr>
                <w:rFonts w:ascii="Verdana" w:hAnsi="Verdana"/>
                <w:sz w:val="24"/>
                <w:szCs w:val="24"/>
                <w:lang w:val="en-US"/>
              </w:rPr>
            </w:pPr>
            <w:r w:rsidRPr="00D65062">
              <w:rPr>
                <w:rFonts w:ascii="Verdana" w:hAnsi="Verdana"/>
                <w:sz w:val="24"/>
                <w:szCs w:val="24"/>
                <w:lang w:val="en-US"/>
              </w:rPr>
              <w:tab/>
            </w:r>
            <w:r w:rsidRPr="00D65062">
              <w:rPr>
                <w:rFonts w:ascii="Verdana" w:hAnsi="Verdana"/>
                <w:sz w:val="24"/>
                <w:szCs w:val="24"/>
                <w:lang w:val="en-US"/>
              </w:rPr>
              <w:tab/>
            </w:r>
          </w:p>
        </w:tc>
      </w:tr>
    </w:tbl>
    <w:p w14:paraId="76E528D8" w14:textId="77777777" w:rsidR="008205D8" w:rsidRPr="00D65062" w:rsidRDefault="008205D8" w:rsidP="008205D8">
      <w:pPr>
        <w:pStyle w:val="p1"/>
        <w:rPr>
          <w:rFonts w:ascii="Verdana" w:hAnsi="Verdana"/>
          <w:sz w:val="24"/>
          <w:szCs w:val="24"/>
          <w:lang w:val="en-US"/>
        </w:rPr>
      </w:pPr>
    </w:p>
    <w:p w14:paraId="505CCBEC"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w:t>
      </w:r>
    </w:p>
    <w:p w14:paraId="1307F47A" w14:textId="77777777" w:rsidR="008205D8" w:rsidRPr="00D65062" w:rsidRDefault="008205D8" w:rsidP="008205D8">
      <w:pPr>
        <w:pStyle w:val="p1"/>
        <w:rPr>
          <w:rFonts w:ascii="Verdana" w:hAnsi="Verdana"/>
          <w:sz w:val="24"/>
          <w:szCs w:val="24"/>
          <w:lang w:val="en-US"/>
        </w:rPr>
      </w:pPr>
    </w:p>
    <w:p w14:paraId="333ABAB2"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0E031A36" wp14:editId="28114483">
            <wp:extent cx="5973445" cy="238760"/>
            <wp:effectExtent l="0" t="0" r="0" b="0"/>
            <wp:docPr id="47" name="Picture 47"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Azure/lab3/imag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73445" cy="238760"/>
                    </a:xfrm>
                    <a:prstGeom prst="rect">
                      <a:avLst/>
                    </a:prstGeom>
                    <a:noFill/>
                    <a:ln>
                      <a:noFill/>
                    </a:ln>
                  </pic:spPr>
                </pic:pic>
              </a:graphicData>
            </a:graphic>
          </wp:inline>
        </w:drawing>
      </w:r>
    </w:p>
    <w:p w14:paraId="6F19185A" w14:textId="77777777" w:rsidR="008205D8" w:rsidRPr="00D65062" w:rsidRDefault="008205D8" w:rsidP="008205D8">
      <w:pPr>
        <w:pStyle w:val="p1"/>
        <w:rPr>
          <w:rFonts w:ascii="Verdana" w:hAnsi="Verdana"/>
          <w:sz w:val="24"/>
          <w:szCs w:val="24"/>
          <w:lang w:val="en-US"/>
        </w:rPr>
      </w:pPr>
    </w:p>
    <w:p w14:paraId="30C81ECC" w14:textId="77777777" w:rsidR="008205D8" w:rsidRPr="00D65062" w:rsidRDefault="008205D8" w:rsidP="008205D8">
      <w:pPr>
        <w:jc w:val="both"/>
        <w:rPr>
          <w:rFonts w:ascii="Verdana" w:hAnsi="Verdana"/>
          <w:b/>
          <w:lang w:val="en-US"/>
        </w:rPr>
      </w:pPr>
      <w:r w:rsidRPr="00D65062">
        <w:rPr>
          <w:rFonts w:ascii="Verdana" w:hAnsi="Verdana"/>
          <w:b/>
          <w:lang w:val="en-US"/>
        </w:rPr>
        <w:t>Update the azureuser password</w:t>
      </w:r>
    </w:p>
    <w:p w14:paraId="08523362" w14:textId="77777777" w:rsidR="008205D8" w:rsidRPr="00D65062" w:rsidRDefault="008205D8" w:rsidP="008205D8">
      <w:pPr>
        <w:jc w:val="both"/>
        <w:rPr>
          <w:rFonts w:ascii="Verdana" w:hAnsi="Verdana"/>
          <w:lang w:val="en-US"/>
        </w:rPr>
      </w:pPr>
    </w:p>
    <w:p w14:paraId="5489DDB7" w14:textId="77777777" w:rsidR="008205D8" w:rsidRPr="00D65062" w:rsidRDefault="008205D8" w:rsidP="008205D8">
      <w:pPr>
        <w:jc w:val="both"/>
        <w:rPr>
          <w:rFonts w:ascii="Verdana" w:hAnsi="Verdana"/>
          <w:lang w:val="en-US"/>
        </w:rPr>
      </w:pPr>
      <w:r w:rsidRPr="00D65062">
        <w:rPr>
          <w:rFonts w:ascii="Verdana" w:hAnsi="Verdana"/>
          <w:lang w:val="en-US"/>
        </w:rPr>
        <w:t xml:space="preserve">Update the password for the azureuser account to "Demo123" on both </w:t>
      </w:r>
      <w:commentRangeStart w:id="37"/>
      <w:r w:rsidRPr="00D65062">
        <w:rPr>
          <w:rFonts w:ascii="Verdana" w:hAnsi="Verdana"/>
          <w:lang w:val="en-US"/>
        </w:rPr>
        <w:t>devices</w:t>
      </w:r>
      <w:commentRangeEnd w:id="37"/>
      <w:r w:rsidRPr="00D65062">
        <w:rPr>
          <w:rStyle w:val="CommentReference"/>
          <w:lang w:val="en-US"/>
        </w:rPr>
        <w:commentReference w:id="37"/>
      </w:r>
      <w:r w:rsidRPr="00D65062">
        <w:rPr>
          <w:rFonts w:ascii="Verdana" w:hAnsi="Verdana"/>
          <w:lang w:val="en-US"/>
        </w:rPr>
        <w:t>.</w:t>
      </w:r>
    </w:p>
    <w:p w14:paraId="480B8847" w14:textId="77777777" w:rsidR="008205D8" w:rsidRPr="00D65062" w:rsidRDefault="008205D8" w:rsidP="008205D8">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8205D8" w:rsidRPr="00D65062" w14:paraId="6CA219E7" w14:textId="77777777" w:rsidTr="00843CCD">
        <w:tc>
          <w:tcPr>
            <w:tcW w:w="9396" w:type="dxa"/>
            <w:shd w:val="clear" w:color="auto" w:fill="FFFEDD"/>
          </w:tcPr>
          <w:p w14:paraId="7D77DA9D" w14:textId="77777777" w:rsidR="008205D8" w:rsidRPr="00D65062" w:rsidRDefault="008205D8" w:rsidP="00843CCD">
            <w:pPr>
              <w:pStyle w:val="p1"/>
              <w:jc w:val="center"/>
              <w:rPr>
                <w:rFonts w:ascii="Verdana" w:hAnsi="Verdana"/>
                <w:sz w:val="24"/>
                <w:szCs w:val="24"/>
                <w:lang w:val="en-US"/>
              </w:rPr>
            </w:pPr>
          </w:p>
          <w:p w14:paraId="7A0ABC88" w14:textId="77777777" w:rsidR="008205D8" w:rsidRPr="00D65062" w:rsidRDefault="008205D8" w:rsidP="00843CCD">
            <w:pPr>
              <w:pStyle w:val="p1"/>
              <w:rPr>
                <w:rFonts w:ascii="Courier New" w:hAnsi="Courier New" w:cs="Courier New"/>
                <w:sz w:val="24"/>
                <w:szCs w:val="24"/>
                <w:lang w:val="en-US"/>
              </w:rPr>
            </w:pPr>
            <w:r w:rsidRPr="00D65062">
              <w:rPr>
                <w:rFonts w:ascii="Courier New" w:hAnsi="Courier New" w:cs="Courier New"/>
                <w:sz w:val="24"/>
                <w:szCs w:val="24"/>
                <w:lang w:val="en-US"/>
              </w:rPr>
              <w:t>tmsh modify auth user azureuser password "Demo123"</w:t>
            </w:r>
          </w:p>
          <w:p w14:paraId="08EFA538" w14:textId="77777777" w:rsidR="008205D8" w:rsidRPr="00D65062" w:rsidRDefault="008205D8" w:rsidP="00843CCD">
            <w:pPr>
              <w:pStyle w:val="p1"/>
              <w:tabs>
                <w:tab w:val="left" w:pos="5424"/>
              </w:tabs>
              <w:jc w:val="both"/>
              <w:rPr>
                <w:rFonts w:ascii="Verdana" w:hAnsi="Verdana"/>
                <w:sz w:val="24"/>
                <w:szCs w:val="24"/>
                <w:lang w:val="en-US"/>
              </w:rPr>
            </w:pPr>
            <w:r w:rsidRPr="00D65062">
              <w:rPr>
                <w:rFonts w:ascii="Verdana" w:hAnsi="Verdana"/>
                <w:sz w:val="24"/>
                <w:szCs w:val="24"/>
                <w:lang w:val="en-US"/>
              </w:rPr>
              <w:tab/>
            </w:r>
          </w:p>
        </w:tc>
      </w:tr>
    </w:tbl>
    <w:p w14:paraId="21C8947A" w14:textId="77777777" w:rsidR="008205D8" w:rsidRPr="00D65062" w:rsidRDefault="008205D8" w:rsidP="008205D8">
      <w:pPr>
        <w:jc w:val="both"/>
        <w:rPr>
          <w:rFonts w:ascii="Verdana" w:hAnsi="Verdana"/>
          <w:lang w:val="en-US"/>
        </w:rPr>
      </w:pPr>
    </w:p>
    <w:p w14:paraId="26F4D2FB" w14:textId="77777777" w:rsidR="008205D8" w:rsidRPr="00D65062" w:rsidRDefault="008205D8" w:rsidP="008205D8">
      <w:pPr>
        <w:jc w:val="both"/>
        <w:rPr>
          <w:rFonts w:ascii="Verdana" w:hAnsi="Verdana"/>
          <w:lang w:val="en-US"/>
        </w:rPr>
      </w:pPr>
      <w:r w:rsidRPr="00D65062">
        <w:rPr>
          <w:rFonts w:ascii="Verdana" w:hAnsi="Verdana"/>
          <w:lang w:val="en-US"/>
        </w:rPr>
        <w:t>Example:</w:t>
      </w:r>
    </w:p>
    <w:p w14:paraId="194EA5AD" w14:textId="77777777" w:rsidR="008205D8" w:rsidRPr="00D65062" w:rsidRDefault="008205D8" w:rsidP="008205D8">
      <w:pPr>
        <w:jc w:val="both"/>
        <w:rPr>
          <w:rFonts w:ascii="Verdana" w:hAnsi="Verdana"/>
          <w:lang w:val="en-US"/>
        </w:rPr>
      </w:pPr>
    </w:p>
    <w:p w14:paraId="7936A40D"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397E2697" wp14:editId="379B2FE5">
            <wp:extent cx="5973445" cy="268605"/>
            <wp:effectExtent l="0" t="0" r="0" b="10795"/>
            <wp:docPr id="50" name="Picture 50"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Azure/lab3/imag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73445" cy="268605"/>
                    </a:xfrm>
                    <a:prstGeom prst="rect">
                      <a:avLst/>
                    </a:prstGeom>
                    <a:noFill/>
                    <a:ln>
                      <a:noFill/>
                    </a:ln>
                  </pic:spPr>
                </pic:pic>
              </a:graphicData>
            </a:graphic>
          </wp:inline>
        </w:drawing>
      </w:r>
    </w:p>
    <w:p w14:paraId="40408E7E" w14:textId="77777777" w:rsidR="008205D8" w:rsidRPr="00D65062" w:rsidRDefault="008205D8" w:rsidP="008205D8">
      <w:pPr>
        <w:jc w:val="both"/>
        <w:rPr>
          <w:rFonts w:ascii="Verdana" w:hAnsi="Verdana"/>
          <w:lang w:val="en-US"/>
        </w:rPr>
      </w:pPr>
    </w:p>
    <w:p w14:paraId="07A756B6" w14:textId="77777777" w:rsidR="008205D8" w:rsidRPr="00D65062" w:rsidRDefault="008205D8" w:rsidP="008205D8">
      <w:pPr>
        <w:jc w:val="both"/>
        <w:rPr>
          <w:rFonts w:ascii="Verdana" w:hAnsi="Verdana"/>
          <w:lang w:val="en-US"/>
        </w:rPr>
      </w:pPr>
    </w:p>
    <w:p w14:paraId="39B63CEA" w14:textId="77777777" w:rsidR="008205D8" w:rsidRPr="00D65062" w:rsidRDefault="008205D8" w:rsidP="008205D8">
      <w:pPr>
        <w:jc w:val="both"/>
        <w:rPr>
          <w:rFonts w:ascii="Verdana" w:hAnsi="Verdana"/>
          <w:lang w:val="en-US"/>
        </w:rPr>
      </w:pPr>
    </w:p>
    <w:p w14:paraId="1F4BAAB6" w14:textId="77777777" w:rsidR="008205D8" w:rsidRPr="00D65062" w:rsidRDefault="008205D8" w:rsidP="008205D8">
      <w:pPr>
        <w:jc w:val="both"/>
        <w:rPr>
          <w:rFonts w:ascii="Verdana" w:hAnsi="Verdana"/>
          <w:lang w:val="en-US"/>
        </w:rPr>
      </w:pPr>
    </w:p>
    <w:p w14:paraId="34E0C975" w14:textId="77777777" w:rsidR="008205D8" w:rsidRPr="00D65062" w:rsidRDefault="008205D8" w:rsidP="008205D8">
      <w:pPr>
        <w:jc w:val="both"/>
        <w:rPr>
          <w:rFonts w:ascii="Verdana" w:hAnsi="Verdana"/>
          <w:b/>
          <w:lang w:val="en-US"/>
        </w:rPr>
      </w:pPr>
      <w:r w:rsidRPr="00D65062">
        <w:rPr>
          <w:rFonts w:ascii="Verdana" w:hAnsi="Verdana"/>
          <w:b/>
          <w:lang w:val="en-US"/>
        </w:rPr>
        <w:lastRenderedPageBreak/>
        <w:t>Modify the 1nicautoconfig db variable</w:t>
      </w:r>
    </w:p>
    <w:p w14:paraId="2E9D4FF7" w14:textId="77777777" w:rsidR="008205D8" w:rsidRPr="00D65062" w:rsidRDefault="008205D8" w:rsidP="008205D8">
      <w:pPr>
        <w:jc w:val="both"/>
        <w:rPr>
          <w:rFonts w:ascii="Verdana" w:hAnsi="Verdana"/>
          <w:lang w:val="en-US"/>
        </w:rPr>
      </w:pPr>
    </w:p>
    <w:p w14:paraId="641194FD" w14:textId="77777777" w:rsidR="008205D8" w:rsidRPr="00D65062" w:rsidRDefault="008205D8" w:rsidP="008205D8">
      <w:pPr>
        <w:jc w:val="both"/>
        <w:rPr>
          <w:rFonts w:ascii="Verdana" w:hAnsi="Verdana"/>
          <w:lang w:val="en-US"/>
        </w:rPr>
      </w:pPr>
      <w:r w:rsidRPr="00D65062">
        <w:rPr>
          <w:rFonts w:ascii="Verdana" w:hAnsi="Verdana"/>
          <w:lang w:val="en-US"/>
        </w:rPr>
        <w:t>Modify the sys db provisioning setting for 1nicautoconfig to disable on both devices.</w:t>
      </w:r>
    </w:p>
    <w:p w14:paraId="118D9B15" w14:textId="77777777" w:rsidR="008205D8" w:rsidRPr="00D65062" w:rsidRDefault="008205D8" w:rsidP="008205D8">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8205D8" w:rsidRPr="00D65062" w14:paraId="6C977B1C" w14:textId="77777777" w:rsidTr="00843CCD">
        <w:trPr>
          <w:trHeight w:val="526"/>
        </w:trPr>
        <w:tc>
          <w:tcPr>
            <w:tcW w:w="9396" w:type="dxa"/>
            <w:shd w:val="clear" w:color="auto" w:fill="FFFEDD"/>
          </w:tcPr>
          <w:p w14:paraId="0083410F" w14:textId="77777777" w:rsidR="008205D8" w:rsidRPr="00D65062" w:rsidRDefault="008205D8" w:rsidP="00843CCD">
            <w:pPr>
              <w:pStyle w:val="p1"/>
              <w:jc w:val="both"/>
              <w:rPr>
                <w:rFonts w:ascii="Verdana" w:hAnsi="Verdana"/>
                <w:sz w:val="24"/>
                <w:szCs w:val="24"/>
                <w:lang w:val="en-US"/>
              </w:rPr>
            </w:pPr>
          </w:p>
          <w:p w14:paraId="46639A6A" w14:textId="77777777" w:rsidR="008205D8" w:rsidRPr="00D65062" w:rsidRDefault="008205D8" w:rsidP="00843CCD">
            <w:pPr>
              <w:pStyle w:val="p1"/>
              <w:tabs>
                <w:tab w:val="left" w:pos="5424"/>
              </w:tabs>
              <w:jc w:val="both"/>
              <w:rPr>
                <w:rFonts w:ascii="Courier New" w:hAnsi="Courier New" w:cs="Courier New"/>
                <w:sz w:val="24"/>
                <w:szCs w:val="24"/>
                <w:lang w:val="en-US"/>
              </w:rPr>
            </w:pPr>
            <w:r w:rsidRPr="00D65062">
              <w:rPr>
                <w:rFonts w:ascii="Courier New" w:hAnsi="Courier New" w:cs="Courier New"/>
                <w:sz w:val="24"/>
                <w:szCs w:val="24"/>
                <w:lang w:val="en-US"/>
              </w:rPr>
              <w:t>tmsh modify sys db provision.1nicautoconfig value disable</w:t>
            </w:r>
          </w:p>
          <w:p w14:paraId="7627B6A9" w14:textId="77777777" w:rsidR="008205D8" w:rsidRPr="00D65062" w:rsidRDefault="008205D8" w:rsidP="00843CCD">
            <w:pPr>
              <w:pStyle w:val="p1"/>
              <w:tabs>
                <w:tab w:val="left" w:pos="1127"/>
              </w:tabs>
              <w:jc w:val="both"/>
              <w:rPr>
                <w:rFonts w:ascii="Verdana" w:hAnsi="Verdana"/>
                <w:sz w:val="24"/>
                <w:szCs w:val="24"/>
                <w:lang w:val="en-US"/>
              </w:rPr>
            </w:pPr>
            <w:r w:rsidRPr="00D65062">
              <w:rPr>
                <w:rFonts w:ascii="Verdana" w:hAnsi="Verdana"/>
                <w:sz w:val="24"/>
                <w:szCs w:val="24"/>
                <w:lang w:val="en-US"/>
              </w:rPr>
              <w:tab/>
            </w:r>
          </w:p>
        </w:tc>
      </w:tr>
    </w:tbl>
    <w:p w14:paraId="0A5ADBFC" w14:textId="77777777" w:rsidR="008205D8" w:rsidRPr="00D65062" w:rsidRDefault="008205D8" w:rsidP="008205D8">
      <w:pPr>
        <w:jc w:val="both"/>
        <w:rPr>
          <w:rFonts w:ascii="Verdana" w:hAnsi="Verdana"/>
          <w:lang w:val="en-US"/>
        </w:rPr>
      </w:pPr>
    </w:p>
    <w:p w14:paraId="5AB5FAEF" w14:textId="77777777" w:rsidR="008205D8" w:rsidRPr="00D65062" w:rsidRDefault="008205D8" w:rsidP="008205D8">
      <w:pPr>
        <w:jc w:val="both"/>
        <w:rPr>
          <w:rFonts w:ascii="Verdana" w:hAnsi="Verdana"/>
          <w:lang w:val="en-US"/>
        </w:rPr>
      </w:pPr>
      <w:r w:rsidRPr="00D65062">
        <w:rPr>
          <w:rFonts w:ascii="Verdana" w:hAnsi="Verdana"/>
          <w:lang w:val="en-US"/>
        </w:rPr>
        <w:t>Example:</w:t>
      </w:r>
    </w:p>
    <w:p w14:paraId="126878FF" w14:textId="77777777" w:rsidR="008205D8" w:rsidRPr="00D65062" w:rsidRDefault="008205D8" w:rsidP="008205D8">
      <w:pPr>
        <w:jc w:val="both"/>
        <w:rPr>
          <w:rFonts w:ascii="Verdana" w:hAnsi="Verdana"/>
          <w:lang w:val="en-US"/>
        </w:rPr>
      </w:pPr>
    </w:p>
    <w:p w14:paraId="4CF67DC4"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57893124" wp14:editId="452F20D2">
            <wp:extent cx="5963285" cy="248285"/>
            <wp:effectExtent l="0" t="0" r="5715" b="5715"/>
            <wp:docPr id="58" name="Picture 58"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Azure/lab3/imag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63285" cy="248285"/>
                    </a:xfrm>
                    <a:prstGeom prst="rect">
                      <a:avLst/>
                    </a:prstGeom>
                    <a:noFill/>
                    <a:ln>
                      <a:noFill/>
                    </a:ln>
                  </pic:spPr>
                </pic:pic>
              </a:graphicData>
            </a:graphic>
          </wp:inline>
        </w:drawing>
      </w:r>
    </w:p>
    <w:p w14:paraId="2743ABB6" w14:textId="77777777" w:rsidR="008205D8" w:rsidRPr="00D65062" w:rsidRDefault="008205D8" w:rsidP="008205D8">
      <w:pPr>
        <w:jc w:val="both"/>
        <w:rPr>
          <w:rFonts w:ascii="Verdana" w:hAnsi="Verdana"/>
          <w:lang w:val="en-US"/>
        </w:rPr>
      </w:pPr>
    </w:p>
    <w:p w14:paraId="6A1F20FC" w14:textId="77777777" w:rsidR="008205D8" w:rsidRPr="00D65062" w:rsidRDefault="008205D8" w:rsidP="008205D8">
      <w:pPr>
        <w:pStyle w:val="p1"/>
        <w:rPr>
          <w:rFonts w:ascii="Verdana" w:hAnsi="Verdana"/>
          <w:color w:val="FF0000"/>
          <w:sz w:val="24"/>
          <w:szCs w:val="24"/>
          <w:lang w:val="en-US"/>
        </w:rPr>
      </w:pPr>
      <w:r w:rsidRPr="00D65062">
        <w:rPr>
          <w:rFonts w:ascii="Verdana" w:hAnsi="Verdana"/>
          <w:color w:val="FF0000"/>
          <w:sz w:val="24"/>
          <w:szCs w:val="24"/>
          <w:lang w:val="en-US"/>
        </w:rPr>
        <w:t>NOTE: If the system status does not yet display as “Active”, wait until it does so before proceeding to the next step.  You can run “tail –f /var/log/ltm” to check the progress.</w:t>
      </w:r>
    </w:p>
    <w:p w14:paraId="47414268" w14:textId="77777777" w:rsidR="008205D8" w:rsidRPr="00D65062" w:rsidRDefault="008205D8" w:rsidP="008205D8">
      <w:pPr>
        <w:tabs>
          <w:tab w:val="left" w:pos="5275"/>
        </w:tabs>
        <w:jc w:val="both"/>
        <w:rPr>
          <w:rFonts w:ascii="Verdana" w:hAnsi="Verdana"/>
          <w:lang w:val="en-US"/>
        </w:rPr>
      </w:pPr>
      <w:r w:rsidRPr="00D65062">
        <w:rPr>
          <w:rFonts w:ascii="Verdana" w:hAnsi="Verdana"/>
          <w:lang w:val="en-US"/>
        </w:rPr>
        <w:tab/>
      </w:r>
      <w:r w:rsidRPr="00D65062">
        <w:rPr>
          <w:rStyle w:val="CommentReference"/>
          <w:lang w:val="en-US"/>
        </w:rPr>
        <w:commentReference w:id="38"/>
      </w:r>
      <w:r w:rsidRPr="00D65062">
        <w:rPr>
          <w:rStyle w:val="CommentReference"/>
          <w:lang w:val="en-US"/>
        </w:rPr>
        <w:commentReference w:id="39"/>
      </w:r>
    </w:p>
    <w:p w14:paraId="2D9D67F9" w14:textId="77777777" w:rsidR="008205D8" w:rsidRPr="00D65062" w:rsidRDefault="008205D8" w:rsidP="008205D8">
      <w:pPr>
        <w:tabs>
          <w:tab w:val="right" w:pos="9406"/>
        </w:tabs>
        <w:jc w:val="both"/>
        <w:rPr>
          <w:rFonts w:ascii="Verdana" w:hAnsi="Verdana"/>
          <w:b/>
          <w:lang w:val="en-US"/>
        </w:rPr>
      </w:pPr>
      <w:r w:rsidRPr="00D65062">
        <w:rPr>
          <w:rFonts w:ascii="Verdana" w:hAnsi="Verdana"/>
          <w:b/>
          <w:lang w:val="en-US"/>
        </w:rPr>
        <w:t>Save the system configuration</w:t>
      </w:r>
      <w:r w:rsidRPr="00D65062">
        <w:rPr>
          <w:rFonts w:ascii="Verdana" w:hAnsi="Verdana"/>
          <w:b/>
          <w:lang w:val="en-US"/>
        </w:rPr>
        <w:tab/>
      </w:r>
    </w:p>
    <w:p w14:paraId="0AAA8D48" w14:textId="77777777" w:rsidR="008205D8" w:rsidRPr="00D65062" w:rsidRDefault="008205D8" w:rsidP="008205D8">
      <w:pPr>
        <w:jc w:val="both"/>
        <w:rPr>
          <w:rFonts w:ascii="Verdana" w:hAnsi="Verdana"/>
          <w:lang w:val="en-US"/>
        </w:rPr>
      </w:pPr>
    </w:p>
    <w:p w14:paraId="4BFAC41E" w14:textId="77777777" w:rsidR="008205D8" w:rsidRPr="00D65062" w:rsidRDefault="008205D8" w:rsidP="008205D8">
      <w:pPr>
        <w:jc w:val="both"/>
        <w:rPr>
          <w:rFonts w:ascii="Verdana" w:hAnsi="Verdana"/>
          <w:lang w:val="en-US"/>
        </w:rPr>
      </w:pPr>
      <w:r w:rsidRPr="00D65062">
        <w:rPr>
          <w:rFonts w:ascii="Verdana" w:hAnsi="Verdana"/>
          <w:lang w:val="en-US"/>
        </w:rPr>
        <w:t>Changes made in the CLI are only present in the running configuration until they are saved.  Save the system configuration on both devices.</w:t>
      </w:r>
    </w:p>
    <w:p w14:paraId="6E429F3E" w14:textId="77777777" w:rsidR="008205D8" w:rsidRPr="00D65062" w:rsidRDefault="008205D8" w:rsidP="008205D8">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8205D8" w:rsidRPr="00D65062" w14:paraId="6CDF7607" w14:textId="77777777" w:rsidTr="00843CCD">
        <w:trPr>
          <w:trHeight w:val="796"/>
        </w:trPr>
        <w:tc>
          <w:tcPr>
            <w:tcW w:w="9396" w:type="dxa"/>
            <w:shd w:val="clear" w:color="auto" w:fill="FFFEDD"/>
          </w:tcPr>
          <w:p w14:paraId="0CE40064" w14:textId="77777777" w:rsidR="008205D8" w:rsidRPr="00D65062" w:rsidRDefault="008205D8" w:rsidP="00843CCD">
            <w:pPr>
              <w:pStyle w:val="p1"/>
              <w:jc w:val="both"/>
              <w:rPr>
                <w:rFonts w:ascii="Verdana" w:hAnsi="Verdana"/>
                <w:sz w:val="24"/>
                <w:szCs w:val="24"/>
                <w:lang w:val="en-US"/>
              </w:rPr>
            </w:pPr>
          </w:p>
          <w:p w14:paraId="21EFC157" w14:textId="77777777" w:rsidR="008205D8" w:rsidRPr="00D65062" w:rsidRDefault="008205D8" w:rsidP="00843CCD">
            <w:pPr>
              <w:pStyle w:val="p1"/>
              <w:rPr>
                <w:rFonts w:ascii="Courier New" w:hAnsi="Courier New" w:cs="Courier New"/>
                <w:sz w:val="24"/>
                <w:szCs w:val="24"/>
                <w:lang w:val="en-US"/>
              </w:rPr>
            </w:pPr>
            <w:r w:rsidRPr="00D65062">
              <w:rPr>
                <w:rFonts w:ascii="Courier New" w:hAnsi="Courier New" w:cs="Courier New"/>
                <w:sz w:val="24"/>
                <w:szCs w:val="24"/>
                <w:lang w:val="en-US"/>
              </w:rPr>
              <w:t>tmsh save sys config</w:t>
            </w:r>
          </w:p>
          <w:p w14:paraId="05D8E540" w14:textId="77777777" w:rsidR="008205D8" w:rsidRPr="00D65062" w:rsidRDefault="008205D8" w:rsidP="00843CCD">
            <w:pPr>
              <w:pStyle w:val="p1"/>
              <w:tabs>
                <w:tab w:val="left" w:pos="5424"/>
              </w:tabs>
              <w:jc w:val="both"/>
              <w:rPr>
                <w:rFonts w:ascii="Verdana" w:hAnsi="Verdana"/>
                <w:sz w:val="24"/>
                <w:szCs w:val="24"/>
                <w:lang w:val="en-US"/>
              </w:rPr>
            </w:pPr>
            <w:r w:rsidRPr="00D65062">
              <w:rPr>
                <w:rFonts w:ascii="Verdana" w:hAnsi="Verdana"/>
                <w:sz w:val="24"/>
                <w:szCs w:val="24"/>
                <w:lang w:val="en-US"/>
              </w:rPr>
              <w:tab/>
            </w:r>
          </w:p>
        </w:tc>
      </w:tr>
    </w:tbl>
    <w:p w14:paraId="53BFEA12" w14:textId="77777777" w:rsidR="008205D8" w:rsidRPr="00D65062" w:rsidRDefault="008205D8" w:rsidP="008205D8">
      <w:pPr>
        <w:jc w:val="both"/>
        <w:rPr>
          <w:rFonts w:ascii="Verdana" w:hAnsi="Verdana"/>
          <w:lang w:val="en-US"/>
        </w:rPr>
      </w:pPr>
    </w:p>
    <w:p w14:paraId="04839460" w14:textId="77777777" w:rsidR="008205D8" w:rsidRPr="00D65062" w:rsidRDefault="008205D8" w:rsidP="008205D8">
      <w:pPr>
        <w:jc w:val="both"/>
        <w:rPr>
          <w:rFonts w:ascii="Verdana" w:hAnsi="Verdana"/>
          <w:lang w:val="en-US"/>
        </w:rPr>
      </w:pPr>
      <w:r w:rsidRPr="00D65062">
        <w:rPr>
          <w:rFonts w:ascii="Verdana" w:hAnsi="Verdana"/>
          <w:lang w:val="en-US"/>
        </w:rPr>
        <w:t>Example:</w:t>
      </w:r>
    </w:p>
    <w:p w14:paraId="46DFE690" w14:textId="77777777" w:rsidR="008205D8" w:rsidRPr="00D65062" w:rsidRDefault="008205D8" w:rsidP="008205D8">
      <w:pPr>
        <w:jc w:val="both"/>
        <w:rPr>
          <w:rFonts w:ascii="Verdana" w:hAnsi="Verdana"/>
          <w:lang w:val="en-US"/>
        </w:rPr>
      </w:pPr>
    </w:p>
    <w:p w14:paraId="169D0B4A"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3C0B03F6" wp14:editId="0DA3CEE2">
            <wp:extent cx="4403142" cy="981544"/>
            <wp:effectExtent l="0" t="0" r="0" b="9525"/>
            <wp:docPr id="59" name="Picture 59"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Azure/lab3/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60145" cy="994251"/>
                    </a:xfrm>
                    <a:prstGeom prst="rect">
                      <a:avLst/>
                    </a:prstGeom>
                    <a:noFill/>
                    <a:ln>
                      <a:noFill/>
                    </a:ln>
                  </pic:spPr>
                </pic:pic>
              </a:graphicData>
            </a:graphic>
          </wp:inline>
        </w:drawing>
      </w:r>
    </w:p>
    <w:p w14:paraId="21C6DBB8" w14:textId="77777777" w:rsidR="008205D8" w:rsidRPr="00D65062" w:rsidRDefault="008205D8" w:rsidP="008205D8">
      <w:pPr>
        <w:jc w:val="both"/>
        <w:rPr>
          <w:rFonts w:ascii="Verdana" w:hAnsi="Verdana"/>
          <w:b/>
          <w:lang w:val="en-US"/>
        </w:rPr>
      </w:pPr>
    </w:p>
    <w:p w14:paraId="64E7E068" w14:textId="77777777" w:rsidR="008205D8" w:rsidRPr="00D65062" w:rsidRDefault="008205D8" w:rsidP="008205D8">
      <w:pPr>
        <w:jc w:val="both"/>
        <w:rPr>
          <w:rFonts w:ascii="Verdana" w:hAnsi="Verdana"/>
          <w:b/>
          <w:lang w:val="en-US"/>
        </w:rPr>
      </w:pPr>
      <w:r w:rsidRPr="00D65062">
        <w:rPr>
          <w:rFonts w:ascii="Verdana" w:hAnsi="Verdana"/>
          <w:b/>
          <w:lang w:val="en-US"/>
        </w:rPr>
        <w:t>Verify the hostname change was successful</w:t>
      </w:r>
    </w:p>
    <w:p w14:paraId="2E98E952" w14:textId="77777777" w:rsidR="008205D8" w:rsidRPr="00D65062" w:rsidRDefault="008205D8" w:rsidP="008205D8">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8205D8" w:rsidRPr="00D65062" w14:paraId="20A9F742" w14:textId="77777777" w:rsidTr="00843CCD">
        <w:trPr>
          <w:trHeight w:val="796"/>
        </w:trPr>
        <w:tc>
          <w:tcPr>
            <w:tcW w:w="9396" w:type="dxa"/>
            <w:shd w:val="clear" w:color="auto" w:fill="FFFEDD"/>
          </w:tcPr>
          <w:p w14:paraId="3B3BCC13" w14:textId="77777777" w:rsidR="008205D8" w:rsidRPr="00D65062" w:rsidRDefault="008205D8" w:rsidP="00843CCD">
            <w:pPr>
              <w:pStyle w:val="p1"/>
              <w:jc w:val="both"/>
              <w:rPr>
                <w:rFonts w:ascii="Verdana" w:hAnsi="Verdana"/>
                <w:sz w:val="24"/>
                <w:szCs w:val="24"/>
                <w:lang w:val="en-US"/>
              </w:rPr>
            </w:pPr>
          </w:p>
          <w:p w14:paraId="0010D437" w14:textId="77777777" w:rsidR="008205D8" w:rsidRPr="00D65062" w:rsidRDefault="008205D8" w:rsidP="00843CCD">
            <w:pPr>
              <w:pStyle w:val="p1"/>
              <w:tabs>
                <w:tab w:val="left" w:pos="5424"/>
              </w:tabs>
              <w:jc w:val="both"/>
              <w:rPr>
                <w:rFonts w:ascii="Verdana" w:hAnsi="Verdana"/>
                <w:sz w:val="24"/>
                <w:szCs w:val="24"/>
                <w:lang w:val="en-US"/>
              </w:rPr>
            </w:pPr>
            <w:r w:rsidRPr="00D65062">
              <w:rPr>
                <w:rFonts w:ascii="Courier New" w:hAnsi="Courier New" w:cs="Courier New"/>
                <w:sz w:val="24"/>
                <w:szCs w:val="24"/>
                <w:lang w:val="en-US"/>
              </w:rPr>
              <w:t>tmsh list sys global-settings</w:t>
            </w:r>
            <w:r w:rsidRPr="00D65062">
              <w:rPr>
                <w:rFonts w:ascii="Verdana" w:hAnsi="Verdana"/>
                <w:sz w:val="24"/>
                <w:szCs w:val="24"/>
                <w:lang w:val="en-US"/>
              </w:rPr>
              <w:tab/>
            </w:r>
          </w:p>
        </w:tc>
      </w:tr>
    </w:tbl>
    <w:p w14:paraId="337F5813" w14:textId="77777777" w:rsidR="008205D8" w:rsidRPr="00D65062" w:rsidRDefault="008205D8" w:rsidP="008205D8">
      <w:pPr>
        <w:jc w:val="both"/>
        <w:rPr>
          <w:rFonts w:ascii="Verdana" w:hAnsi="Verdana"/>
          <w:lang w:val="en-US"/>
        </w:rPr>
      </w:pPr>
    </w:p>
    <w:p w14:paraId="3762A1C0" w14:textId="77777777" w:rsidR="008205D8" w:rsidRPr="00D65062" w:rsidRDefault="008205D8" w:rsidP="008205D8">
      <w:pPr>
        <w:jc w:val="both"/>
        <w:rPr>
          <w:rFonts w:ascii="Verdana" w:hAnsi="Verdana"/>
          <w:lang w:val="en-US"/>
        </w:rPr>
      </w:pPr>
      <w:r w:rsidRPr="00D65062">
        <w:rPr>
          <w:rFonts w:ascii="Verdana" w:hAnsi="Verdana"/>
          <w:lang w:val="en-US"/>
        </w:rPr>
        <w:t>Example:</w:t>
      </w:r>
    </w:p>
    <w:p w14:paraId="5DE41C36" w14:textId="77777777" w:rsidR="008205D8" w:rsidRPr="00D65062" w:rsidRDefault="008205D8" w:rsidP="008205D8">
      <w:pPr>
        <w:jc w:val="both"/>
        <w:rPr>
          <w:rFonts w:ascii="Verdana" w:hAnsi="Verdana"/>
          <w:lang w:val="en-US"/>
        </w:rPr>
      </w:pPr>
    </w:p>
    <w:p w14:paraId="131B3F2D" w14:textId="77777777" w:rsidR="008205D8" w:rsidRPr="00D65062" w:rsidRDefault="008205D8" w:rsidP="008205D8">
      <w:pPr>
        <w:jc w:val="both"/>
        <w:rPr>
          <w:rFonts w:ascii="Verdana" w:hAnsi="Verdana"/>
          <w:lang w:val="en-US"/>
        </w:rPr>
      </w:pPr>
      <w:r w:rsidRPr="00D65062">
        <w:rPr>
          <w:rFonts w:ascii="Verdana" w:hAnsi="Verdana"/>
          <w:noProof/>
          <w:lang w:val="en-US" w:eastAsia="en-US"/>
        </w:rPr>
        <w:lastRenderedPageBreak/>
        <w:drawing>
          <wp:inline distT="0" distB="0" distL="0" distR="0" wp14:anchorId="604477C3" wp14:editId="3DB34E81">
            <wp:extent cx="4976274" cy="555863"/>
            <wp:effectExtent l="0" t="0" r="2540" b="3175"/>
            <wp:docPr id="60" name="Picture 60"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Azure/lab3/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07065" cy="559302"/>
                    </a:xfrm>
                    <a:prstGeom prst="rect">
                      <a:avLst/>
                    </a:prstGeom>
                    <a:noFill/>
                    <a:ln>
                      <a:noFill/>
                    </a:ln>
                  </pic:spPr>
                </pic:pic>
              </a:graphicData>
            </a:graphic>
          </wp:inline>
        </w:drawing>
      </w:r>
    </w:p>
    <w:p w14:paraId="175368FB" w14:textId="77777777" w:rsidR="008205D8" w:rsidRPr="00D65062" w:rsidRDefault="008205D8" w:rsidP="008205D8">
      <w:pPr>
        <w:pStyle w:val="p1"/>
        <w:rPr>
          <w:rFonts w:ascii="Verdana" w:hAnsi="Verdana"/>
          <w:b/>
          <w:sz w:val="24"/>
          <w:szCs w:val="24"/>
          <w:lang w:val="en-US"/>
        </w:rPr>
      </w:pPr>
    </w:p>
    <w:p w14:paraId="75EF3188" w14:textId="77777777" w:rsidR="008205D8" w:rsidRPr="00D65062" w:rsidRDefault="008205D8" w:rsidP="008205D8">
      <w:pPr>
        <w:pStyle w:val="p1"/>
        <w:rPr>
          <w:rFonts w:ascii="Verdana" w:hAnsi="Verdana"/>
          <w:b/>
          <w:sz w:val="24"/>
          <w:szCs w:val="24"/>
          <w:lang w:val="en-US"/>
        </w:rPr>
      </w:pPr>
      <w:r w:rsidRPr="00D65062">
        <w:rPr>
          <w:rFonts w:ascii="Verdana" w:hAnsi="Verdana"/>
          <w:b/>
          <w:sz w:val="24"/>
          <w:szCs w:val="24"/>
          <w:lang w:val="en-US"/>
        </w:rPr>
        <w:t>HA configuration</w:t>
      </w:r>
    </w:p>
    <w:p w14:paraId="744C3221" w14:textId="77777777" w:rsidR="008205D8" w:rsidRPr="00D65062" w:rsidRDefault="008205D8" w:rsidP="008205D8">
      <w:pPr>
        <w:pStyle w:val="p1"/>
        <w:rPr>
          <w:rFonts w:ascii="Verdana" w:hAnsi="Verdana"/>
          <w:b/>
          <w:sz w:val="24"/>
          <w:szCs w:val="24"/>
          <w:lang w:val="en-US"/>
        </w:rPr>
      </w:pPr>
    </w:p>
    <w:p w14:paraId="2A2C026B"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Both device have the same device name (“bigip1”, you can check using tmsh list cm device on each BIG-IP).</w:t>
      </w:r>
    </w:p>
    <w:p w14:paraId="75658208" w14:textId="77777777" w:rsidR="008205D8" w:rsidRPr="00D65062" w:rsidRDefault="008205D8" w:rsidP="008205D8">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8205D8" w:rsidRPr="00D65062" w14:paraId="1F7FB2B7" w14:textId="77777777" w:rsidTr="00843CCD">
        <w:trPr>
          <w:trHeight w:val="796"/>
        </w:trPr>
        <w:tc>
          <w:tcPr>
            <w:tcW w:w="9396" w:type="dxa"/>
            <w:shd w:val="clear" w:color="auto" w:fill="FFFEDD"/>
          </w:tcPr>
          <w:p w14:paraId="523A71D4" w14:textId="77777777" w:rsidR="008205D8" w:rsidRPr="00D65062" w:rsidRDefault="008205D8" w:rsidP="00843CCD">
            <w:pPr>
              <w:pStyle w:val="p1"/>
              <w:jc w:val="both"/>
              <w:rPr>
                <w:rFonts w:ascii="Verdana" w:hAnsi="Verdana"/>
                <w:sz w:val="24"/>
                <w:szCs w:val="24"/>
                <w:lang w:val="en-US"/>
              </w:rPr>
            </w:pPr>
          </w:p>
          <w:p w14:paraId="272DB4D9" w14:textId="77777777" w:rsidR="008205D8" w:rsidRPr="00D65062" w:rsidRDefault="008205D8" w:rsidP="00843CCD">
            <w:pPr>
              <w:pStyle w:val="p1"/>
              <w:tabs>
                <w:tab w:val="left" w:pos="5424"/>
              </w:tabs>
              <w:jc w:val="both"/>
              <w:rPr>
                <w:rFonts w:ascii="Verdana" w:hAnsi="Verdana"/>
                <w:sz w:val="24"/>
                <w:szCs w:val="24"/>
                <w:lang w:val="en-US"/>
              </w:rPr>
            </w:pPr>
            <w:r w:rsidRPr="00D65062">
              <w:rPr>
                <w:rFonts w:ascii="Courier New" w:hAnsi="Courier New" w:cs="Courier New"/>
                <w:sz w:val="24"/>
                <w:szCs w:val="24"/>
                <w:lang w:val="en-US"/>
              </w:rPr>
              <w:t>tmsh list cm device | grep device</w:t>
            </w:r>
            <w:r w:rsidRPr="00D65062">
              <w:rPr>
                <w:rFonts w:ascii="Verdana" w:hAnsi="Verdana"/>
                <w:sz w:val="24"/>
                <w:szCs w:val="24"/>
                <w:lang w:val="en-US"/>
              </w:rPr>
              <w:tab/>
            </w:r>
          </w:p>
        </w:tc>
      </w:tr>
    </w:tbl>
    <w:p w14:paraId="00F7CDB5" w14:textId="77777777" w:rsidR="008205D8" w:rsidRPr="00D65062" w:rsidRDefault="008205D8" w:rsidP="008205D8">
      <w:pPr>
        <w:jc w:val="both"/>
        <w:rPr>
          <w:rFonts w:ascii="Verdana" w:hAnsi="Verdana"/>
          <w:lang w:val="en-US"/>
        </w:rPr>
      </w:pPr>
    </w:p>
    <w:p w14:paraId="3D9B4736"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w:t>
      </w:r>
    </w:p>
    <w:p w14:paraId="0907ADC6" w14:textId="77777777" w:rsidR="008205D8" w:rsidRPr="00D65062" w:rsidRDefault="008205D8" w:rsidP="008205D8">
      <w:pPr>
        <w:pStyle w:val="p1"/>
        <w:rPr>
          <w:rFonts w:ascii="Verdana" w:hAnsi="Verdana"/>
          <w:sz w:val="24"/>
          <w:szCs w:val="24"/>
          <w:lang w:val="en-US"/>
        </w:rPr>
      </w:pPr>
    </w:p>
    <w:p w14:paraId="06A24AF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BIG-IP0</w:t>
      </w:r>
    </w:p>
    <w:p w14:paraId="1B239F62" w14:textId="77777777" w:rsidR="008205D8" w:rsidRPr="00D65062" w:rsidRDefault="008205D8" w:rsidP="008205D8">
      <w:pPr>
        <w:pStyle w:val="p1"/>
        <w:rPr>
          <w:rFonts w:ascii="Verdana" w:hAnsi="Verdana"/>
          <w:sz w:val="24"/>
          <w:szCs w:val="24"/>
          <w:lang w:val="en-US"/>
        </w:rPr>
      </w:pPr>
    </w:p>
    <w:p w14:paraId="40A6336A"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22D77C76" wp14:editId="3FCE8D4A">
            <wp:extent cx="5973445" cy="467360"/>
            <wp:effectExtent l="0" t="0" r="0" b="0"/>
            <wp:docPr id="61" name="Picture 61"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Azure/lab3/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73445" cy="467360"/>
                    </a:xfrm>
                    <a:prstGeom prst="rect">
                      <a:avLst/>
                    </a:prstGeom>
                    <a:noFill/>
                    <a:ln>
                      <a:noFill/>
                    </a:ln>
                  </pic:spPr>
                </pic:pic>
              </a:graphicData>
            </a:graphic>
          </wp:inline>
        </w:drawing>
      </w:r>
    </w:p>
    <w:p w14:paraId="430F47EB" w14:textId="77777777" w:rsidR="008205D8" w:rsidRPr="00D65062" w:rsidRDefault="008205D8" w:rsidP="008205D8">
      <w:pPr>
        <w:pStyle w:val="p1"/>
        <w:rPr>
          <w:rFonts w:ascii="Verdana" w:hAnsi="Verdana"/>
          <w:sz w:val="24"/>
          <w:szCs w:val="24"/>
          <w:lang w:val="en-US"/>
        </w:rPr>
      </w:pPr>
    </w:p>
    <w:p w14:paraId="3C46D71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BIG-IP1</w:t>
      </w:r>
    </w:p>
    <w:p w14:paraId="04B75E16" w14:textId="77777777" w:rsidR="008205D8" w:rsidRPr="00D65062" w:rsidRDefault="008205D8" w:rsidP="008205D8">
      <w:pPr>
        <w:pStyle w:val="p1"/>
        <w:rPr>
          <w:rFonts w:ascii="Verdana" w:hAnsi="Verdana"/>
          <w:sz w:val="24"/>
          <w:szCs w:val="24"/>
          <w:lang w:val="en-US"/>
        </w:rPr>
      </w:pPr>
    </w:p>
    <w:p w14:paraId="09A130B6"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720F223A" wp14:editId="49A0FCD0">
            <wp:extent cx="5973445" cy="487045"/>
            <wp:effectExtent l="0" t="0" r="0" b="0"/>
            <wp:docPr id="63" name="Picture 63"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Azure/lab3/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3445" cy="487045"/>
                    </a:xfrm>
                    <a:prstGeom prst="rect">
                      <a:avLst/>
                    </a:prstGeom>
                    <a:noFill/>
                    <a:ln>
                      <a:noFill/>
                    </a:ln>
                  </pic:spPr>
                </pic:pic>
              </a:graphicData>
            </a:graphic>
          </wp:inline>
        </w:drawing>
      </w:r>
    </w:p>
    <w:p w14:paraId="07D66ADF" w14:textId="77777777" w:rsidR="008205D8" w:rsidRPr="00D65062" w:rsidRDefault="008205D8" w:rsidP="008205D8">
      <w:pPr>
        <w:pStyle w:val="p1"/>
        <w:rPr>
          <w:rFonts w:ascii="Verdana" w:hAnsi="Verdana"/>
          <w:sz w:val="24"/>
          <w:szCs w:val="24"/>
          <w:lang w:val="en-US"/>
        </w:rPr>
      </w:pPr>
    </w:p>
    <w:p w14:paraId="47CE9BB1"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To fix this, use the tmsh mv cm device command.  Run the following commands on the appropriate devices.</w:t>
      </w:r>
    </w:p>
    <w:p w14:paraId="5C37B55C" w14:textId="77777777" w:rsidR="008205D8" w:rsidRPr="00D65062" w:rsidRDefault="008205D8" w:rsidP="008205D8">
      <w:pPr>
        <w:pStyle w:val="p1"/>
        <w:rPr>
          <w:rFonts w:ascii="Verdana" w:hAnsi="Verdana"/>
          <w:sz w:val="24"/>
          <w:szCs w:val="24"/>
          <w:lang w:val="en-US"/>
        </w:rPr>
      </w:pPr>
    </w:p>
    <w:p w14:paraId="60355F04"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On device BIG-IP0:</w:t>
      </w:r>
    </w:p>
    <w:p w14:paraId="7A8AF910" w14:textId="77777777" w:rsidR="008205D8" w:rsidRPr="00D65062" w:rsidRDefault="008205D8" w:rsidP="008205D8">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8205D8" w:rsidRPr="00D65062" w14:paraId="492A1A70" w14:textId="77777777" w:rsidTr="00843CCD">
        <w:trPr>
          <w:trHeight w:val="796"/>
        </w:trPr>
        <w:tc>
          <w:tcPr>
            <w:tcW w:w="9396" w:type="dxa"/>
            <w:shd w:val="clear" w:color="auto" w:fill="FFFEDD"/>
          </w:tcPr>
          <w:p w14:paraId="4081C822" w14:textId="77777777" w:rsidR="008205D8" w:rsidRPr="00D65062" w:rsidRDefault="008205D8" w:rsidP="00843CCD">
            <w:pPr>
              <w:pStyle w:val="p1"/>
              <w:tabs>
                <w:tab w:val="left" w:pos="1643"/>
              </w:tabs>
              <w:jc w:val="both"/>
              <w:rPr>
                <w:rFonts w:ascii="Verdana" w:hAnsi="Verdana"/>
                <w:sz w:val="24"/>
                <w:szCs w:val="24"/>
                <w:lang w:val="en-US"/>
              </w:rPr>
            </w:pPr>
            <w:r w:rsidRPr="00D65062">
              <w:rPr>
                <w:rFonts w:ascii="Verdana" w:hAnsi="Verdana"/>
                <w:sz w:val="24"/>
                <w:szCs w:val="24"/>
                <w:lang w:val="en-US"/>
              </w:rPr>
              <w:tab/>
            </w:r>
          </w:p>
          <w:p w14:paraId="4DE79ACA" w14:textId="77777777" w:rsidR="008205D8" w:rsidRPr="00D65062" w:rsidRDefault="008205D8" w:rsidP="00843CCD">
            <w:pPr>
              <w:pStyle w:val="p1"/>
              <w:tabs>
                <w:tab w:val="left" w:pos="5424"/>
              </w:tabs>
              <w:jc w:val="both"/>
              <w:rPr>
                <w:rFonts w:ascii="Verdana" w:hAnsi="Verdana"/>
                <w:sz w:val="24"/>
                <w:szCs w:val="24"/>
                <w:lang w:val="en-US"/>
              </w:rPr>
            </w:pPr>
            <w:r w:rsidRPr="00D65062">
              <w:rPr>
                <w:rFonts w:ascii="Courier New" w:hAnsi="Courier New" w:cs="Courier New"/>
                <w:sz w:val="24"/>
                <w:szCs w:val="24"/>
                <w:lang w:val="en-US"/>
              </w:rPr>
              <w:t>tmsh mv cm device bigip1 bigip0.azure.local</w:t>
            </w:r>
            <w:r w:rsidRPr="00D65062">
              <w:rPr>
                <w:rFonts w:ascii="Verdana" w:hAnsi="Verdana"/>
                <w:sz w:val="24"/>
                <w:szCs w:val="24"/>
                <w:lang w:val="en-US"/>
              </w:rPr>
              <w:tab/>
            </w:r>
          </w:p>
        </w:tc>
      </w:tr>
    </w:tbl>
    <w:p w14:paraId="6F451978" w14:textId="77777777" w:rsidR="008205D8" w:rsidRPr="00D65062" w:rsidRDefault="008205D8" w:rsidP="008205D8">
      <w:pPr>
        <w:pStyle w:val="p1"/>
        <w:rPr>
          <w:rFonts w:ascii="Verdana" w:hAnsi="Verdana"/>
          <w:sz w:val="24"/>
          <w:szCs w:val="24"/>
          <w:lang w:val="en-US"/>
        </w:rPr>
      </w:pPr>
    </w:p>
    <w:p w14:paraId="48EF082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On device BIG-IP1:</w:t>
      </w:r>
    </w:p>
    <w:p w14:paraId="1519A2A8" w14:textId="77777777" w:rsidR="008205D8" w:rsidRPr="00D65062" w:rsidRDefault="008205D8" w:rsidP="008205D8">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8205D8" w:rsidRPr="00D65062" w14:paraId="008259D0" w14:textId="77777777" w:rsidTr="00843CCD">
        <w:trPr>
          <w:trHeight w:val="796"/>
        </w:trPr>
        <w:tc>
          <w:tcPr>
            <w:tcW w:w="9396" w:type="dxa"/>
            <w:shd w:val="clear" w:color="auto" w:fill="FFFEDD"/>
          </w:tcPr>
          <w:p w14:paraId="1381C79F" w14:textId="77777777" w:rsidR="008205D8" w:rsidRPr="00D65062" w:rsidRDefault="008205D8" w:rsidP="00843CCD">
            <w:pPr>
              <w:pStyle w:val="p1"/>
              <w:jc w:val="both"/>
              <w:rPr>
                <w:rFonts w:ascii="Verdana" w:hAnsi="Verdana"/>
                <w:sz w:val="24"/>
                <w:szCs w:val="24"/>
                <w:lang w:val="en-US"/>
              </w:rPr>
            </w:pPr>
          </w:p>
          <w:p w14:paraId="74D3E843" w14:textId="77777777" w:rsidR="008205D8" w:rsidRPr="00D65062" w:rsidRDefault="008205D8" w:rsidP="00843CCD">
            <w:pPr>
              <w:pStyle w:val="p1"/>
              <w:tabs>
                <w:tab w:val="left" w:pos="5424"/>
              </w:tabs>
              <w:jc w:val="both"/>
              <w:rPr>
                <w:rFonts w:ascii="Verdana" w:hAnsi="Verdana"/>
                <w:sz w:val="24"/>
                <w:szCs w:val="24"/>
                <w:lang w:val="en-US"/>
              </w:rPr>
            </w:pPr>
            <w:r w:rsidRPr="00D65062">
              <w:rPr>
                <w:rFonts w:ascii="Courier New" w:hAnsi="Courier New" w:cs="Courier New"/>
                <w:sz w:val="24"/>
                <w:szCs w:val="24"/>
                <w:lang w:val="en-US"/>
              </w:rPr>
              <w:t>tmsh mv cm device bigip1 bigip1.azure.local</w:t>
            </w:r>
            <w:r w:rsidRPr="00D65062">
              <w:rPr>
                <w:rFonts w:ascii="Verdana" w:hAnsi="Verdana"/>
                <w:sz w:val="24"/>
                <w:szCs w:val="24"/>
                <w:lang w:val="en-US"/>
              </w:rPr>
              <w:tab/>
            </w:r>
          </w:p>
        </w:tc>
      </w:tr>
    </w:tbl>
    <w:p w14:paraId="23BC43A0" w14:textId="77777777" w:rsidR="008205D8" w:rsidRPr="00D65062" w:rsidRDefault="008205D8" w:rsidP="008205D8">
      <w:pPr>
        <w:jc w:val="both"/>
        <w:rPr>
          <w:rFonts w:ascii="Verdana" w:hAnsi="Verdana"/>
          <w:lang w:val="en-US"/>
        </w:rPr>
      </w:pPr>
    </w:p>
    <w:p w14:paraId="087B1A69"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Re-run the list cm device command to verify the changes.</w:t>
      </w:r>
    </w:p>
    <w:p w14:paraId="75B0DF7B" w14:textId="77777777" w:rsidR="008205D8" w:rsidRPr="00D65062" w:rsidRDefault="008205D8" w:rsidP="008205D8">
      <w:pPr>
        <w:pStyle w:val="p1"/>
        <w:rPr>
          <w:rFonts w:ascii="Verdana" w:hAnsi="Verdana"/>
          <w:sz w:val="24"/>
          <w:szCs w:val="24"/>
          <w:lang w:val="en-US"/>
        </w:rPr>
      </w:pPr>
    </w:p>
    <w:p w14:paraId="1D7A761F" w14:textId="77777777" w:rsidR="008205D8" w:rsidRPr="00D65062" w:rsidRDefault="008205D8" w:rsidP="008205D8">
      <w:pPr>
        <w:pStyle w:val="p1"/>
        <w:rPr>
          <w:rFonts w:ascii="Verdana" w:hAnsi="Verdana"/>
          <w:sz w:val="24"/>
          <w:szCs w:val="24"/>
          <w:lang w:val="en-US"/>
        </w:rPr>
      </w:pPr>
    </w:p>
    <w:p w14:paraId="7E124BDD" w14:textId="77777777" w:rsidR="008205D8" w:rsidRPr="00D65062" w:rsidRDefault="008205D8" w:rsidP="008205D8">
      <w:pPr>
        <w:pStyle w:val="p1"/>
        <w:rPr>
          <w:rFonts w:ascii="Verdana" w:hAnsi="Verdana"/>
          <w:b/>
          <w:sz w:val="24"/>
          <w:szCs w:val="24"/>
          <w:lang w:val="en-US"/>
        </w:rPr>
      </w:pPr>
      <w:r w:rsidRPr="00D65062">
        <w:rPr>
          <w:rFonts w:ascii="Verdana" w:hAnsi="Verdana"/>
          <w:b/>
          <w:sz w:val="24"/>
          <w:szCs w:val="24"/>
          <w:lang w:val="en-US"/>
        </w:rPr>
        <w:t>Update the ssl port to 443</w:t>
      </w:r>
    </w:p>
    <w:p w14:paraId="1EF55DDD" w14:textId="77777777" w:rsidR="008205D8" w:rsidRPr="00D65062" w:rsidRDefault="008205D8" w:rsidP="008205D8">
      <w:pPr>
        <w:pStyle w:val="p1"/>
        <w:rPr>
          <w:rFonts w:ascii="Verdana" w:hAnsi="Verdana"/>
          <w:b/>
          <w:sz w:val="24"/>
          <w:szCs w:val="24"/>
          <w:lang w:val="en-US"/>
        </w:rPr>
      </w:pPr>
    </w:p>
    <w:p w14:paraId="461EB56F"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The SSL port is currently configured as 8443.  This will be updated to 443 on both devices.  You can use the “tmsh list sys httpd ssl-port” to verify the </w:t>
      </w:r>
      <w:commentRangeStart w:id="40"/>
      <w:r w:rsidRPr="00D65062">
        <w:rPr>
          <w:rFonts w:ascii="Verdana" w:hAnsi="Verdana"/>
          <w:sz w:val="24"/>
          <w:szCs w:val="24"/>
          <w:lang w:val="en-US"/>
        </w:rPr>
        <w:t>changes</w:t>
      </w:r>
      <w:commentRangeEnd w:id="40"/>
      <w:r w:rsidRPr="00D65062">
        <w:rPr>
          <w:rStyle w:val="CommentReference"/>
          <w:rFonts w:ascii="Times New Roman" w:hAnsi="Times New Roman"/>
          <w:lang w:val="en-US"/>
        </w:rPr>
        <w:commentReference w:id="40"/>
      </w:r>
      <w:r w:rsidRPr="00D65062">
        <w:rPr>
          <w:rFonts w:ascii="Verdana" w:hAnsi="Verdana"/>
          <w:sz w:val="24"/>
          <w:szCs w:val="24"/>
          <w:lang w:val="en-US"/>
        </w:rPr>
        <w:t>.</w:t>
      </w:r>
    </w:p>
    <w:p w14:paraId="23234E79"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69209C42" w14:textId="77777777" w:rsidTr="00843CCD">
        <w:trPr>
          <w:trHeight w:val="796"/>
        </w:trPr>
        <w:tc>
          <w:tcPr>
            <w:tcW w:w="9396" w:type="dxa"/>
            <w:shd w:val="clear" w:color="auto" w:fill="FFFEDD"/>
          </w:tcPr>
          <w:p w14:paraId="1C86480F" w14:textId="77777777" w:rsidR="008205D8" w:rsidRPr="00D65062" w:rsidRDefault="008205D8" w:rsidP="00843CCD">
            <w:pPr>
              <w:pStyle w:val="p1"/>
              <w:jc w:val="both"/>
              <w:rPr>
                <w:rFonts w:ascii="Verdana" w:hAnsi="Verdana"/>
                <w:sz w:val="24"/>
                <w:szCs w:val="24"/>
                <w:lang w:val="en-US"/>
              </w:rPr>
            </w:pPr>
          </w:p>
          <w:p w14:paraId="66872197" w14:textId="77777777" w:rsidR="008205D8" w:rsidRPr="00D65062" w:rsidRDefault="008205D8" w:rsidP="00843CCD">
            <w:pPr>
              <w:pStyle w:val="p1"/>
              <w:tabs>
                <w:tab w:val="left" w:pos="5424"/>
              </w:tabs>
              <w:jc w:val="both"/>
              <w:rPr>
                <w:rFonts w:ascii="Verdana" w:hAnsi="Verdana"/>
                <w:sz w:val="24"/>
                <w:szCs w:val="24"/>
                <w:lang w:val="en-US"/>
              </w:rPr>
            </w:pPr>
            <w:r w:rsidRPr="00D65062">
              <w:rPr>
                <w:rFonts w:ascii="Courier New" w:hAnsi="Courier New" w:cs="Courier New"/>
                <w:sz w:val="24"/>
                <w:szCs w:val="24"/>
                <w:lang w:val="en-US"/>
              </w:rPr>
              <w:t>tmsh modify sys httpd ssl-port 443</w:t>
            </w:r>
            <w:r w:rsidRPr="00D65062">
              <w:rPr>
                <w:rFonts w:ascii="Verdana" w:hAnsi="Verdana"/>
                <w:sz w:val="24"/>
                <w:szCs w:val="24"/>
                <w:lang w:val="en-US"/>
              </w:rPr>
              <w:tab/>
            </w:r>
          </w:p>
        </w:tc>
      </w:tr>
    </w:tbl>
    <w:p w14:paraId="23177A3A" w14:textId="77777777" w:rsidR="008205D8" w:rsidRPr="00D65062" w:rsidRDefault="008205D8" w:rsidP="008205D8">
      <w:pPr>
        <w:pStyle w:val="p1"/>
        <w:rPr>
          <w:rFonts w:ascii="Verdana" w:hAnsi="Verdana"/>
          <w:sz w:val="24"/>
          <w:szCs w:val="24"/>
          <w:lang w:val="en-US"/>
        </w:rPr>
      </w:pPr>
    </w:p>
    <w:p w14:paraId="56B8CC46"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w:t>
      </w:r>
    </w:p>
    <w:p w14:paraId="0A818508" w14:textId="77777777" w:rsidR="008205D8" w:rsidRPr="00D65062" w:rsidRDefault="008205D8" w:rsidP="008205D8">
      <w:pPr>
        <w:pStyle w:val="p1"/>
        <w:rPr>
          <w:rFonts w:ascii="Verdana" w:hAnsi="Verdana"/>
          <w:sz w:val="24"/>
          <w:szCs w:val="24"/>
          <w:lang w:val="en-US"/>
        </w:rPr>
      </w:pPr>
    </w:p>
    <w:p w14:paraId="25D93117"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400F8736" wp14:editId="2EC2FFAE">
            <wp:extent cx="4973733" cy="1150510"/>
            <wp:effectExtent l="0" t="0" r="5080" b="0"/>
            <wp:docPr id="256" name="Picture 256"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Azure/lab3/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05077" cy="1157760"/>
                    </a:xfrm>
                    <a:prstGeom prst="rect">
                      <a:avLst/>
                    </a:prstGeom>
                    <a:noFill/>
                    <a:ln>
                      <a:noFill/>
                    </a:ln>
                  </pic:spPr>
                </pic:pic>
              </a:graphicData>
            </a:graphic>
          </wp:inline>
        </w:drawing>
      </w:r>
    </w:p>
    <w:p w14:paraId="183D0724" w14:textId="77777777" w:rsidR="008205D8" w:rsidRPr="00D65062" w:rsidRDefault="008205D8" w:rsidP="008205D8">
      <w:pPr>
        <w:pStyle w:val="p1"/>
        <w:rPr>
          <w:rFonts w:ascii="Verdana" w:hAnsi="Verdana"/>
          <w:sz w:val="24"/>
          <w:szCs w:val="24"/>
          <w:lang w:val="en-US"/>
        </w:rPr>
      </w:pPr>
    </w:p>
    <w:p w14:paraId="7847A400" w14:textId="77777777" w:rsidR="008205D8" w:rsidRPr="00D65062" w:rsidRDefault="008205D8" w:rsidP="008205D8">
      <w:pPr>
        <w:pStyle w:val="p1"/>
        <w:rPr>
          <w:rFonts w:ascii="Verdana" w:hAnsi="Verdana"/>
          <w:sz w:val="24"/>
          <w:szCs w:val="24"/>
          <w:lang w:val="en-US"/>
        </w:rPr>
      </w:pPr>
    </w:p>
    <w:p w14:paraId="6F6B8F7B" w14:textId="77777777" w:rsidR="008205D8" w:rsidRPr="00D65062" w:rsidRDefault="008205D8" w:rsidP="008205D8">
      <w:pPr>
        <w:pStyle w:val="p1"/>
        <w:rPr>
          <w:rFonts w:ascii="Verdana" w:hAnsi="Verdana"/>
          <w:b/>
          <w:sz w:val="24"/>
          <w:szCs w:val="24"/>
          <w:lang w:val="en-US"/>
        </w:rPr>
      </w:pPr>
      <w:r w:rsidRPr="00D65062">
        <w:rPr>
          <w:rFonts w:ascii="Verdana" w:hAnsi="Verdana"/>
          <w:b/>
          <w:sz w:val="24"/>
          <w:szCs w:val="24"/>
          <w:lang w:val="en-US"/>
        </w:rPr>
        <w:t xml:space="preserve">Define </w:t>
      </w:r>
      <w:del w:id="41" w:author="Chris Adrian" w:date="2017-10-31T09:02:00Z">
        <w:r w:rsidRPr="00D65062" w:rsidDel="00E60016">
          <w:rPr>
            <w:rFonts w:ascii="Verdana" w:hAnsi="Verdana"/>
            <w:b/>
            <w:sz w:val="24"/>
            <w:szCs w:val="24"/>
            <w:lang w:val="en-US"/>
          </w:rPr>
          <w:delText>self-</w:delText>
        </w:r>
        <w:commentRangeStart w:id="42"/>
        <w:r w:rsidRPr="00D65062" w:rsidDel="00E60016">
          <w:rPr>
            <w:rFonts w:ascii="Verdana" w:hAnsi="Verdana"/>
            <w:b/>
            <w:sz w:val="24"/>
            <w:szCs w:val="24"/>
            <w:lang w:val="en-US"/>
          </w:rPr>
          <w:delText>ips</w:delText>
        </w:r>
        <w:commentRangeEnd w:id="42"/>
        <w:r w:rsidRPr="00D65062" w:rsidDel="00E60016">
          <w:rPr>
            <w:rStyle w:val="CommentReference"/>
            <w:rFonts w:ascii="Times New Roman" w:hAnsi="Times New Roman"/>
            <w:lang w:val="en-US"/>
          </w:rPr>
          <w:commentReference w:id="42"/>
        </w:r>
      </w:del>
      <w:r w:rsidRPr="00D65062">
        <w:rPr>
          <w:rFonts w:ascii="Verdana" w:hAnsi="Verdana"/>
          <w:b/>
          <w:sz w:val="24"/>
          <w:szCs w:val="24"/>
          <w:lang w:val="en-US"/>
        </w:rPr>
        <w:t>C</w:t>
      </w:r>
      <w:ins w:id="43" w:author="Chris Adrian" w:date="2017-10-31T09:02:00Z">
        <w:r w:rsidRPr="00D65062">
          <w:rPr>
            <w:rFonts w:ascii="Verdana" w:hAnsi="Verdana"/>
            <w:b/>
            <w:sz w:val="24"/>
            <w:szCs w:val="24"/>
            <w:lang w:val="en-US"/>
          </w:rPr>
          <w:t>onfg-sync IPs</w:t>
        </w:r>
      </w:ins>
    </w:p>
    <w:p w14:paraId="0C6C48B7" w14:textId="77777777" w:rsidR="008205D8" w:rsidRPr="00D65062" w:rsidRDefault="008205D8" w:rsidP="008205D8">
      <w:pPr>
        <w:pStyle w:val="p1"/>
        <w:rPr>
          <w:rFonts w:ascii="Verdana" w:hAnsi="Verdana"/>
          <w:b/>
          <w:sz w:val="24"/>
          <w:szCs w:val="24"/>
          <w:lang w:val="en-US"/>
        </w:rPr>
      </w:pPr>
    </w:p>
    <w:p w14:paraId="312E3EAB"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Define your static self-ip which will be used for config-sync. The IP addresses below are those you have written down from the “Backend pools” configuration.  Using the appropriate backend IPs, issue the following command on each device.  You can use the “tmsh list cm device | grep configsync-ip” command to verify the changes.</w:t>
      </w:r>
    </w:p>
    <w:p w14:paraId="5626E3B6"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6E0A166B" w14:textId="77777777" w:rsidTr="00843CCD">
        <w:trPr>
          <w:trHeight w:val="796"/>
        </w:trPr>
        <w:tc>
          <w:tcPr>
            <w:tcW w:w="9396" w:type="dxa"/>
            <w:shd w:val="clear" w:color="auto" w:fill="FFFEDD"/>
          </w:tcPr>
          <w:p w14:paraId="2CFAA2CC" w14:textId="77777777" w:rsidR="008205D8" w:rsidRPr="00D65062" w:rsidRDefault="008205D8" w:rsidP="00843CCD">
            <w:pPr>
              <w:pStyle w:val="p1"/>
              <w:rPr>
                <w:rFonts w:ascii="Verdana" w:hAnsi="Verdana"/>
                <w:sz w:val="24"/>
                <w:szCs w:val="24"/>
                <w:lang w:val="en-US"/>
              </w:rPr>
            </w:pPr>
          </w:p>
          <w:p w14:paraId="2644323F" w14:textId="77777777" w:rsidR="008205D8" w:rsidRPr="00D65062" w:rsidRDefault="008205D8" w:rsidP="00843CCD">
            <w:pPr>
              <w:pStyle w:val="p1"/>
              <w:tabs>
                <w:tab w:val="left" w:pos="5424"/>
              </w:tabs>
              <w:rPr>
                <w:rFonts w:ascii="Courier New" w:hAnsi="Courier New" w:cs="Courier New"/>
                <w:sz w:val="24"/>
                <w:szCs w:val="24"/>
                <w:lang w:val="en-US"/>
              </w:rPr>
            </w:pPr>
            <w:r w:rsidRPr="00D65062">
              <w:rPr>
                <w:rFonts w:ascii="Courier New" w:hAnsi="Courier New" w:cs="Courier New"/>
                <w:sz w:val="24"/>
                <w:szCs w:val="24"/>
                <w:lang w:val="en-US"/>
              </w:rPr>
              <w:t>tms</w:t>
            </w:r>
            <w:ins w:id="44" w:author="Chris Adrian" w:date="2017-10-31T09:03:00Z">
              <w:r w:rsidRPr="00D65062">
                <w:rPr>
                  <w:rFonts w:ascii="Courier New" w:hAnsi="Courier New" w:cs="Courier New"/>
                  <w:sz w:val="24"/>
                  <w:szCs w:val="24"/>
                  <w:lang w:val="en-US"/>
                </w:rPr>
                <w:t>h</w:t>
              </w:r>
            </w:ins>
            <w:r w:rsidRPr="00D65062">
              <w:rPr>
                <w:lang w:val="en-US"/>
              </w:rPr>
              <w:t xml:space="preserve"> </w:t>
            </w:r>
            <w:r w:rsidRPr="00D65062">
              <w:rPr>
                <w:rFonts w:ascii="Courier New" w:hAnsi="Courier New" w:cs="Courier New"/>
                <w:sz w:val="24"/>
                <w:szCs w:val="24"/>
                <w:lang w:val="en-US"/>
              </w:rPr>
              <w:t>modify cm device &lt;bigip_name&gt; configsync-ip &lt;static_private_ip_address&gt;</w:t>
            </w:r>
          </w:p>
          <w:p w14:paraId="21484EF7" w14:textId="77777777" w:rsidR="008205D8" w:rsidRPr="00D65062" w:rsidRDefault="008205D8" w:rsidP="00843CCD">
            <w:pPr>
              <w:pStyle w:val="p1"/>
              <w:tabs>
                <w:tab w:val="left" w:pos="5424"/>
              </w:tabs>
              <w:rPr>
                <w:rFonts w:ascii="Verdana" w:hAnsi="Verdana"/>
                <w:sz w:val="24"/>
                <w:szCs w:val="24"/>
                <w:lang w:val="en-US"/>
              </w:rPr>
            </w:pPr>
          </w:p>
        </w:tc>
      </w:tr>
    </w:tbl>
    <w:p w14:paraId="140B0C06" w14:textId="77777777" w:rsidR="008205D8" w:rsidRPr="00D65062" w:rsidRDefault="008205D8" w:rsidP="008205D8">
      <w:pPr>
        <w:pStyle w:val="p1"/>
        <w:rPr>
          <w:rFonts w:ascii="Verdana" w:hAnsi="Verdana"/>
          <w:sz w:val="24"/>
          <w:szCs w:val="24"/>
          <w:lang w:val="en-US"/>
        </w:rPr>
      </w:pPr>
      <w:r w:rsidRPr="00D65062">
        <w:rPr>
          <w:rStyle w:val="CommentReference"/>
          <w:rFonts w:ascii="Times New Roman" w:hAnsi="Times New Roman"/>
          <w:lang w:val="en-US"/>
        </w:rPr>
        <w:commentReference w:id="45"/>
      </w:r>
    </w:p>
    <w:p w14:paraId="06D8ED1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 for BIG-IP0:</w:t>
      </w:r>
    </w:p>
    <w:p w14:paraId="4B0D4E72"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6B44F633" w14:textId="77777777" w:rsidTr="00843CCD">
        <w:trPr>
          <w:trHeight w:val="796"/>
        </w:trPr>
        <w:tc>
          <w:tcPr>
            <w:tcW w:w="9396" w:type="dxa"/>
            <w:shd w:val="clear" w:color="auto" w:fill="FFFEDD"/>
          </w:tcPr>
          <w:p w14:paraId="58874E3E" w14:textId="77777777" w:rsidR="008205D8" w:rsidRPr="00D65062" w:rsidRDefault="008205D8" w:rsidP="00843CCD">
            <w:pPr>
              <w:pStyle w:val="p1"/>
              <w:rPr>
                <w:rFonts w:ascii="Verdana" w:hAnsi="Verdana"/>
                <w:sz w:val="24"/>
                <w:szCs w:val="24"/>
                <w:lang w:val="en-US"/>
              </w:rPr>
            </w:pPr>
          </w:p>
          <w:p w14:paraId="59D190C4" w14:textId="77777777" w:rsidR="008205D8" w:rsidRPr="00D65062" w:rsidRDefault="008205D8" w:rsidP="00843CCD">
            <w:pPr>
              <w:pStyle w:val="p1"/>
              <w:tabs>
                <w:tab w:val="left" w:pos="5424"/>
              </w:tabs>
              <w:rPr>
                <w:rFonts w:ascii="Courier New" w:hAnsi="Courier New" w:cs="Courier New"/>
                <w:sz w:val="24"/>
                <w:szCs w:val="24"/>
                <w:lang w:val="en-US"/>
              </w:rPr>
            </w:pPr>
            <w:r w:rsidRPr="00D65062">
              <w:rPr>
                <w:rFonts w:ascii="Courier New" w:hAnsi="Courier New" w:cs="Courier New"/>
                <w:sz w:val="24"/>
                <w:szCs w:val="24"/>
                <w:lang w:val="en-US"/>
              </w:rPr>
              <w:t>tmsh modify cm device bigip0.azure.local configsync-ip 10.10.1.100</w:t>
            </w:r>
          </w:p>
          <w:p w14:paraId="57AB8CCA" w14:textId="77777777" w:rsidR="008205D8" w:rsidRPr="00D65062" w:rsidRDefault="008205D8" w:rsidP="00843CCD">
            <w:pPr>
              <w:pStyle w:val="p1"/>
              <w:tabs>
                <w:tab w:val="left" w:pos="5424"/>
              </w:tabs>
              <w:rPr>
                <w:rFonts w:ascii="Verdana" w:hAnsi="Verdana"/>
                <w:sz w:val="24"/>
                <w:szCs w:val="24"/>
                <w:lang w:val="en-US"/>
              </w:rPr>
            </w:pPr>
          </w:p>
        </w:tc>
      </w:tr>
    </w:tbl>
    <w:p w14:paraId="4FA5F40B" w14:textId="77777777" w:rsidR="008205D8" w:rsidRPr="00D65062" w:rsidRDefault="008205D8" w:rsidP="008205D8">
      <w:pPr>
        <w:pStyle w:val="p1"/>
        <w:rPr>
          <w:rFonts w:ascii="Verdana" w:hAnsi="Verdana"/>
          <w:sz w:val="24"/>
          <w:szCs w:val="24"/>
          <w:lang w:val="en-US"/>
        </w:rPr>
      </w:pPr>
    </w:p>
    <w:p w14:paraId="2C902B08"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09D7809E" wp14:editId="2B6DEF0A">
            <wp:extent cx="5963285" cy="248285"/>
            <wp:effectExtent l="0" t="0" r="5715" b="5715"/>
            <wp:docPr id="257" name="Picture 257"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Azure/lab3/imag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63285" cy="248285"/>
                    </a:xfrm>
                    <a:prstGeom prst="rect">
                      <a:avLst/>
                    </a:prstGeom>
                    <a:noFill/>
                    <a:ln>
                      <a:noFill/>
                    </a:ln>
                  </pic:spPr>
                </pic:pic>
              </a:graphicData>
            </a:graphic>
          </wp:inline>
        </w:drawing>
      </w:r>
    </w:p>
    <w:p w14:paraId="31CF8E00" w14:textId="77777777" w:rsidR="008205D8" w:rsidRPr="00D65062" w:rsidRDefault="008205D8" w:rsidP="008205D8">
      <w:pPr>
        <w:pStyle w:val="p1"/>
        <w:rPr>
          <w:rFonts w:ascii="Verdana" w:hAnsi="Verdana"/>
          <w:sz w:val="24"/>
          <w:szCs w:val="24"/>
          <w:lang w:val="en-US"/>
        </w:rPr>
      </w:pPr>
    </w:p>
    <w:p w14:paraId="02876368"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 BIG-IP1:</w:t>
      </w:r>
    </w:p>
    <w:p w14:paraId="1EFD323F"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1226DCE3" w14:textId="77777777" w:rsidTr="00843CCD">
        <w:trPr>
          <w:trHeight w:val="796"/>
        </w:trPr>
        <w:tc>
          <w:tcPr>
            <w:tcW w:w="9396" w:type="dxa"/>
            <w:shd w:val="clear" w:color="auto" w:fill="FFFEDD"/>
          </w:tcPr>
          <w:p w14:paraId="727D6DD5" w14:textId="77777777" w:rsidR="008205D8" w:rsidRPr="00D65062" w:rsidRDefault="008205D8" w:rsidP="00843CCD">
            <w:pPr>
              <w:pStyle w:val="p1"/>
              <w:rPr>
                <w:rFonts w:ascii="Verdana" w:hAnsi="Verdana"/>
                <w:sz w:val="24"/>
                <w:szCs w:val="24"/>
                <w:lang w:val="en-US"/>
              </w:rPr>
            </w:pPr>
          </w:p>
          <w:p w14:paraId="50EB7824" w14:textId="77777777" w:rsidR="008205D8" w:rsidRPr="00D65062" w:rsidRDefault="008205D8" w:rsidP="00843CCD">
            <w:pPr>
              <w:pStyle w:val="p1"/>
              <w:tabs>
                <w:tab w:val="left" w:pos="5424"/>
              </w:tabs>
              <w:rPr>
                <w:rFonts w:ascii="Courier New" w:hAnsi="Courier New" w:cs="Courier New"/>
                <w:sz w:val="24"/>
                <w:szCs w:val="24"/>
                <w:lang w:val="en-US"/>
              </w:rPr>
            </w:pPr>
            <w:r w:rsidRPr="00D65062">
              <w:rPr>
                <w:rFonts w:ascii="Courier New" w:hAnsi="Courier New" w:cs="Courier New"/>
                <w:sz w:val="24"/>
                <w:szCs w:val="24"/>
                <w:lang w:val="en-US"/>
              </w:rPr>
              <w:t>tmsh modify cm device bigip1.azure.local configsync-ip 10.10.1.101</w:t>
            </w:r>
          </w:p>
          <w:p w14:paraId="746CEF57" w14:textId="77777777" w:rsidR="008205D8" w:rsidRPr="00D65062" w:rsidRDefault="008205D8" w:rsidP="00843CCD">
            <w:pPr>
              <w:pStyle w:val="p1"/>
              <w:tabs>
                <w:tab w:val="left" w:pos="5424"/>
              </w:tabs>
              <w:rPr>
                <w:rFonts w:ascii="Verdana" w:hAnsi="Verdana"/>
                <w:sz w:val="24"/>
                <w:szCs w:val="24"/>
                <w:lang w:val="en-US"/>
              </w:rPr>
            </w:pPr>
          </w:p>
        </w:tc>
      </w:tr>
    </w:tbl>
    <w:p w14:paraId="77F4A2BD" w14:textId="77777777" w:rsidR="008205D8" w:rsidRPr="00D65062" w:rsidRDefault="008205D8" w:rsidP="008205D8">
      <w:pPr>
        <w:pStyle w:val="p1"/>
        <w:rPr>
          <w:rFonts w:ascii="Verdana" w:hAnsi="Verdana"/>
          <w:sz w:val="24"/>
          <w:szCs w:val="24"/>
          <w:lang w:val="en-US"/>
        </w:rPr>
      </w:pPr>
    </w:p>
    <w:p w14:paraId="7F14284A"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33780A9B" wp14:editId="1F3BAA16">
            <wp:extent cx="5973445" cy="238760"/>
            <wp:effectExtent l="0" t="0" r="0" b="0"/>
            <wp:docPr id="258" name="Picture 258"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Azure/lab3/imag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73445" cy="238760"/>
                    </a:xfrm>
                    <a:prstGeom prst="rect">
                      <a:avLst/>
                    </a:prstGeom>
                    <a:noFill/>
                    <a:ln>
                      <a:noFill/>
                    </a:ln>
                  </pic:spPr>
                </pic:pic>
              </a:graphicData>
            </a:graphic>
          </wp:inline>
        </w:drawing>
      </w:r>
    </w:p>
    <w:p w14:paraId="435A93FF" w14:textId="77777777" w:rsidR="008205D8" w:rsidRPr="00D65062" w:rsidRDefault="008205D8" w:rsidP="008205D8">
      <w:pPr>
        <w:pStyle w:val="p1"/>
        <w:rPr>
          <w:rFonts w:ascii="Verdana" w:hAnsi="Verdana"/>
          <w:sz w:val="24"/>
          <w:szCs w:val="24"/>
          <w:lang w:val="en-US"/>
        </w:rPr>
      </w:pPr>
    </w:p>
    <w:p w14:paraId="04EC73E2" w14:textId="77777777" w:rsidR="008205D8" w:rsidRPr="00D65062" w:rsidRDefault="008205D8" w:rsidP="008205D8">
      <w:pPr>
        <w:pStyle w:val="p1"/>
        <w:rPr>
          <w:rFonts w:ascii="Verdana" w:hAnsi="Verdana"/>
          <w:sz w:val="24"/>
          <w:szCs w:val="24"/>
          <w:lang w:val="en-US"/>
        </w:rPr>
      </w:pPr>
    </w:p>
    <w:p w14:paraId="7E265B32" w14:textId="77777777" w:rsidR="008205D8" w:rsidRPr="00D65062" w:rsidRDefault="008205D8" w:rsidP="008205D8">
      <w:pPr>
        <w:pStyle w:val="p1"/>
        <w:rPr>
          <w:rFonts w:ascii="Verdana" w:hAnsi="Verdana"/>
          <w:b/>
          <w:sz w:val="24"/>
          <w:szCs w:val="24"/>
          <w:lang w:val="en-US"/>
        </w:rPr>
      </w:pPr>
      <w:r w:rsidRPr="00D65062">
        <w:rPr>
          <w:rFonts w:ascii="Verdana" w:hAnsi="Verdana"/>
          <w:b/>
          <w:sz w:val="24"/>
          <w:szCs w:val="24"/>
          <w:lang w:val="en-US"/>
        </w:rPr>
        <w:t>Configure device trust</w:t>
      </w:r>
    </w:p>
    <w:p w14:paraId="208592EA" w14:textId="77777777" w:rsidR="008205D8" w:rsidRPr="00D65062" w:rsidRDefault="008205D8" w:rsidP="008205D8">
      <w:pPr>
        <w:pStyle w:val="p1"/>
        <w:rPr>
          <w:rFonts w:ascii="Verdana" w:hAnsi="Verdana"/>
          <w:sz w:val="24"/>
          <w:szCs w:val="24"/>
          <w:lang w:val="en-US"/>
        </w:rPr>
      </w:pPr>
    </w:p>
    <w:p w14:paraId="3F61D753"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Establish device trust using one BIG-IP. Issue the following command on BIG-IP0.</w:t>
      </w:r>
    </w:p>
    <w:p w14:paraId="278E6D76"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26219BA9" w14:textId="77777777" w:rsidTr="00843CCD">
        <w:trPr>
          <w:trHeight w:val="1372"/>
        </w:trPr>
        <w:tc>
          <w:tcPr>
            <w:tcW w:w="9396" w:type="dxa"/>
            <w:shd w:val="clear" w:color="auto" w:fill="FFFEDD"/>
          </w:tcPr>
          <w:p w14:paraId="1E0A0755" w14:textId="77777777" w:rsidR="008205D8" w:rsidRPr="00D65062" w:rsidRDefault="008205D8" w:rsidP="00843CCD">
            <w:pPr>
              <w:pStyle w:val="p1"/>
              <w:rPr>
                <w:rFonts w:ascii="Verdana" w:hAnsi="Verdana"/>
                <w:sz w:val="24"/>
                <w:szCs w:val="24"/>
                <w:lang w:val="en-US"/>
              </w:rPr>
            </w:pPr>
          </w:p>
          <w:p w14:paraId="01C81BF4" w14:textId="77777777" w:rsidR="008205D8" w:rsidRPr="00D65062" w:rsidRDefault="008205D8" w:rsidP="00843CCD">
            <w:pPr>
              <w:pStyle w:val="p1"/>
              <w:tabs>
                <w:tab w:val="left" w:pos="5424"/>
              </w:tabs>
              <w:rPr>
                <w:rFonts w:ascii="Courier New" w:hAnsi="Courier New" w:cs="Courier New"/>
                <w:sz w:val="24"/>
                <w:szCs w:val="24"/>
                <w:lang w:val="en-US"/>
              </w:rPr>
            </w:pPr>
            <w:r w:rsidRPr="00D65062">
              <w:rPr>
                <w:rFonts w:ascii="Courier New" w:hAnsi="Courier New" w:cs="Courier New"/>
                <w:sz w:val="24"/>
                <w:szCs w:val="24"/>
                <w:lang w:val="en-US"/>
              </w:rPr>
              <w:t>tmsh modify cm trust-domain root ca-devices add { &lt;peer_management_ip</w:t>
            </w:r>
            <w:bookmarkStart w:id="46" w:name="_GoBack"/>
            <w:bookmarkEnd w:id="46"/>
            <w:r w:rsidRPr="00D65062">
              <w:rPr>
                <w:rFonts w:ascii="Courier New" w:hAnsi="Courier New" w:cs="Courier New"/>
                <w:sz w:val="24"/>
                <w:szCs w:val="24"/>
                <w:lang w:val="en-US"/>
              </w:rPr>
              <w:t>&gt; }</w:t>
            </w:r>
          </w:p>
          <w:p w14:paraId="74E50B79" w14:textId="77777777" w:rsidR="008205D8" w:rsidRPr="00D65062" w:rsidRDefault="008205D8" w:rsidP="00843CCD">
            <w:pPr>
              <w:pStyle w:val="p1"/>
              <w:tabs>
                <w:tab w:val="left" w:pos="5424"/>
              </w:tabs>
              <w:rPr>
                <w:rFonts w:ascii="Courier New" w:hAnsi="Courier New" w:cs="Courier New"/>
                <w:sz w:val="24"/>
                <w:szCs w:val="24"/>
                <w:lang w:val="en-US"/>
              </w:rPr>
            </w:pPr>
            <w:r w:rsidRPr="00D65062">
              <w:rPr>
                <w:rFonts w:ascii="Courier New" w:hAnsi="Courier New" w:cs="Courier New"/>
                <w:sz w:val="24"/>
                <w:szCs w:val="24"/>
                <w:lang w:val="en-US"/>
              </w:rPr>
              <w:t>name &lt;bigip_name&gt; username &lt;username&gt; password &lt;password&gt;</w:t>
            </w:r>
          </w:p>
          <w:p w14:paraId="11F604C4" w14:textId="77777777" w:rsidR="008205D8" w:rsidRPr="00D65062" w:rsidRDefault="008205D8" w:rsidP="00843CCD">
            <w:pPr>
              <w:pStyle w:val="p1"/>
              <w:tabs>
                <w:tab w:val="left" w:pos="5424"/>
              </w:tabs>
              <w:rPr>
                <w:rFonts w:ascii="Verdana" w:hAnsi="Verdana"/>
                <w:sz w:val="24"/>
                <w:szCs w:val="24"/>
                <w:lang w:val="en-US"/>
              </w:rPr>
            </w:pPr>
          </w:p>
        </w:tc>
      </w:tr>
    </w:tbl>
    <w:p w14:paraId="725D6EAB" w14:textId="77777777" w:rsidR="008205D8" w:rsidRPr="00D65062" w:rsidRDefault="008205D8" w:rsidP="008205D8">
      <w:pPr>
        <w:pStyle w:val="p1"/>
        <w:rPr>
          <w:rFonts w:ascii="Verdana" w:hAnsi="Verdana"/>
          <w:sz w:val="24"/>
          <w:szCs w:val="24"/>
          <w:lang w:val="en-US"/>
        </w:rPr>
      </w:pPr>
    </w:p>
    <w:p w14:paraId="056B92E1"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 on BIG-IP0:</w:t>
      </w:r>
    </w:p>
    <w:p w14:paraId="0AEE85DA"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64EB0AC3" w14:textId="77777777" w:rsidTr="00843CCD">
        <w:trPr>
          <w:trHeight w:val="1372"/>
        </w:trPr>
        <w:tc>
          <w:tcPr>
            <w:tcW w:w="9396" w:type="dxa"/>
            <w:shd w:val="clear" w:color="auto" w:fill="FFFEDD"/>
          </w:tcPr>
          <w:p w14:paraId="7B91B3F0" w14:textId="77777777" w:rsidR="008205D8" w:rsidRPr="00D65062" w:rsidRDefault="008205D8" w:rsidP="00843CCD">
            <w:pPr>
              <w:pStyle w:val="p1"/>
              <w:rPr>
                <w:rFonts w:ascii="Verdana" w:hAnsi="Verdana"/>
                <w:sz w:val="24"/>
                <w:szCs w:val="24"/>
                <w:lang w:val="en-US"/>
              </w:rPr>
            </w:pPr>
          </w:p>
          <w:p w14:paraId="1FB103C9" w14:textId="77777777" w:rsidR="008205D8" w:rsidRPr="00D65062" w:rsidRDefault="008205D8" w:rsidP="00843CCD">
            <w:pPr>
              <w:pStyle w:val="p1"/>
              <w:tabs>
                <w:tab w:val="left" w:pos="5424"/>
              </w:tabs>
              <w:rPr>
                <w:rFonts w:ascii="Verdana" w:hAnsi="Verdana"/>
                <w:sz w:val="24"/>
                <w:szCs w:val="24"/>
                <w:lang w:val="en-US"/>
              </w:rPr>
            </w:pPr>
            <w:r w:rsidRPr="00D65062">
              <w:rPr>
                <w:rFonts w:ascii="Courier New" w:hAnsi="Courier New" w:cs="Courier New"/>
                <w:sz w:val="24"/>
                <w:szCs w:val="24"/>
                <w:lang w:val="en-US"/>
              </w:rPr>
              <w:t>tmsh modify cm trust-domain Root ca-devices add {10.10.1.101} name bigip1.azure.local username azureuser password Demo123</w:t>
            </w:r>
          </w:p>
        </w:tc>
      </w:tr>
    </w:tbl>
    <w:p w14:paraId="2808C564" w14:textId="77777777" w:rsidR="008205D8" w:rsidRPr="00D65062" w:rsidRDefault="008205D8" w:rsidP="008205D8">
      <w:pPr>
        <w:pStyle w:val="p1"/>
        <w:rPr>
          <w:rFonts w:ascii="Verdana" w:hAnsi="Verdana"/>
          <w:sz w:val="24"/>
          <w:szCs w:val="24"/>
          <w:lang w:val="en-US"/>
        </w:rPr>
      </w:pPr>
    </w:p>
    <w:p w14:paraId="73894C0A"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4EF8D64C" wp14:editId="3B420650">
            <wp:extent cx="5973445" cy="457200"/>
            <wp:effectExtent l="0" t="0" r="0" b="0"/>
            <wp:docPr id="259" name="Picture 259"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Azure/lab3/imag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73445" cy="457200"/>
                    </a:xfrm>
                    <a:prstGeom prst="rect">
                      <a:avLst/>
                    </a:prstGeom>
                    <a:noFill/>
                    <a:ln>
                      <a:noFill/>
                    </a:ln>
                  </pic:spPr>
                </pic:pic>
              </a:graphicData>
            </a:graphic>
          </wp:inline>
        </w:drawing>
      </w:r>
    </w:p>
    <w:p w14:paraId="75371D1B" w14:textId="77777777" w:rsidR="008205D8" w:rsidRPr="00D65062" w:rsidRDefault="008205D8" w:rsidP="008205D8">
      <w:pPr>
        <w:pStyle w:val="p1"/>
        <w:rPr>
          <w:rFonts w:ascii="Verdana" w:hAnsi="Verdana"/>
          <w:sz w:val="24"/>
          <w:szCs w:val="24"/>
          <w:lang w:val="en-US"/>
        </w:rPr>
      </w:pPr>
    </w:p>
    <w:p w14:paraId="5E649037" w14:textId="77777777" w:rsidR="008205D8" w:rsidRPr="00D65062" w:rsidRDefault="008205D8" w:rsidP="008205D8">
      <w:pPr>
        <w:pStyle w:val="p1"/>
        <w:rPr>
          <w:rFonts w:ascii="Verdana" w:hAnsi="Verdana"/>
          <w:sz w:val="24"/>
          <w:szCs w:val="24"/>
          <w:lang w:val="en-US"/>
        </w:rPr>
      </w:pPr>
    </w:p>
    <w:p w14:paraId="52FD6E1D"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Result:</w:t>
      </w:r>
    </w:p>
    <w:p w14:paraId="5F762A19"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You will see the command prompt on each unit change to: </w:t>
      </w:r>
      <w:r w:rsidRPr="00D65062">
        <w:rPr>
          <w:rFonts w:ascii="Verdana" w:hAnsi="Verdana"/>
          <w:b/>
          <w:sz w:val="24"/>
          <w:szCs w:val="24"/>
          <w:lang w:val="en-US"/>
        </w:rPr>
        <w:t>In Sync (Trust Domain Only)]</w:t>
      </w:r>
      <w:r w:rsidRPr="00D65062">
        <w:rPr>
          <w:rFonts w:ascii="Verdana" w:hAnsi="Verdana"/>
          <w:sz w:val="24"/>
          <w:szCs w:val="24"/>
          <w:lang w:val="en-US"/>
        </w:rPr>
        <w:t>.</w:t>
      </w:r>
    </w:p>
    <w:p w14:paraId="5339D992" w14:textId="77777777" w:rsidR="008205D8" w:rsidRPr="00D65062" w:rsidRDefault="008205D8" w:rsidP="008205D8">
      <w:pPr>
        <w:pStyle w:val="p1"/>
        <w:rPr>
          <w:rFonts w:ascii="Verdana" w:hAnsi="Verdana"/>
          <w:sz w:val="24"/>
          <w:szCs w:val="24"/>
          <w:lang w:val="en-US"/>
        </w:rPr>
      </w:pPr>
    </w:p>
    <w:p w14:paraId="6D5CA3BB" w14:textId="77777777" w:rsidR="008205D8" w:rsidRPr="00D65062" w:rsidRDefault="008205D8" w:rsidP="008205D8">
      <w:pPr>
        <w:pStyle w:val="p1"/>
        <w:rPr>
          <w:rFonts w:ascii="Verdana" w:hAnsi="Verdana"/>
          <w:sz w:val="24"/>
          <w:szCs w:val="24"/>
          <w:lang w:val="en-US"/>
        </w:rPr>
      </w:pPr>
    </w:p>
    <w:p w14:paraId="16023A24" w14:textId="77777777" w:rsidR="008205D8" w:rsidRPr="00D65062" w:rsidRDefault="008205D8" w:rsidP="008205D8">
      <w:pPr>
        <w:pStyle w:val="p1"/>
        <w:rPr>
          <w:rFonts w:ascii="Verdana" w:hAnsi="Verdana"/>
          <w:sz w:val="24"/>
          <w:szCs w:val="24"/>
          <w:lang w:val="en-US"/>
        </w:rPr>
      </w:pPr>
    </w:p>
    <w:p w14:paraId="6E7D3EA2" w14:textId="77777777" w:rsidR="008205D8" w:rsidRPr="00D65062" w:rsidRDefault="008205D8" w:rsidP="008205D8">
      <w:pPr>
        <w:pStyle w:val="p1"/>
        <w:rPr>
          <w:rFonts w:ascii="Verdana" w:hAnsi="Verdana"/>
          <w:sz w:val="24"/>
          <w:szCs w:val="24"/>
          <w:lang w:val="en-US"/>
        </w:rPr>
      </w:pPr>
    </w:p>
    <w:p w14:paraId="55D8B899" w14:textId="77777777" w:rsidR="008205D8" w:rsidRPr="00D65062" w:rsidRDefault="008205D8" w:rsidP="008205D8">
      <w:pPr>
        <w:pStyle w:val="p1"/>
        <w:rPr>
          <w:rFonts w:ascii="Verdana" w:hAnsi="Verdana"/>
          <w:sz w:val="24"/>
          <w:szCs w:val="24"/>
          <w:lang w:val="en-US"/>
        </w:rPr>
      </w:pPr>
    </w:p>
    <w:p w14:paraId="762EA736" w14:textId="77777777" w:rsidR="008205D8" w:rsidRPr="00D65062" w:rsidRDefault="008205D8" w:rsidP="008205D8">
      <w:pPr>
        <w:pStyle w:val="p1"/>
        <w:rPr>
          <w:rFonts w:ascii="Verdana" w:hAnsi="Verdana"/>
          <w:sz w:val="24"/>
          <w:szCs w:val="24"/>
          <w:lang w:val="en-US"/>
        </w:rPr>
      </w:pPr>
    </w:p>
    <w:p w14:paraId="76D1B674" w14:textId="77777777" w:rsidR="008205D8" w:rsidRPr="00D65062" w:rsidRDefault="008205D8" w:rsidP="008205D8">
      <w:pPr>
        <w:pStyle w:val="p1"/>
        <w:rPr>
          <w:rFonts w:ascii="Verdana" w:hAnsi="Verdana"/>
          <w:sz w:val="24"/>
          <w:szCs w:val="24"/>
          <w:lang w:val="en-US"/>
        </w:rPr>
      </w:pPr>
    </w:p>
    <w:p w14:paraId="66517973" w14:textId="77777777" w:rsidR="008205D8" w:rsidRPr="00D65062" w:rsidRDefault="008205D8" w:rsidP="008205D8">
      <w:pPr>
        <w:pStyle w:val="p1"/>
        <w:rPr>
          <w:rFonts w:ascii="Verdana" w:hAnsi="Verdana"/>
          <w:sz w:val="24"/>
          <w:szCs w:val="24"/>
          <w:lang w:val="en-US"/>
        </w:rPr>
      </w:pPr>
    </w:p>
    <w:p w14:paraId="5EAD0D9D" w14:textId="77777777" w:rsidR="008205D8" w:rsidRPr="00D65062" w:rsidRDefault="008205D8" w:rsidP="008205D8">
      <w:pPr>
        <w:pStyle w:val="p1"/>
        <w:rPr>
          <w:rFonts w:ascii="Verdana" w:hAnsi="Verdana"/>
          <w:sz w:val="24"/>
          <w:szCs w:val="24"/>
          <w:lang w:val="en-US"/>
        </w:rPr>
      </w:pPr>
    </w:p>
    <w:p w14:paraId="2FF01BE6" w14:textId="77777777" w:rsidR="008205D8" w:rsidRPr="00D65062" w:rsidRDefault="008205D8" w:rsidP="008205D8">
      <w:pPr>
        <w:pStyle w:val="p1"/>
        <w:rPr>
          <w:rFonts w:ascii="Verdana" w:hAnsi="Verdana"/>
          <w:sz w:val="24"/>
          <w:szCs w:val="24"/>
          <w:lang w:val="en-US"/>
        </w:rPr>
      </w:pPr>
    </w:p>
    <w:p w14:paraId="296B148F" w14:textId="77777777" w:rsidR="008205D8" w:rsidRPr="00D65062" w:rsidRDefault="008205D8" w:rsidP="008205D8">
      <w:pPr>
        <w:pStyle w:val="p1"/>
        <w:rPr>
          <w:rFonts w:ascii="Verdana" w:hAnsi="Verdana"/>
          <w:b/>
          <w:sz w:val="24"/>
          <w:szCs w:val="24"/>
          <w:lang w:val="en-US"/>
        </w:rPr>
      </w:pPr>
      <w:r w:rsidRPr="00D65062">
        <w:rPr>
          <w:rFonts w:ascii="Verdana" w:hAnsi="Verdana"/>
          <w:b/>
          <w:sz w:val="24"/>
          <w:szCs w:val="24"/>
          <w:lang w:val="en-US"/>
        </w:rPr>
        <w:lastRenderedPageBreak/>
        <w:t>Create a sync-failover device group</w:t>
      </w:r>
    </w:p>
    <w:p w14:paraId="0C0068CD" w14:textId="77777777" w:rsidR="008205D8" w:rsidRPr="00D65062" w:rsidRDefault="008205D8" w:rsidP="008205D8">
      <w:pPr>
        <w:pStyle w:val="p1"/>
        <w:rPr>
          <w:rFonts w:ascii="Verdana" w:hAnsi="Verdana"/>
          <w:sz w:val="24"/>
          <w:szCs w:val="24"/>
          <w:lang w:val="en-US"/>
        </w:rPr>
      </w:pPr>
    </w:p>
    <w:p w14:paraId="06C13274"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Create a sync-failover device group with network failover disabled.</w:t>
      </w:r>
    </w:p>
    <w:p w14:paraId="3CB94589"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5A8C46D7" w14:textId="77777777" w:rsidTr="00843CCD">
        <w:trPr>
          <w:trHeight w:val="1372"/>
        </w:trPr>
        <w:tc>
          <w:tcPr>
            <w:tcW w:w="9396" w:type="dxa"/>
            <w:shd w:val="clear" w:color="auto" w:fill="FFFEDD"/>
          </w:tcPr>
          <w:p w14:paraId="2AAD77DB" w14:textId="77777777" w:rsidR="008205D8" w:rsidRPr="00D65062" w:rsidRDefault="008205D8" w:rsidP="00843CCD">
            <w:pPr>
              <w:pStyle w:val="p1"/>
              <w:rPr>
                <w:rFonts w:ascii="Verdana" w:hAnsi="Verdana"/>
                <w:sz w:val="24"/>
                <w:szCs w:val="24"/>
                <w:lang w:val="en-US"/>
              </w:rPr>
            </w:pPr>
          </w:p>
          <w:p w14:paraId="5BDBD34A" w14:textId="77777777" w:rsidR="008205D8" w:rsidRPr="00D65062" w:rsidRDefault="008205D8" w:rsidP="00843CCD">
            <w:pPr>
              <w:pStyle w:val="p1"/>
              <w:tabs>
                <w:tab w:val="left" w:pos="5424"/>
              </w:tabs>
              <w:rPr>
                <w:rFonts w:ascii="Courier New" w:hAnsi="Courier New" w:cs="Courier New"/>
                <w:sz w:val="24"/>
                <w:szCs w:val="24"/>
                <w:lang w:val="en-US"/>
              </w:rPr>
            </w:pPr>
            <w:r w:rsidRPr="00D65062">
              <w:rPr>
                <w:rFonts w:ascii="Courier New" w:hAnsi="Courier New" w:cs="Courier New"/>
                <w:sz w:val="24"/>
                <w:szCs w:val="24"/>
                <w:lang w:val="en-US"/>
              </w:rPr>
              <w:t>create cm device-group &lt;device_group_name&gt; devices add { &lt;all-bigip-names-separated-by-space&gt; } type sync-failover auto-sync enabled network-failover disabled</w:t>
            </w:r>
          </w:p>
          <w:p w14:paraId="1B45A9B5" w14:textId="77777777" w:rsidR="008205D8" w:rsidRPr="00D65062" w:rsidRDefault="008205D8" w:rsidP="00843CCD">
            <w:pPr>
              <w:pStyle w:val="p1"/>
              <w:tabs>
                <w:tab w:val="left" w:pos="5424"/>
              </w:tabs>
              <w:rPr>
                <w:rFonts w:ascii="Verdana" w:hAnsi="Verdana"/>
                <w:sz w:val="24"/>
                <w:szCs w:val="24"/>
                <w:lang w:val="en-US"/>
              </w:rPr>
            </w:pPr>
            <w:r w:rsidRPr="00D65062">
              <w:rPr>
                <w:rFonts w:ascii="Courier New" w:hAnsi="Courier New" w:cs="Courier New"/>
                <w:sz w:val="24"/>
                <w:szCs w:val="24"/>
                <w:lang w:val="en-US"/>
              </w:rPr>
              <w:t xml:space="preserve"> </w:t>
            </w:r>
          </w:p>
        </w:tc>
      </w:tr>
    </w:tbl>
    <w:p w14:paraId="528687E3" w14:textId="77777777" w:rsidR="008205D8" w:rsidRPr="00D65062" w:rsidRDefault="008205D8" w:rsidP="008205D8">
      <w:pPr>
        <w:pStyle w:val="p1"/>
        <w:rPr>
          <w:rFonts w:ascii="Verdana" w:hAnsi="Verdana"/>
          <w:sz w:val="24"/>
          <w:szCs w:val="24"/>
          <w:lang w:val="en-US"/>
        </w:rPr>
      </w:pPr>
    </w:p>
    <w:p w14:paraId="0E17EAE1"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 on BIG-IP0:</w:t>
      </w:r>
    </w:p>
    <w:p w14:paraId="469A844B"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6CA9D420" w14:textId="77777777" w:rsidTr="00843CCD">
        <w:trPr>
          <w:trHeight w:val="1372"/>
        </w:trPr>
        <w:tc>
          <w:tcPr>
            <w:tcW w:w="9396" w:type="dxa"/>
            <w:shd w:val="clear" w:color="auto" w:fill="FFFEDD"/>
          </w:tcPr>
          <w:p w14:paraId="30D200D2" w14:textId="77777777" w:rsidR="008205D8" w:rsidRPr="00D65062" w:rsidRDefault="008205D8" w:rsidP="00843CCD">
            <w:pPr>
              <w:pStyle w:val="p1"/>
              <w:rPr>
                <w:rFonts w:ascii="Verdana" w:hAnsi="Verdana"/>
                <w:sz w:val="24"/>
                <w:szCs w:val="24"/>
                <w:lang w:val="en-US"/>
              </w:rPr>
            </w:pPr>
          </w:p>
          <w:p w14:paraId="03764E63" w14:textId="77777777" w:rsidR="008205D8" w:rsidRPr="00D65062" w:rsidRDefault="008205D8" w:rsidP="00843CCD">
            <w:pPr>
              <w:pStyle w:val="p1"/>
              <w:tabs>
                <w:tab w:val="left" w:pos="5424"/>
              </w:tabs>
              <w:rPr>
                <w:rFonts w:ascii="Verdana" w:hAnsi="Verdana"/>
                <w:sz w:val="24"/>
                <w:szCs w:val="24"/>
                <w:lang w:val="en-US"/>
              </w:rPr>
            </w:pPr>
            <w:r w:rsidRPr="00D65062">
              <w:rPr>
                <w:rFonts w:ascii="Courier New" w:hAnsi="Courier New" w:cs="Courier New"/>
                <w:sz w:val="24"/>
                <w:szCs w:val="24"/>
                <w:lang w:val="en-US"/>
              </w:rPr>
              <w:t>tmsh create cm device-group bigip-azure-sync-failover devices add {bigip0.azure.local bigip1.azure.local} type sync-failover auto-sync enabled network-failover disabled</w:t>
            </w:r>
          </w:p>
        </w:tc>
      </w:tr>
    </w:tbl>
    <w:p w14:paraId="4A3BB740" w14:textId="77777777" w:rsidR="008205D8" w:rsidRPr="00D65062" w:rsidRDefault="008205D8" w:rsidP="008205D8">
      <w:pPr>
        <w:pStyle w:val="p1"/>
        <w:rPr>
          <w:rFonts w:ascii="Verdana" w:hAnsi="Verdana"/>
          <w:sz w:val="24"/>
          <w:szCs w:val="24"/>
          <w:lang w:val="en-US"/>
        </w:rPr>
      </w:pPr>
    </w:p>
    <w:p w14:paraId="6FF1F42E"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6EF909B2" wp14:editId="62F5DB50">
            <wp:extent cx="5967095" cy="445770"/>
            <wp:effectExtent l="0" t="0" r="1905" b="11430"/>
            <wp:docPr id="260" name="Picture 260"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Azure/lab3/imag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67095" cy="445770"/>
                    </a:xfrm>
                    <a:prstGeom prst="rect">
                      <a:avLst/>
                    </a:prstGeom>
                    <a:noFill/>
                    <a:ln>
                      <a:noFill/>
                    </a:ln>
                  </pic:spPr>
                </pic:pic>
              </a:graphicData>
            </a:graphic>
          </wp:inline>
        </w:drawing>
      </w:r>
    </w:p>
    <w:p w14:paraId="30317210" w14:textId="77777777" w:rsidR="008205D8" w:rsidRPr="00D65062" w:rsidRDefault="008205D8" w:rsidP="008205D8">
      <w:pPr>
        <w:pStyle w:val="p1"/>
        <w:rPr>
          <w:rFonts w:ascii="Verdana" w:hAnsi="Verdana"/>
          <w:sz w:val="24"/>
          <w:szCs w:val="24"/>
          <w:lang w:val="en-US"/>
        </w:rPr>
      </w:pPr>
    </w:p>
    <w:p w14:paraId="73F19245"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Result:</w:t>
      </w:r>
    </w:p>
    <w:p w14:paraId="158565B1" w14:textId="77777777" w:rsidR="008205D8" w:rsidRPr="00D65062" w:rsidRDefault="008205D8" w:rsidP="008205D8">
      <w:pPr>
        <w:pStyle w:val="p1"/>
        <w:rPr>
          <w:rFonts w:ascii="Verdana" w:hAnsi="Verdana"/>
          <w:b/>
          <w:sz w:val="24"/>
          <w:szCs w:val="24"/>
          <w:lang w:val="en-US"/>
        </w:rPr>
      </w:pPr>
      <w:r w:rsidRPr="00D65062">
        <w:rPr>
          <w:rFonts w:ascii="Verdana" w:hAnsi="Verdana"/>
          <w:sz w:val="24"/>
          <w:szCs w:val="24"/>
          <w:lang w:val="en-US"/>
        </w:rPr>
        <w:t xml:space="preserve">You will see the command prompt on each unit change to: </w:t>
      </w:r>
      <w:r w:rsidRPr="00D65062">
        <w:rPr>
          <w:rFonts w:ascii="Verdana" w:hAnsi="Verdana"/>
          <w:b/>
          <w:sz w:val="24"/>
          <w:szCs w:val="24"/>
          <w:lang w:val="en-US"/>
        </w:rPr>
        <w:t>Not All Devices Synced]</w:t>
      </w:r>
      <w:r w:rsidRPr="00D65062">
        <w:rPr>
          <w:rFonts w:ascii="Verdana" w:hAnsi="Verdana"/>
          <w:sz w:val="24"/>
          <w:szCs w:val="24"/>
          <w:lang w:val="en-US"/>
        </w:rPr>
        <w:t>.</w:t>
      </w:r>
    </w:p>
    <w:p w14:paraId="399AFE42" w14:textId="77777777" w:rsidR="008205D8" w:rsidRPr="00D65062" w:rsidRDefault="008205D8" w:rsidP="008205D8">
      <w:pPr>
        <w:pStyle w:val="p1"/>
        <w:rPr>
          <w:rFonts w:ascii="Verdana" w:hAnsi="Verdana"/>
          <w:b/>
          <w:sz w:val="24"/>
          <w:szCs w:val="24"/>
          <w:lang w:val="en-US"/>
        </w:rPr>
      </w:pPr>
    </w:p>
    <w:p w14:paraId="0A190458" w14:textId="77777777" w:rsidR="008205D8" w:rsidRPr="00D65062" w:rsidRDefault="008205D8" w:rsidP="008205D8">
      <w:pPr>
        <w:pStyle w:val="p1"/>
        <w:rPr>
          <w:rFonts w:ascii="Verdana" w:hAnsi="Verdana"/>
          <w:sz w:val="24"/>
          <w:szCs w:val="24"/>
          <w:lang w:val="en-US"/>
        </w:rPr>
      </w:pPr>
    </w:p>
    <w:p w14:paraId="7CC859B0" w14:textId="77777777" w:rsidR="008205D8" w:rsidRPr="00D65062" w:rsidRDefault="008205D8" w:rsidP="008205D8">
      <w:pPr>
        <w:pStyle w:val="p1"/>
        <w:rPr>
          <w:rFonts w:ascii="Verdana" w:hAnsi="Verdana"/>
          <w:b/>
          <w:sz w:val="24"/>
          <w:szCs w:val="24"/>
          <w:lang w:val="en-US"/>
        </w:rPr>
      </w:pPr>
      <w:r w:rsidRPr="00D65062">
        <w:rPr>
          <w:rFonts w:ascii="Verdana" w:hAnsi="Verdana"/>
          <w:b/>
          <w:sz w:val="24"/>
          <w:szCs w:val="24"/>
          <w:lang w:val="en-US"/>
        </w:rPr>
        <w:t>Synchronize the F5 BIG-IPs</w:t>
      </w:r>
    </w:p>
    <w:p w14:paraId="2D25BE35" w14:textId="77777777" w:rsidR="008205D8" w:rsidRPr="00D65062" w:rsidRDefault="008205D8" w:rsidP="008205D8">
      <w:pPr>
        <w:pStyle w:val="p1"/>
        <w:rPr>
          <w:rFonts w:ascii="Verdana" w:hAnsi="Verdana"/>
          <w:sz w:val="24"/>
          <w:szCs w:val="24"/>
          <w:lang w:val="en-US"/>
        </w:rPr>
      </w:pPr>
    </w:p>
    <w:p w14:paraId="1BFEC81B"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Sync one BIG-IP to the other.</w:t>
      </w:r>
    </w:p>
    <w:p w14:paraId="184F66EA"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5518B703" w14:textId="77777777" w:rsidTr="00843CCD">
        <w:trPr>
          <w:trHeight w:val="796"/>
        </w:trPr>
        <w:tc>
          <w:tcPr>
            <w:tcW w:w="9396" w:type="dxa"/>
            <w:shd w:val="clear" w:color="auto" w:fill="FFFEDD"/>
          </w:tcPr>
          <w:p w14:paraId="392BCDD7" w14:textId="77777777" w:rsidR="008205D8" w:rsidRPr="00D65062" w:rsidRDefault="008205D8" w:rsidP="00843CCD">
            <w:pPr>
              <w:pStyle w:val="p1"/>
              <w:rPr>
                <w:rFonts w:ascii="Verdana" w:hAnsi="Verdana"/>
                <w:sz w:val="24"/>
                <w:szCs w:val="24"/>
                <w:lang w:val="en-US"/>
              </w:rPr>
            </w:pPr>
          </w:p>
          <w:p w14:paraId="608478BC" w14:textId="77777777" w:rsidR="008205D8" w:rsidRPr="00D65062" w:rsidRDefault="008205D8" w:rsidP="00843CCD">
            <w:pPr>
              <w:pStyle w:val="p1"/>
              <w:tabs>
                <w:tab w:val="left" w:pos="5424"/>
              </w:tabs>
              <w:rPr>
                <w:rFonts w:ascii="Verdana" w:hAnsi="Verdana"/>
                <w:sz w:val="24"/>
                <w:szCs w:val="24"/>
                <w:lang w:val="en-US"/>
              </w:rPr>
            </w:pPr>
            <w:r w:rsidRPr="00D65062">
              <w:rPr>
                <w:rFonts w:ascii="Courier New" w:hAnsi="Courier New" w:cs="Courier New"/>
                <w:sz w:val="24"/>
                <w:szCs w:val="24"/>
                <w:lang w:val="en-US"/>
              </w:rPr>
              <w:t>tmsh run cm config-sync to-group &lt;device_group_name&gt;</w:t>
            </w:r>
          </w:p>
        </w:tc>
      </w:tr>
    </w:tbl>
    <w:p w14:paraId="3031CB74" w14:textId="77777777" w:rsidR="008205D8" w:rsidRPr="00D65062" w:rsidRDefault="008205D8" w:rsidP="008205D8">
      <w:pPr>
        <w:pStyle w:val="p1"/>
        <w:rPr>
          <w:rFonts w:ascii="Verdana" w:hAnsi="Verdana"/>
          <w:sz w:val="24"/>
          <w:szCs w:val="24"/>
          <w:lang w:val="en-US"/>
        </w:rPr>
      </w:pPr>
    </w:p>
    <w:p w14:paraId="0156E10F"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 on BIG-IP0:</w:t>
      </w:r>
    </w:p>
    <w:p w14:paraId="7D04AD99"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288CA8E6" w14:textId="77777777" w:rsidTr="00843CCD">
        <w:trPr>
          <w:trHeight w:val="796"/>
        </w:trPr>
        <w:tc>
          <w:tcPr>
            <w:tcW w:w="9396" w:type="dxa"/>
            <w:shd w:val="clear" w:color="auto" w:fill="FFFEDD"/>
          </w:tcPr>
          <w:p w14:paraId="3784CCC8" w14:textId="77777777" w:rsidR="008205D8" w:rsidRPr="00D65062" w:rsidRDefault="008205D8" w:rsidP="00843CCD">
            <w:pPr>
              <w:pStyle w:val="p1"/>
              <w:rPr>
                <w:rFonts w:ascii="Verdana" w:hAnsi="Verdana"/>
                <w:sz w:val="24"/>
                <w:szCs w:val="24"/>
                <w:lang w:val="en-US"/>
              </w:rPr>
            </w:pPr>
          </w:p>
          <w:p w14:paraId="7CB0DFF5" w14:textId="77777777" w:rsidR="008205D8" w:rsidRPr="00D65062" w:rsidRDefault="008205D8" w:rsidP="00843CCD">
            <w:pPr>
              <w:pStyle w:val="p1"/>
              <w:tabs>
                <w:tab w:val="left" w:pos="5424"/>
              </w:tabs>
              <w:rPr>
                <w:rFonts w:ascii="Verdana" w:hAnsi="Verdana"/>
                <w:sz w:val="24"/>
                <w:szCs w:val="24"/>
                <w:lang w:val="en-US"/>
              </w:rPr>
            </w:pPr>
            <w:r w:rsidRPr="00D65062">
              <w:rPr>
                <w:rFonts w:ascii="Courier New" w:hAnsi="Courier New" w:cs="Courier New"/>
                <w:sz w:val="24"/>
                <w:szCs w:val="24"/>
                <w:lang w:val="en-US"/>
              </w:rPr>
              <w:t>tmsh run cm config-sync to-group bigip-azure-sync-failover</w:t>
            </w:r>
          </w:p>
        </w:tc>
      </w:tr>
    </w:tbl>
    <w:p w14:paraId="373852CD" w14:textId="77777777" w:rsidR="008205D8" w:rsidRPr="00D65062" w:rsidRDefault="008205D8" w:rsidP="008205D8">
      <w:pPr>
        <w:pStyle w:val="p1"/>
        <w:rPr>
          <w:rFonts w:ascii="Verdana" w:hAnsi="Verdana"/>
          <w:sz w:val="24"/>
          <w:szCs w:val="24"/>
          <w:lang w:val="en-US"/>
        </w:rPr>
      </w:pPr>
    </w:p>
    <w:p w14:paraId="06CD54BF"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0CEB6A67" wp14:editId="3E5D98D5">
            <wp:extent cx="5967095" cy="785495"/>
            <wp:effectExtent l="0" t="0" r="1905" b="1905"/>
            <wp:docPr id="261" name="Picture 261"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zure/lab3/imag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67095" cy="785495"/>
                    </a:xfrm>
                    <a:prstGeom prst="rect">
                      <a:avLst/>
                    </a:prstGeom>
                    <a:noFill/>
                    <a:ln>
                      <a:noFill/>
                    </a:ln>
                  </pic:spPr>
                </pic:pic>
              </a:graphicData>
            </a:graphic>
          </wp:inline>
        </w:drawing>
      </w:r>
    </w:p>
    <w:p w14:paraId="0E38E7CD" w14:textId="77777777" w:rsidR="008205D8" w:rsidRPr="00D65062" w:rsidRDefault="008205D8" w:rsidP="008205D8">
      <w:pPr>
        <w:pStyle w:val="p1"/>
        <w:rPr>
          <w:rFonts w:ascii="Verdana" w:hAnsi="Verdana"/>
          <w:sz w:val="24"/>
          <w:szCs w:val="24"/>
          <w:lang w:val="en-US"/>
        </w:rPr>
      </w:pPr>
    </w:p>
    <w:p w14:paraId="382150BB" w14:textId="77777777" w:rsidR="008205D8" w:rsidRPr="00D65062" w:rsidRDefault="008205D8" w:rsidP="008205D8">
      <w:pPr>
        <w:pStyle w:val="p1"/>
        <w:rPr>
          <w:rFonts w:ascii="Verdana" w:hAnsi="Verdana"/>
          <w:sz w:val="24"/>
          <w:szCs w:val="24"/>
          <w:lang w:val="en-US"/>
        </w:rPr>
      </w:pPr>
    </w:p>
    <w:p w14:paraId="7122E4A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Result:</w:t>
      </w:r>
    </w:p>
    <w:p w14:paraId="62ABE3BD" w14:textId="77777777" w:rsidR="008205D8" w:rsidRPr="00D65062" w:rsidRDefault="008205D8" w:rsidP="008205D8">
      <w:pPr>
        <w:pStyle w:val="p1"/>
        <w:rPr>
          <w:rFonts w:ascii="Verdana" w:hAnsi="Verdana"/>
          <w:b/>
          <w:sz w:val="24"/>
          <w:szCs w:val="24"/>
          <w:lang w:val="en-US"/>
        </w:rPr>
      </w:pPr>
      <w:r w:rsidRPr="00D65062">
        <w:rPr>
          <w:rFonts w:ascii="Verdana" w:hAnsi="Verdana"/>
          <w:sz w:val="24"/>
          <w:szCs w:val="24"/>
          <w:lang w:val="en-US"/>
        </w:rPr>
        <w:t xml:space="preserve">You will see the command prompt on each unit change to: </w:t>
      </w:r>
      <w:r w:rsidRPr="00D65062">
        <w:rPr>
          <w:rFonts w:ascii="Verdana" w:hAnsi="Verdana"/>
          <w:b/>
          <w:sz w:val="24"/>
          <w:szCs w:val="24"/>
          <w:lang w:val="en-US"/>
        </w:rPr>
        <w:t>Active:In Sync]</w:t>
      </w:r>
      <w:r w:rsidRPr="00D65062">
        <w:rPr>
          <w:rFonts w:ascii="Verdana" w:hAnsi="Verdana"/>
          <w:sz w:val="24"/>
          <w:szCs w:val="24"/>
          <w:lang w:val="en-US"/>
        </w:rPr>
        <w:t>.</w:t>
      </w:r>
    </w:p>
    <w:p w14:paraId="774CC5AA" w14:textId="77777777" w:rsidR="008205D8" w:rsidRPr="00D65062" w:rsidRDefault="008205D8" w:rsidP="008205D8">
      <w:pPr>
        <w:pStyle w:val="p1"/>
        <w:rPr>
          <w:rFonts w:ascii="Verdana" w:hAnsi="Verdana"/>
          <w:sz w:val="24"/>
          <w:szCs w:val="24"/>
          <w:lang w:val="en-US"/>
        </w:rPr>
      </w:pPr>
    </w:p>
    <w:p w14:paraId="5747FC33" w14:textId="77777777" w:rsidR="008205D8" w:rsidRPr="00D65062" w:rsidRDefault="008205D8" w:rsidP="008205D8">
      <w:pPr>
        <w:pStyle w:val="p1"/>
        <w:rPr>
          <w:rFonts w:ascii="Verdana" w:hAnsi="Verdana"/>
          <w:b/>
          <w:sz w:val="24"/>
          <w:szCs w:val="24"/>
          <w:lang w:val="en-US"/>
        </w:rPr>
      </w:pPr>
      <w:r w:rsidRPr="00D65062">
        <w:rPr>
          <w:rFonts w:ascii="Verdana" w:hAnsi="Verdana"/>
          <w:b/>
          <w:sz w:val="24"/>
          <w:szCs w:val="24"/>
          <w:lang w:val="en-US"/>
        </w:rPr>
        <w:t>Check the status</w:t>
      </w:r>
    </w:p>
    <w:p w14:paraId="7FA30AAA" w14:textId="77777777" w:rsidR="008205D8" w:rsidRPr="00D65062" w:rsidRDefault="008205D8" w:rsidP="008205D8">
      <w:pPr>
        <w:pStyle w:val="p1"/>
        <w:rPr>
          <w:rFonts w:ascii="Verdana" w:hAnsi="Verdana"/>
          <w:b/>
          <w:sz w:val="24"/>
          <w:szCs w:val="24"/>
          <w:lang w:val="en-US"/>
        </w:rPr>
      </w:pPr>
    </w:p>
    <w:p w14:paraId="2CDD094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Issue the “tmsh show cm sync-status” command on both units to view the current config sync status.</w:t>
      </w:r>
    </w:p>
    <w:p w14:paraId="36BABE64" w14:textId="77777777" w:rsidR="008205D8" w:rsidRPr="00D65062" w:rsidRDefault="008205D8" w:rsidP="008205D8">
      <w:pPr>
        <w:pStyle w:val="p1"/>
        <w:rPr>
          <w:rFonts w:ascii="Verdana" w:hAnsi="Verdana"/>
          <w:b/>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54FF420F" w14:textId="77777777" w:rsidTr="00843CCD">
        <w:trPr>
          <w:trHeight w:val="796"/>
        </w:trPr>
        <w:tc>
          <w:tcPr>
            <w:tcW w:w="9396" w:type="dxa"/>
            <w:shd w:val="clear" w:color="auto" w:fill="FFFEDD"/>
          </w:tcPr>
          <w:p w14:paraId="3526DFFD" w14:textId="77777777" w:rsidR="008205D8" w:rsidRPr="00D65062" w:rsidRDefault="008205D8" w:rsidP="00843CCD">
            <w:pPr>
              <w:pStyle w:val="p1"/>
              <w:tabs>
                <w:tab w:val="left" w:pos="1495"/>
              </w:tabs>
              <w:rPr>
                <w:rFonts w:ascii="Verdana" w:hAnsi="Verdana"/>
                <w:sz w:val="24"/>
                <w:szCs w:val="24"/>
                <w:lang w:val="en-US"/>
              </w:rPr>
            </w:pPr>
            <w:r w:rsidRPr="00D65062">
              <w:rPr>
                <w:rFonts w:ascii="Verdana" w:hAnsi="Verdana"/>
                <w:sz w:val="24"/>
                <w:szCs w:val="24"/>
                <w:lang w:val="en-US"/>
              </w:rPr>
              <w:tab/>
            </w:r>
          </w:p>
          <w:p w14:paraId="2F6BC8B3" w14:textId="77777777" w:rsidR="008205D8" w:rsidRPr="00D65062" w:rsidRDefault="008205D8" w:rsidP="00843CCD">
            <w:pPr>
              <w:pStyle w:val="p1"/>
              <w:tabs>
                <w:tab w:val="left" w:pos="5424"/>
              </w:tabs>
              <w:rPr>
                <w:rFonts w:ascii="Verdana" w:hAnsi="Verdana"/>
                <w:sz w:val="24"/>
                <w:szCs w:val="24"/>
                <w:lang w:val="en-US"/>
              </w:rPr>
            </w:pPr>
            <w:r w:rsidRPr="00D65062">
              <w:rPr>
                <w:rFonts w:ascii="Courier New" w:hAnsi="Courier New" w:cs="Courier New"/>
                <w:sz w:val="24"/>
                <w:szCs w:val="24"/>
                <w:lang w:val="en-US"/>
              </w:rPr>
              <w:t>tmsh show cm sync-status</w:t>
            </w:r>
          </w:p>
        </w:tc>
      </w:tr>
    </w:tbl>
    <w:p w14:paraId="5F961AC8" w14:textId="77777777" w:rsidR="008205D8" w:rsidRPr="00D65062" w:rsidRDefault="008205D8" w:rsidP="008205D8">
      <w:pPr>
        <w:pStyle w:val="p1"/>
        <w:rPr>
          <w:rFonts w:ascii="Verdana" w:hAnsi="Verdana"/>
          <w:b/>
          <w:sz w:val="24"/>
          <w:szCs w:val="24"/>
          <w:lang w:val="en-US"/>
        </w:rPr>
      </w:pPr>
    </w:p>
    <w:p w14:paraId="1C8E42A0"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w:t>
      </w:r>
    </w:p>
    <w:p w14:paraId="189EB10B" w14:textId="77777777" w:rsidR="008205D8" w:rsidRPr="00D65062" w:rsidRDefault="008205D8" w:rsidP="008205D8">
      <w:pPr>
        <w:pStyle w:val="p1"/>
        <w:rPr>
          <w:rFonts w:ascii="Verdana" w:hAnsi="Verdana"/>
          <w:sz w:val="24"/>
          <w:szCs w:val="24"/>
          <w:lang w:val="en-US"/>
        </w:rPr>
      </w:pPr>
    </w:p>
    <w:p w14:paraId="1AFAC053" w14:textId="77777777" w:rsidR="008205D8" w:rsidRPr="00D65062" w:rsidRDefault="008205D8" w:rsidP="008205D8">
      <w:pPr>
        <w:pStyle w:val="p1"/>
        <w:rPr>
          <w:rFonts w:ascii="Verdana" w:hAnsi="Verdana"/>
          <w:b/>
          <w:sz w:val="24"/>
          <w:szCs w:val="24"/>
          <w:lang w:val="en-US"/>
        </w:rPr>
      </w:pPr>
      <w:r w:rsidRPr="00D65062">
        <w:rPr>
          <w:rFonts w:ascii="Verdana" w:hAnsi="Verdana"/>
          <w:b/>
          <w:noProof/>
          <w:sz w:val="24"/>
          <w:szCs w:val="24"/>
          <w:lang w:val="en-US" w:eastAsia="en-US"/>
        </w:rPr>
        <w:drawing>
          <wp:inline distT="0" distB="0" distL="0" distR="0" wp14:anchorId="27BCEBB0" wp14:editId="15AA7D48">
            <wp:extent cx="4978058" cy="1525679"/>
            <wp:effectExtent l="0" t="0" r="635" b="0"/>
            <wp:docPr id="262" name="Picture 262"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zure/lab3/imag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86090" cy="1528141"/>
                    </a:xfrm>
                    <a:prstGeom prst="rect">
                      <a:avLst/>
                    </a:prstGeom>
                    <a:noFill/>
                    <a:ln>
                      <a:noFill/>
                    </a:ln>
                  </pic:spPr>
                </pic:pic>
              </a:graphicData>
            </a:graphic>
          </wp:inline>
        </w:drawing>
      </w:r>
    </w:p>
    <w:p w14:paraId="20B0F504" w14:textId="77777777" w:rsidR="008205D8" w:rsidRPr="00D65062" w:rsidRDefault="008205D8" w:rsidP="008205D8">
      <w:pPr>
        <w:pStyle w:val="p1"/>
        <w:rPr>
          <w:rFonts w:ascii="Verdana" w:hAnsi="Verdana"/>
          <w:b/>
          <w:sz w:val="24"/>
          <w:szCs w:val="24"/>
          <w:lang w:val="en-US"/>
        </w:rPr>
      </w:pPr>
    </w:p>
    <w:p w14:paraId="3FB44B28" w14:textId="77777777" w:rsidR="008205D8" w:rsidRPr="00D65062" w:rsidRDefault="008205D8" w:rsidP="008205D8">
      <w:pPr>
        <w:pStyle w:val="p1"/>
        <w:rPr>
          <w:rFonts w:ascii="Verdana" w:hAnsi="Verdana"/>
          <w:sz w:val="24"/>
          <w:szCs w:val="24"/>
          <w:lang w:val="en-US"/>
        </w:rPr>
      </w:pPr>
    </w:p>
    <w:p w14:paraId="02B419EC" w14:textId="77777777" w:rsidR="008205D8" w:rsidRPr="00D65062" w:rsidRDefault="008205D8" w:rsidP="008205D8">
      <w:pPr>
        <w:pStyle w:val="p1"/>
        <w:rPr>
          <w:rFonts w:ascii="Verdana" w:hAnsi="Verdana"/>
          <w:b/>
          <w:sz w:val="24"/>
          <w:szCs w:val="24"/>
          <w:lang w:val="en-US"/>
        </w:rPr>
      </w:pPr>
      <w:r w:rsidRPr="00D65062">
        <w:rPr>
          <w:rFonts w:ascii="Verdana" w:hAnsi="Verdana"/>
          <w:b/>
          <w:sz w:val="24"/>
          <w:szCs w:val="24"/>
          <w:lang w:val="en-US"/>
        </w:rPr>
        <w:t>Save the system configuration</w:t>
      </w:r>
    </w:p>
    <w:p w14:paraId="525324C9" w14:textId="77777777" w:rsidR="008205D8" w:rsidRPr="00D65062" w:rsidRDefault="008205D8" w:rsidP="008205D8">
      <w:pPr>
        <w:pStyle w:val="p1"/>
        <w:rPr>
          <w:rFonts w:ascii="Verdana" w:hAnsi="Verdana"/>
          <w:sz w:val="24"/>
          <w:szCs w:val="24"/>
          <w:lang w:val="en-US"/>
        </w:rPr>
      </w:pPr>
    </w:p>
    <w:p w14:paraId="5AB719BF" w14:textId="77777777" w:rsidR="008205D8" w:rsidRPr="00D65062" w:rsidRDefault="008205D8" w:rsidP="008205D8">
      <w:pPr>
        <w:jc w:val="both"/>
        <w:rPr>
          <w:rFonts w:ascii="Verdana" w:hAnsi="Verdana"/>
          <w:lang w:val="en-US"/>
        </w:rPr>
      </w:pPr>
      <w:r w:rsidRPr="00D65062">
        <w:rPr>
          <w:rFonts w:ascii="Verdana" w:hAnsi="Verdana"/>
          <w:lang w:val="en-US"/>
        </w:rPr>
        <w:t>Several changes have been made since the last save. Preform a final sys config save prior to reboot.</w:t>
      </w:r>
    </w:p>
    <w:p w14:paraId="3D63A65A" w14:textId="77777777" w:rsidR="008205D8" w:rsidRPr="00D65062" w:rsidRDefault="008205D8" w:rsidP="008205D8">
      <w:pPr>
        <w:jc w:val="both"/>
        <w:rPr>
          <w:rFonts w:ascii="Verdana" w:hAnsi="Verdana"/>
          <w:lang w:val="en-US"/>
        </w:rPr>
      </w:pPr>
    </w:p>
    <w:tbl>
      <w:tblPr>
        <w:tblStyle w:val="TableGrid"/>
        <w:tblW w:w="0" w:type="auto"/>
        <w:tblLook w:val="04A0" w:firstRow="1" w:lastRow="0" w:firstColumn="1" w:lastColumn="0" w:noHBand="0" w:noVBand="1"/>
      </w:tblPr>
      <w:tblGrid>
        <w:gridCol w:w="9396"/>
      </w:tblGrid>
      <w:tr w:rsidR="008205D8" w:rsidRPr="00D65062" w14:paraId="7763A703" w14:textId="77777777" w:rsidTr="00843CCD">
        <w:trPr>
          <w:trHeight w:val="796"/>
        </w:trPr>
        <w:tc>
          <w:tcPr>
            <w:tcW w:w="9396" w:type="dxa"/>
            <w:shd w:val="clear" w:color="auto" w:fill="FFFEDD"/>
          </w:tcPr>
          <w:p w14:paraId="32F1AF1A" w14:textId="77777777" w:rsidR="008205D8" w:rsidRPr="00D65062" w:rsidRDefault="008205D8" w:rsidP="00843CCD">
            <w:pPr>
              <w:pStyle w:val="p1"/>
              <w:jc w:val="both"/>
              <w:rPr>
                <w:rFonts w:ascii="Verdana" w:hAnsi="Verdana"/>
                <w:sz w:val="24"/>
                <w:szCs w:val="24"/>
                <w:lang w:val="en-US"/>
              </w:rPr>
            </w:pPr>
          </w:p>
          <w:p w14:paraId="7CD73B34" w14:textId="77777777" w:rsidR="008205D8" w:rsidRPr="00D65062" w:rsidRDefault="008205D8" w:rsidP="00843CCD">
            <w:pPr>
              <w:pStyle w:val="p1"/>
              <w:rPr>
                <w:rFonts w:ascii="Courier New" w:hAnsi="Courier New" w:cs="Courier New"/>
                <w:sz w:val="24"/>
                <w:szCs w:val="24"/>
                <w:lang w:val="en-US"/>
              </w:rPr>
            </w:pPr>
            <w:r w:rsidRPr="00D65062">
              <w:rPr>
                <w:rFonts w:ascii="Courier New" w:hAnsi="Courier New" w:cs="Courier New"/>
                <w:sz w:val="24"/>
                <w:szCs w:val="24"/>
                <w:lang w:val="en-US"/>
              </w:rPr>
              <w:t>tmsh save sys config</w:t>
            </w:r>
          </w:p>
          <w:p w14:paraId="68073406" w14:textId="77777777" w:rsidR="008205D8" w:rsidRPr="00D65062" w:rsidRDefault="008205D8" w:rsidP="00843CCD">
            <w:pPr>
              <w:pStyle w:val="p1"/>
              <w:tabs>
                <w:tab w:val="left" w:pos="5424"/>
              </w:tabs>
              <w:jc w:val="both"/>
              <w:rPr>
                <w:rFonts w:ascii="Verdana" w:hAnsi="Verdana"/>
                <w:sz w:val="24"/>
                <w:szCs w:val="24"/>
                <w:lang w:val="en-US"/>
              </w:rPr>
            </w:pPr>
            <w:r w:rsidRPr="00D65062">
              <w:rPr>
                <w:rFonts w:ascii="Verdana" w:hAnsi="Verdana"/>
                <w:sz w:val="24"/>
                <w:szCs w:val="24"/>
                <w:lang w:val="en-US"/>
              </w:rPr>
              <w:tab/>
            </w:r>
          </w:p>
        </w:tc>
      </w:tr>
    </w:tbl>
    <w:p w14:paraId="450B2051" w14:textId="77777777" w:rsidR="008205D8" w:rsidRPr="00D65062" w:rsidRDefault="008205D8" w:rsidP="008205D8">
      <w:pPr>
        <w:jc w:val="both"/>
        <w:rPr>
          <w:rFonts w:ascii="Verdana" w:hAnsi="Verdana"/>
          <w:lang w:val="en-US"/>
        </w:rPr>
      </w:pPr>
    </w:p>
    <w:p w14:paraId="56E39193" w14:textId="77777777" w:rsidR="008205D8" w:rsidRPr="00D65062" w:rsidRDefault="008205D8" w:rsidP="008205D8">
      <w:pPr>
        <w:pStyle w:val="p1"/>
        <w:rPr>
          <w:rFonts w:ascii="Verdana" w:hAnsi="Verdana"/>
          <w:sz w:val="24"/>
          <w:szCs w:val="24"/>
          <w:lang w:val="en-US"/>
        </w:rPr>
      </w:pPr>
    </w:p>
    <w:p w14:paraId="73549F8C" w14:textId="77777777" w:rsidR="008205D8" w:rsidRPr="00D65062" w:rsidRDefault="008205D8" w:rsidP="008205D8">
      <w:pPr>
        <w:pStyle w:val="p1"/>
        <w:rPr>
          <w:rFonts w:ascii="Verdana" w:hAnsi="Verdana"/>
          <w:sz w:val="24"/>
          <w:szCs w:val="24"/>
          <w:lang w:val="en-US"/>
        </w:rPr>
      </w:pPr>
      <w:r w:rsidRPr="00D65062">
        <w:rPr>
          <w:rFonts w:ascii="Verdana" w:hAnsi="Verdana"/>
          <w:b/>
          <w:sz w:val="24"/>
          <w:szCs w:val="24"/>
          <w:lang w:val="en-US"/>
        </w:rPr>
        <w:t>Reboot both BIG-IP</w:t>
      </w:r>
      <w:r w:rsidRPr="00D65062">
        <w:rPr>
          <w:rFonts w:ascii="Verdana" w:hAnsi="Verdana"/>
          <w:sz w:val="24"/>
          <w:szCs w:val="24"/>
          <w:lang w:val="en-US"/>
        </w:rPr>
        <w:t xml:space="preserve"> (ssh then run “reboot”).</w:t>
      </w:r>
    </w:p>
    <w:p w14:paraId="1079B453" w14:textId="77777777" w:rsidR="008205D8" w:rsidRPr="00D65062" w:rsidRDefault="008205D8" w:rsidP="008205D8">
      <w:pPr>
        <w:pStyle w:val="p1"/>
        <w:rPr>
          <w:rFonts w:ascii="Verdana" w:hAnsi="Verdana"/>
          <w:sz w:val="24"/>
          <w:szCs w:val="24"/>
          <w:lang w:val="en-US"/>
        </w:rPr>
      </w:pPr>
    </w:p>
    <w:tbl>
      <w:tblPr>
        <w:tblStyle w:val="TableGrid"/>
        <w:tblW w:w="0" w:type="auto"/>
        <w:tblLook w:val="04A0" w:firstRow="1" w:lastRow="0" w:firstColumn="1" w:lastColumn="0" w:noHBand="0" w:noVBand="1"/>
      </w:tblPr>
      <w:tblGrid>
        <w:gridCol w:w="9396"/>
      </w:tblGrid>
      <w:tr w:rsidR="008205D8" w:rsidRPr="00D65062" w14:paraId="7ECFDBFD" w14:textId="77777777" w:rsidTr="00843CCD">
        <w:trPr>
          <w:trHeight w:val="796"/>
        </w:trPr>
        <w:tc>
          <w:tcPr>
            <w:tcW w:w="9396" w:type="dxa"/>
            <w:shd w:val="clear" w:color="auto" w:fill="FFFEDD"/>
          </w:tcPr>
          <w:p w14:paraId="28078E60" w14:textId="77777777" w:rsidR="008205D8" w:rsidRPr="00D65062" w:rsidRDefault="008205D8" w:rsidP="00843CCD">
            <w:pPr>
              <w:pStyle w:val="p1"/>
              <w:jc w:val="both"/>
              <w:rPr>
                <w:rFonts w:ascii="Verdana" w:hAnsi="Verdana"/>
                <w:sz w:val="24"/>
                <w:szCs w:val="24"/>
                <w:lang w:val="en-US"/>
              </w:rPr>
            </w:pPr>
          </w:p>
          <w:p w14:paraId="44EDB185" w14:textId="77777777" w:rsidR="008205D8" w:rsidRPr="00D65062" w:rsidRDefault="008205D8" w:rsidP="00843CCD">
            <w:pPr>
              <w:pStyle w:val="p1"/>
              <w:rPr>
                <w:rFonts w:ascii="Courier New" w:hAnsi="Courier New" w:cs="Courier New"/>
                <w:sz w:val="24"/>
                <w:szCs w:val="24"/>
                <w:lang w:val="en-US"/>
              </w:rPr>
            </w:pPr>
            <w:r w:rsidRPr="00D65062">
              <w:rPr>
                <w:rFonts w:ascii="Courier New" w:hAnsi="Courier New" w:cs="Courier New"/>
                <w:sz w:val="24"/>
                <w:szCs w:val="24"/>
                <w:lang w:val="en-US"/>
              </w:rPr>
              <w:t>reboot</w:t>
            </w:r>
          </w:p>
          <w:p w14:paraId="6DC02171" w14:textId="77777777" w:rsidR="008205D8" w:rsidRPr="00D65062" w:rsidRDefault="008205D8" w:rsidP="00843CCD">
            <w:pPr>
              <w:pStyle w:val="p1"/>
              <w:tabs>
                <w:tab w:val="left" w:pos="5424"/>
              </w:tabs>
              <w:jc w:val="both"/>
              <w:rPr>
                <w:rFonts w:ascii="Verdana" w:hAnsi="Verdana"/>
                <w:sz w:val="24"/>
                <w:szCs w:val="24"/>
                <w:lang w:val="en-US"/>
              </w:rPr>
            </w:pPr>
            <w:r w:rsidRPr="00D65062">
              <w:rPr>
                <w:rFonts w:ascii="Verdana" w:hAnsi="Verdana"/>
                <w:sz w:val="24"/>
                <w:szCs w:val="24"/>
                <w:lang w:val="en-US"/>
              </w:rPr>
              <w:tab/>
            </w:r>
          </w:p>
        </w:tc>
      </w:tr>
    </w:tbl>
    <w:p w14:paraId="07378781" w14:textId="77777777" w:rsidR="008205D8" w:rsidRPr="00D65062" w:rsidRDefault="008205D8" w:rsidP="008205D8">
      <w:pPr>
        <w:jc w:val="both"/>
        <w:rPr>
          <w:rFonts w:ascii="Verdana" w:hAnsi="Verdana"/>
          <w:lang w:val="en-US"/>
        </w:rPr>
      </w:pPr>
    </w:p>
    <w:p w14:paraId="78560673"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w:t>
      </w:r>
    </w:p>
    <w:p w14:paraId="17425886" w14:textId="77777777" w:rsidR="008205D8" w:rsidRPr="00D65062" w:rsidRDefault="008205D8" w:rsidP="008205D8">
      <w:pPr>
        <w:pStyle w:val="p1"/>
        <w:rPr>
          <w:rFonts w:ascii="Verdana" w:hAnsi="Verdana"/>
          <w:sz w:val="24"/>
          <w:szCs w:val="24"/>
          <w:lang w:val="en-US"/>
        </w:rPr>
      </w:pPr>
    </w:p>
    <w:p w14:paraId="674AD223"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4894EB6D" wp14:editId="14189E40">
            <wp:extent cx="4406558" cy="1177120"/>
            <wp:effectExtent l="0" t="0" r="0" b="0"/>
            <wp:docPr id="263" name="Picture 263"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zure/lab3/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18006" cy="1180178"/>
                    </a:xfrm>
                    <a:prstGeom prst="rect">
                      <a:avLst/>
                    </a:prstGeom>
                    <a:noFill/>
                    <a:ln>
                      <a:noFill/>
                    </a:ln>
                  </pic:spPr>
                </pic:pic>
              </a:graphicData>
            </a:graphic>
          </wp:inline>
        </w:drawing>
      </w:r>
    </w:p>
    <w:p w14:paraId="3C6C712A" w14:textId="77777777" w:rsidR="008205D8" w:rsidRPr="00D65062" w:rsidRDefault="008205D8" w:rsidP="008205D8">
      <w:pPr>
        <w:pStyle w:val="p1"/>
        <w:rPr>
          <w:rFonts w:ascii="Verdana" w:hAnsi="Verdana"/>
          <w:sz w:val="24"/>
          <w:szCs w:val="24"/>
          <w:lang w:val="en-US"/>
        </w:rPr>
      </w:pPr>
    </w:p>
    <w:p w14:paraId="273E3A0B" w14:textId="77777777" w:rsidR="008205D8" w:rsidRPr="00D65062" w:rsidRDefault="008205D8" w:rsidP="008205D8">
      <w:pPr>
        <w:pStyle w:val="p1"/>
        <w:rPr>
          <w:rFonts w:ascii="Verdana" w:hAnsi="Verdana"/>
          <w:sz w:val="24"/>
          <w:szCs w:val="24"/>
          <w:lang w:val="en-US"/>
        </w:rPr>
      </w:pPr>
    </w:p>
    <w:p w14:paraId="19456D0C"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You just setup two BIG-IPs as a cluster. Remember that both instances are active and are not setup the traditional way, because of the network limitation in Azure. (no L2 connectivity, just as in AWS).</w:t>
      </w:r>
    </w:p>
    <w:p w14:paraId="17752FEA" w14:textId="77777777" w:rsidR="008205D8" w:rsidRPr="00D65062" w:rsidRDefault="008205D8" w:rsidP="008205D8">
      <w:pPr>
        <w:pStyle w:val="p1"/>
        <w:rPr>
          <w:rFonts w:ascii="Verdana" w:hAnsi="Verdana"/>
          <w:sz w:val="24"/>
          <w:szCs w:val="24"/>
          <w:lang w:val="en-US"/>
        </w:rPr>
      </w:pPr>
    </w:p>
    <w:p w14:paraId="05BBF396"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You can connect to the BIG-IPs’ management GUIs using:</w:t>
      </w:r>
    </w:p>
    <w:p w14:paraId="167C7139"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https:&lt;public IP&gt;:&lt;service port&gt;. In our case, the service ports are 8443 and 8444.</w:t>
      </w:r>
    </w:p>
    <w:p w14:paraId="3F10663B" w14:textId="77777777" w:rsidR="008205D8" w:rsidRPr="00D65062" w:rsidRDefault="008205D8" w:rsidP="008205D8">
      <w:pPr>
        <w:pStyle w:val="p1"/>
        <w:rPr>
          <w:rFonts w:ascii="Verdana" w:hAnsi="Verdana"/>
          <w:sz w:val="24"/>
          <w:szCs w:val="24"/>
          <w:lang w:val="en-US"/>
        </w:rPr>
      </w:pPr>
    </w:p>
    <w:p w14:paraId="732ECD0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w:t>
      </w:r>
    </w:p>
    <w:p w14:paraId="657D9A4E" w14:textId="77777777" w:rsidR="008205D8" w:rsidRPr="00D65062" w:rsidRDefault="008205D8" w:rsidP="008205D8">
      <w:pPr>
        <w:pStyle w:val="p1"/>
        <w:rPr>
          <w:rFonts w:ascii="Verdana" w:hAnsi="Verdana"/>
          <w:sz w:val="24"/>
          <w:szCs w:val="24"/>
          <w:lang w:val="en-US"/>
        </w:rPr>
      </w:pPr>
    </w:p>
    <w:p w14:paraId="1E9584DE"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0F7BB513" wp14:editId="17DE59BE">
            <wp:extent cx="4635158" cy="3232822"/>
            <wp:effectExtent l="0" t="0" r="0" b="0"/>
            <wp:docPr id="264" name="Picture 264"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zure/lab3/imag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41747" cy="3237418"/>
                    </a:xfrm>
                    <a:prstGeom prst="rect">
                      <a:avLst/>
                    </a:prstGeom>
                    <a:noFill/>
                    <a:ln>
                      <a:noFill/>
                    </a:ln>
                  </pic:spPr>
                </pic:pic>
              </a:graphicData>
            </a:graphic>
          </wp:inline>
        </w:drawing>
      </w:r>
    </w:p>
    <w:p w14:paraId="69170D04" w14:textId="77777777" w:rsidR="008205D8" w:rsidRPr="00D65062" w:rsidRDefault="008205D8" w:rsidP="008205D8">
      <w:pPr>
        <w:rPr>
          <w:rFonts w:ascii="Verdana" w:hAnsi="Verdana"/>
          <w:lang w:val="en-US"/>
        </w:rPr>
      </w:pPr>
      <w:r w:rsidRPr="00D65062">
        <w:rPr>
          <w:rFonts w:ascii="Verdana" w:hAnsi="Verdana"/>
          <w:lang w:val="en-US"/>
        </w:rPr>
        <w:br w:type="page"/>
      </w:r>
    </w:p>
    <w:p w14:paraId="345B4086" w14:textId="77777777" w:rsidR="008205D8" w:rsidRPr="00D65062" w:rsidRDefault="008205D8" w:rsidP="008205D8">
      <w:pPr>
        <w:pStyle w:val="p1"/>
        <w:rPr>
          <w:rFonts w:ascii="Verdana" w:hAnsi="Verdana"/>
          <w:sz w:val="24"/>
          <w:szCs w:val="24"/>
          <w:lang w:val="en-US"/>
        </w:rPr>
      </w:pPr>
    </w:p>
    <w:p w14:paraId="2BC72800" w14:textId="77777777" w:rsidR="008205D8" w:rsidRPr="00D65062" w:rsidRDefault="008205D8" w:rsidP="00D87E7D">
      <w:pPr>
        <w:pStyle w:val="Heading2"/>
        <w:rPr>
          <w:lang w:val="en-US"/>
        </w:rPr>
      </w:pPr>
      <w:bookmarkStart w:id="47" w:name="_Toc497485513"/>
      <w:r w:rsidRPr="00D65062">
        <w:rPr>
          <w:lang w:val="en-US"/>
        </w:rPr>
        <w:t>Step 3. Deploy and configure a WordPress instance within Azure</w:t>
      </w:r>
      <w:bookmarkEnd w:id="47"/>
    </w:p>
    <w:p w14:paraId="1256613E" w14:textId="77777777" w:rsidR="008205D8" w:rsidRPr="00D65062" w:rsidRDefault="008205D8" w:rsidP="008205D8">
      <w:pPr>
        <w:tabs>
          <w:tab w:val="left" w:pos="3986"/>
        </w:tabs>
        <w:jc w:val="both"/>
        <w:rPr>
          <w:rFonts w:ascii="Verdana" w:hAnsi="Verdana"/>
          <w:lang w:val="en-US"/>
        </w:rPr>
      </w:pPr>
      <w:r w:rsidRPr="00D65062">
        <w:rPr>
          <w:rFonts w:ascii="Verdana" w:hAnsi="Verdana"/>
          <w:lang w:val="en-US"/>
        </w:rPr>
        <w:tab/>
      </w:r>
      <w:r w:rsidRPr="00D65062">
        <w:rPr>
          <w:rFonts w:ascii="Verdana" w:hAnsi="Verdana"/>
          <w:lang w:val="en-US"/>
        </w:rPr>
        <w:tab/>
      </w:r>
    </w:p>
    <w:p w14:paraId="16DD47D1" w14:textId="77777777" w:rsidR="008205D8" w:rsidRPr="00D65062" w:rsidRDefault="008205D8" w:rsidP="008205D8">
      <w:pPr>
        <w:jc w:val="both"/>
        <w:rPr>
          <w:rFonts w:ascii="Verdana" w:hAnsi="Verdana"/>
          <w:lang w:val="en-US"/>
        </w:rPr>
      </w:pPr>
      <w:r w:rsidRPr="00D65062">
        <w:rPr>
          <w:rFonts w:ascii="Verdana" w:hAnsi="Verdana"/>
          <w:lang w:val="en-US"/>
        </w:rPr>
        <w:t xml:space="preserve">From the Microsoft Azure Portal, click the green </w:t>
      </w:r>
      <w:r w:rsidRPr="00D65062">
        <w:rPr>
          <w:rFonts w:ascii="Verdana" w:hAnsi="Verdana"/>
          <w:b/>
          <w:color w:val="538135" w:themeColor="accent6" w:themeShade="BF"/>
          <w:lang w:val="en-US"/>
        </w:rPr>
        <w:t>+</w:t>
      </w:r>
      <w:r w:rsidRPr="00D65062">
        <w:rPr>
          <w:rFonts w:ascii="Verdana" w:hAnsi="Verdana"/>
          <w:lang w:val="en-US"/>
        </w:rPr>
        <w:t xml:space="preserve"> sign at the top left corner of the screen and start searching the marketplace by typing “bitnami wordpress” in the search field and hit enter.</w:t>
      </w:r>
      <w:r w:rsidRPr="00D65062">
        <w:rPr>
          <w:rFonts w:ascii="Verdana" w:hAnsi="Verdana"/>
          <w:lang w:val="en-US"/>
        </w:rPr>
        <w:tab/>
      </w:r>
    </w:p>
    <w:p w14:paraId="4218CA8F" w14:textId="77777777" w:rsidR="008205D8" w:rsidRPr="00D65062" w:rsidRDefault="008205D8" w:rsidP="008205D8">
      <w:pPr>
        <w:jc w:val="both"/>
        <w:rPr>
          <w:rFonts w:ascii="Verdana" w:hAnsi="Verdana"/>
          <w:lang w:val="en-US"/>
        </w:rPr>
      </w:pPr>
    </w:p>
    <w:p w14:paraId="4C1F9B2D"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48259E92" wp14:editId="66412AFE">
            <wp:extent cx="4414290" cy="1437953"/>
            <wp:effectExtent l="0" t="0" r="5715" b="10160"/>
            <wp:docPr id="265" name="Picture 265" descr="Azur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zure/image2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1672" cy="1443615"/>
                    </a:xfrm>
                    <a:prstGeom prst="rect">
                      <a:avLst/>
                    </a:prstGeom>
                    <a:noFill/>
                    <a:ln>
                      <a:noFill/>
                    </a:ln>
                  </pic:spPr>
                </pic:pic>
              </a:graphicData>
            </a:graphic>
          </wp:inline>
        </w:drawing>
      </w:r>
    </w:p>
    <w:p w14:paraId="7390F545" w14:textId="77777777" w:rsidR="008205D8" w:rsidRPr="00D65062" w:rsidRDefault="008205D8" w:rsidP="008205D8">
      <w:pPr>
        <w:jc w:val="both"/>
        <w:rPr>
          <w:rFonts w:ascii="Verdana" w:hAnsi="Verdana"/>
          <w:lang w:val="en-US"/>
        </w:rPr>
      </w:pPr>
    </w:p>
    <w:p w14:paraId="1B1E55CC" w14:textId="77777777" w:rsidR="008205D8" w:rsidRPr="00D65062" w:rsidRDefault="008205D8" w:rsidP="008205D8">
      <w:pPr>
        <w:jc w:val="both"/>
        <w:rPr>
          <w:rFonts w:ascii="Verdana" w:hAnsi="Verdana"/>
          <w:lang w:val="en-US"/>
        </w:rPr>
      </w:pPr>
      <w:r w:rsidRPr="00D65062">
        <w:rPr>
          <w:rFonts w:ascii="Verdana" w:hAnsi="Verdana"/>
          <w:lang w:val="en-US"/>
        </w:rPr>
        <w:t>Select “WordPress Certified by Bitnami”.</w:t>
      </w:r>
    </w:p>
    <w:p w14:paraId="75CE4527" w14:textId="77777777" w:rsidR="008205D8" w:rsidRPr="00D65062" w:rsidRDefault="008205D8" w:rsidP="008205D8">
      <w:pPr>
        <w:jc w:val="both"/>
        <w:rPr>
          <w:rFonts w:ascii="Verdana" w:hAnsi="Verdana"/>
          <w:lang w:val="en-US"/>
        </w:rPr>
      </w:pPr>
    </w:p>
    <w:p w14:paraId="053FE567"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6D1B37F3" wp14:editId="483E51C6">
            <wp:extent cx="4414290" cy="3242434"/>
            <wp:effectExtent l="0" t="0" r="5715" b="8890"/>
            <wp:docPr id="266" name="Picture 266" descr="Azur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zure/image2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27963" cy="3252477"/>
                    </a:xfrm>
                    <a:prstGeom prst="rect">
                      <a:avLst/>
                    </a:prstGeom>
                    <a:noFill/>
                    <a:ln>
                      <a:noFill/>
                    </a:ln>
                  </pic:spPr>
                </pic:pic>
              </a:graphicData>
            </a:graphic>
          </wp:inline>
        </w:drawing>
      </w:r>
    </w:p>
    <w:p w14:paraId="7F505A2F" w14:textId="77777777" w:rsidR="008205D8" w:rsidRPr="00D65062" w:rsidRDefault="008205D8" w:rsidP="008205D8">
      <w:pPr>
        <w:jc w:val="both"/>
        <w:rPr>
          <w:rFonts w:ascii="Verdana" w:hAnsi="Verdana"/>
          <w:lang w:val="en-US"/>
        </w:rPr>
      </w:pPr>
    </w:p>
    <w:p w14:paraId="48A0BF00" w14:textId="77777777" w:rsidR="008205D8" w:rsidRPr="00D65062" w:rsidRDefault="008205D8" w:rsidP="008205D8">
      <w:pPr>
        <w:jc w:val="both"/>
        <w:rPr>
          <w:rFonts w:ascii="Verdana" w:hAnsi="Verdana"/>
          <w:lang w:val="en-US"/>
        </w:rPr>
      </w:pPr>
      <w:r w:rsidRPr="00D65062">
        <w:rPr>
          <w:rFonts w:ascii="Verdana" w:hAnsi="Verdana"/>
          <w:lang w:val="en-US"/>
        </w:rPr>
        <w:t>Click on “Create” at the bottom of the screen.</w:t>
      </w:r>
    </w:p>
    <w:p w14:paraId="59CC3BA4" w14:textId="77777777" w:rsidR="008205D8" w:rsidRPr="00D65062" w:rsidRDefault="008205D8" w:rsidP="008205D8">
      <w:pPr>
        <w:jc w:val="both"/>
        <w:rPr>
          <w:rFonts w:ascii="Verdana" w:hAnsi="Verdana"/>
          <w:lang w:val="en-US"/>
        </w:rPr>
      </w:pPr>
    </w:p>
    <w:p w14:paraId="0B18D7DA" w14:textId="77777777" w:rsidR="008205D8" w:rsidRPr="00D65062" w:rsidRDefault="008205D8" w:rsidP="008205D8">
      <w:pPr>
        <w:jc w:val="both"/>
        <w:rPr>
          <w:rFonts w:ascii="Verdana" w:hAnsi="Verdana"/>
          <w:lang w:val="en-US"/>
        </w:rPr>
      </w:pPr>
      <w:r w:rsidRPr="00D65062">
        <w:rPr>
          <w:rFonts w:ascii="Verdana" w:hAnsi="Verdana"/>
          <w:lang w:val="en-US"/>
        </w:rPr>
        <w:t>Use the information in Table 3.2 to complete the “Basics” configuration page during this deployment.</w:t>
      </w:r>
    </w:p>
    <w:p w14:paraId="531D6E6E" w14:textId="77777777" w:rsidR="008205D8" w:rsidRPr="00D65062" w:rsidRDefault="008205D8" w:rsidP="008205D8">
      <w:pPr>
        <w:jc w:val="both"/>
        <w:rPr>
          <w:rFonts w:ascii="Verdana" w:hAnsi="Verdana"/>
          <w:lang w:val="en-US"/>
        </w:rPr>
      </w:pPr>
    </w:p>
    <w:p w14:paraId="2B22608F" w14:textId="77777777" w:rsidR="008205D8" w:rsidRPr="00D65062" w:rsidRDefault="008205D8" w:rsidP="008205D8">
      <w:pPr>
        <w:jc w:val="both"/>
        <w:rPr>
          <w:rFonts w:ascii="Verdana" w:hAnsi="Verdana"/>
          <w:lang w:val="en-US"/>
        </w:rPr>
      </w:pPr>
    </w:p>
    <w:p w14:paraId="60DF0552" w14:textId="77777777" w:rsidR="008205D8" w:rsidRPr="00D65062" w:rsidRDefault="008205D8" w:rsidP="008205D8">
      <w:pPr>
        <w:jc w:val="both"/>
        <w:rPr>
          <w:rFonts w:ascii="Verdana" w:hAnsi="Verdana"/>
          <w:lang w:val="en-US"/>
        </w:rPr>
      </w:pPr>
    </w:p>
    <w:p w14:paraId="66DBFD8B" w14:textId="77777777" w:rsidR="008205D8" w:rsidRPr="00D65062" w:rsidRDefault="008205D8" w:rsidP="008205D8">
      <w:pPr>
        <w:jc w:val="both"/>
        <w:rPr>
          <w:rFonts w:ascii="Verdana" w:hAnsi="Verdana"/>
          <w:lang w:val="en-US"/>
        </w:rPr>
      </w:pPr>
    </w:p>
    <w:p w14:paraId="209AA6C6" w14:textId="77777777" w:rsidR="008205D8" w:rsidRPr="00D65062" w:rsidRDefault="008205D8" w:rsidP="008205D8">
      <w:pPr>
        <w:jc w:val="both"/>
        <w:rPr>
          <w:rFonts w:ascii="Verdana" w:hAnsi="Verdana"/>
          <w:lang w:val="en-US"/>
        </w:rPr>
      </w:pPr>
      <w:r w:rsidRPr="00D65062">
        <w:rPr>
          <w:rFonts w:ascii="Verdana" w:hAnsi="Verdana"/>
          <w:lang w:val="en-US"/>
        </w:rPr>
        <w:t>Table 3.2</w:t>
      </w:r>
    </w:p>
    <w:p w14:paraId="67FCB545" w14:textId="77777777" w:rsidR="008205D8" w:rsidRPr="00D65062" w:rsidRDefault="008205D8" w:rsidP="008205D8">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8205D8" w:rsidRPr="00D65062" w14:paraId="6C9AC3EB"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4C312DF"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2AB7EA0D"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12EF479F"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085B0E5A"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Name</w:t>
            </w:r>
          </w:p>
        </w:tc>
        <w:tc>
          <w:tcPr>
            <w:tcW w:w="6164" w:type="dxa"/>
          </w:tcPr>
          <w:p w14:paraId="28424F77"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user&lt;student number&gt;wordpress</w:t>
            </w:r>
          </w:p>
        </w:tc>
      </w:tr>
      <w:tr w:rsidR="008205D8" w:rsidRPr="00D65062" w14:paraId="5A139E60" w14:textId="77777777" w:rsidTr="00843CCD">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009B6BDE"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VM disk type</w:t>
            </w:r>
          </w:p>
        </w:tc>
        <w:tc>
          <w:tcPr>
            <w:tcW w:w="6164" w:type="dxa"/>
          </w:tcPr>
          <w:p w14:paraId="6585D39A"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 xml:space="preserve">SSD </w:t>
            </w:r>
          </w:p>
        </w:tc>
      </w:tr>
      <w:tr w:rsidR="008205D8" w:rsidRPr="00D65062" w14:paraId="00B48EC1" w14:textId="77777777" w:rsidTr="00843CCD">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32" w:type="dxa"/>
          </w:tcPr>
          <w:p w14:paraId="3DAFAF9A"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User name</w:t>
            </w:r>
          </w:p>
        </w:tc>
        <w:tc>
          <w:tcPr>
            <w:tcW w:w="6164" w:type="dxa"/>
          </w:tcPr>
          <w:p w14:paraId="17F081E9"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azureuser&lt;student number&gt;</w:t>
            </w:r>
          </w:p>
        </w:tc>
      </w:tr>
      <w:tr w:rsidR="008205D8" w:rsidRPr="00D65062" w14:paraId="288AFBD5" w14:textId="77777777" w:rsidTr="00843CCD">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29D5440D"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Authentication type</w:t>
            </w:r>
          </w:p>
        </w:tc>
        <w:tc>
          <w:tcPr>
            <w:tcW w:w="6164" w:type="dxa"/>
          </w:tcPr>
          <w:p w14:paraId="75A07A91"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SSH public key</w:t>
            </w:r>
          </w:p>
        </w:tc>
      </w:tr>
      <w:tr w:rsidR="008205D8" w:rsidRPr="00D65062" w14:paraId="753932CF" w14:textId="77777777" w:rsidTr="00843CCD">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32" w:type="dxa"/>
          </w:tcPr>
          <w:p w14:paraId="76EBF2DE"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SSH public key</w:t>
            </w:r>
          </w:p>
        </w:tc>
        <w:tc>
          <w:tcPr>
            <w:tcW w:w="6164" w:type="dxa"/>
          </w:tcPr>
          <w:p w14:paraId="54D11C58"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From Lab 1 Step 1</w:t>
            </w:r>
          </w:p>
        </w:tc>
      </w:tr>
      <w:tr w:rsidR="008205D8" w:rsidRPr="00D65062" w14:paraId="5C0B3846" w14:textId="77777777" w:rsidTr="00843CCD">
        <w:trPr>
          <w:trHeight w:val="238"/>
        </w:trPr>
        <w:tc>
          <w:tcPr>
            <w:cnfStyle w:val="001000000000" w:firstRow="0" w:lastRow="0" w:firstColumn="1" w:lastColumn="0" w:oddVBand="0" w:evenVBand="0" w:oddHBand="0" w:evenHBand="0" w:firstRowFirstColumn="0" w:firstRowLastColumn="0" w:lastRowFirstColumn="0" w:lastRowLastColumn="0"/>
            <w:tcW w:w="3232" w:type="dxa"/>
          </w:tcPr>
          <w:p w14:paraId="2E5F1D0C"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Subscription</w:t>
            </w:r>
          </w:p>
        </w:tc>
        <w:tc>
          <w:tcPr>
            <w:tcW w:w="6164" w:type="dxa"/>
          </w:tcPr>
          <w:p w14:paraId="11EA13ED"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&lt;User Unique&gt;</w:t>
            </w:r>
          </w:p>
        </w:tc>
      </w:tr>
      <w:tr w:rsidR="008205D8" w:rsidRPr="00D65062" w14:paraId="54B02205" w14:textId="77777777" w:rsidTr="00843CCD">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32" w:type="dxa"/>
          </w:tcPr>
          <w:p w14:paraId="357AB2B7" w14:textId="77777777" w:rsidR="008205D8" w:rsidRPr="00D65062" w:rsidRDefault="008205D8" w:rsidP="00843CCD">
            <w:pPr>
              <w:pStyle w:val="p1"/>
              <w:jc w:val="both"/>
              <w:rPr>
                <w:rFonts w:ascii="Verdana" w:hAnsi="Verdana"/>
                <w:sz w:val="24"/>
                <w:szCs w:val="24"/>
                <w:lang w:val="en-US"/>
              </w:rPr>
            </w:pPr>
            <w:r w:rsidRPr="00D65062">
              <w:rPr>
                <w:rFonts w:ascii="Verdana" w:hAnsi="Verdana"/>
                <w:b w:val="0"/>
                <w:sz w:val="24"/>
                <w:szCs w:val="24"/>
                <w:lang w:val="en-US"/>
              </w:rPr>
              <w:t>Resource Group</w:t>
            </w:r>
          </w:p>
        </w:tc>
        <w:tc>
          <w:tcPr>
            <w:tcW w:w="6164" w:type="dxa"/>
          </w:tcPr>
          <w:p w14:paraId="3F26F5CA"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Existing</w:t>
            </w:r>
          </w:p>
        </w:tc>
      </w:tr>
      <w:tr w:rsidR="008205D8" w:rsidRPr="00D65062" w14:paraId="20ECE995" w14:textId="77777777" w:rsidTr="00843CCD">
        <w:trPr>
          <w:trHeight w:val="346"/>
        </w:trPr>
        <w:tc>
          <w:tcPr>
            <w:cnfStyle w:val="001000000000" w:firstRow="0" w:lastRow="0" w:firstColumn="1" w:lastColumn="0" w:oddVBand="0" w:evenVBand="0" w:oddHBand="0" w:evenHBand="0" w:firstRowFirstColumn="0" w:firstRowLastColumn="0" w:lastRowFirstColumn="0" w:lastRowLastColumn="0"/>
            <w:tcW w:w="3232" w:type="dxa"/>
          </w:tcPr>
          <w:p w14:paraId="0415F947"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Resource Group</w:t>
            </w:r>
          </w:p>
        </w:tc>
        <w:tc>
          <w:tcPr>
            <w:tcW w:w="6164" w:type="dxa"/>
          </w:tcPr>
          <w:p w14:paraId="5A08DC01" w14:textId="77777777" w:rsidR="008205D8" w:rsidRPr="00D65062" w:rsidRDefault="008205D8" w:rsidP="00843CCD">
            <w:pPr>
              <w:pStyle w:val="p1"/>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bigipuser&lt;student number&gt;-aa</w:t>
            </w:r>
          </w:p>
        </w:tc>
      </w:tr>
      <w:tr w:rsidR="008205D8" w:rsidRPr="00D65062" w14:paraId="3EC38185" w14:textId="77777777" w:rsidTr="00843CCD">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3232" w:type="dxa"/>
          </w:tcPr>
          <w:p w14:paraId="3BC9BD17"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Location</w:t>
            </w:r>
          </w:p>
        </w:tc>
        <w:tc>
          <w:tcPr>
            <w:tcW w:w="6164" w:type="dxa"/>
          </w:tcPr>
          <w:p w14:paraId="4567EB87"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&lt;Closest Azure DC&gt;</w:t>
            </w:r>
          </w:p>
        </w:tc>
      </w:tr>
    </w:tbl>
    <w:p w14:paraId="6D4C9F3C" w14:textId="77777777" w:rsidR="008205D8" w:rsidRPr="00D65062" w:rsidRDefault="008205D8" w:rsidP="008205D8">
      <w:pPr>
        <w:jc w:val="both"/>
        <w:rPr>
          <w:rFonts w:ascii="Verdana" w:hAnsi="Verdana"/>
          <w:lang w:val="en-US"/>
        </w:rPr>
      </w:pPr>
    </w:p>
    <w:p w14:paraId="2F85AB6C"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19D3F35F" wp14:editId="732C4033">
            <wp:extent cx="4292258" cy="4486385"/>
            <wp:effectExtent l="0" t="0" r="635" b="9525"/>
            <wp:docPr id="267" name="Picture 267"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zure/lab3/imag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96260" cy="4490568"/>
                    </a:xfrm>
                    <a:prstGeom prst="rect">
                      <a:avLst/>
                    </a:prstGeom>
                    <a:noFill/>
                    <a:ln>
                      <a:noFill/>
                    </a:ln>
                  </pic:spPr>
                </pic:pic>
              </a:graphicData>
            </a:graphic>
          </wp:inline>
        </w:drawing>
      </w:r>
    </w:p>
    <w:p w14:paraId="360E13FE" w14:textId="77777777" w:rsidR="008205D8" w:rsidRPr="00D65062" w:rsidRDefault="008205D8" w:rsidP="008205D8">
      <w:pPr>
        <w:jc w:val="both"/>
        <w:rPr>
          <w:rFonts w:ascii="Verdana" w:hAnsi="Verdana"/>
          <w:lang w:val="en-US"/>
        </w:rPr>
      </w:pPr>
    </w:p>
    <w:p w14:paraId="5521D53C" w14:textId="77777777" w:rsidR="008205D8" w:rsidRPr="00D65062" w:rsidRDefault="008205D8" w:rsidP="008205D8">
      <w:pPr>
        <w:jc w:val="both"/>
        <w:rPr>
          <w:rFonts w:ascii="Verdana" w:hAnsi="Verdana"/>
          <w:lang w:val="en-US"/>
        </w:rPr>
      </w:pPr>
      <w:r w:rsidRPr="00D65062">
        <w:rPr>
          <w:rFonts w:ascii="Verdana" w:hAnsi="Verdana"/>
          <w:lang w:val="en-US"/>
        </w:rPr>
        <w:t xml:space="preserve">Click “OK” at the bottom of the page. </w:t>
      </w:r>
    </w:p>
    <w:p w14:paraId="0DFE3019" w14:textId="77777777" w:rsidR="008205D8" w:rsidRPr="00D65062" w:rsidRDefault="008205D8" w:rsidP="008205D8">
      <w:pPr>
        <w:jc w:val="both"/>
        <w:rPr>
          <w:rFonts w:ascii="Verdana" w:hAnsi="Verdana"/>
          <w:lang w:val="en-US"/>
        </w:rPr>
      </w:pPr>
    </w:p>
    <w:p w14:paraId="6B87E5A1" w14:textId="77777777" w:rsidR="008205D8" w:rsidRPr="00D65062" w:rsidRDefault="008205D8" w:rsidP="008205D8">
      <w:pPr>
        <w:jc w:val="both"/>
        <w:rPr>
          <w:rFonts w:ascii="Verdana" w:hAnsi="Verdana"/>
          <w:lang w:val="en-US"/>
        </w:rPr>
      </w:pPr>
      <w:r w:rsidRPr="00D65062">
        <w:rPr>
          <w:rFonts w:ascii="Verdana" w:hAnsi="Verdana"/>
          <w:lang w:val="en-US"/>
        </w:rPr>
        <w:t>Use the information in Table 3.3 to complete the “Size” configuration page during this deployment.</w:t>
      </w:r>
    </w:p>
    <w:p w14:paraId="57813451" w14:textId="77777777" w:rsidR="008205D8" w:rsidRPr="00D65062" w:rsidRDefault="008205D8" w:rsidP="008205D8">
      <w:pPr>
        <w:jc w:val="both"/>
        <w:rPr>
          <w:rFonts w:ascii="Verdana" w:hAnsi="Verdana"/>
          <w:lang w:val="en-US"/>
        </w:rPr>
      </w:pPr>
    </w:p>
    <w:p w14:paraId="12C0F7BF" w14:textId="77777777" w:rsidR="008205D8" w:rsidRPr="00D65062" w:rsidRDefault="008205D8" w:rsidP="008205D8">
      <w:pPr>
        <w:jc w:val="both"/>
        <w:rPr>
          <w:rFonts w:ascii="Verdana" w:hAnsi="Verdana"/>
          <w:lang w:val="en-US"/>
        </w:rPr>
      </w:pPr>
      <w:r w:rsidRPr="00D65062">
        <w:rPr>
          <w:rFonts w:ascii="Verdana" w:hAnsi="Verdana"/>
          <w:lang w:val="en-US"/>
        </w:rPr>
        <w:t>Table 3.3</w:t>
      </w:r>
    </w:p>
    <w:p w14:paraId="0FED1895" w14:textId="77777777" w:rsidR="008205D8" w:rsidRPr="00D65062" w:rsidRDefault="008205D8" w:rsidP="008205D8">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8205D8" w:rsidRPr="00D65062" w14:paraId="796AF5E9"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15D4B677"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1C68BEC3"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65AB08A8" w14:textId="77777777" w:rsidTr="00843CC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232" w:type="dxa"/>
          </w:tcPr>
          <w:p w14:paraId="1768D8E5"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Disk Type</w:t>
            </w:r>
          </w:p>
        </w:tc>
        <w:tc>
          <w:tcPr>
            <w:tcW w:w="6164" w:type="dxa"/>
          </w:tcPr>
          <w:p w14:paraId="2C557660"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HHD</w:t>
            </w:r>
          </w:p>
        </w:tc>
      </w:tr>
      <w:tr w:rsidR="008205D8" w:rsidRPr="00D65062" w14:paraId="7D61384E" w14:textId="77777777" w:rsidTr="00843CCD">
        <w:trPr>
          <w:trHeight w:val="310"/>
        </w:trPr>
        <w:tc>
          <w:tcPr>
            <w:cnfStyle w:val="001000000000" w:firstRow="0" w:lastRow="0" w:firstColumn="1" w:lastColumn="0" w:oddVBand="0" w:evenVBand="0" w:oddHBand="0" w:evenHBand="0" w:firstRowFirstColumn="0" w:firstRowLastColumn="0" w:lastRowFirstColumn="0" w:lastRowLastColumn="0"/>
            <w:tcW w:w="3232" w:type="dxa"/>
          </w:tcPr>
          <w:p w14:paraId="6D77EF51"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Size</w:t>
            </w:r>
          </w:p>
        </w:tc>
        <w:tc>
          <w:tcPr>
            <w:tcW w:w="6164" w:type="dxa"/>
          </w:tcPr>
          <w:p w14:paraId="2D24F1E9"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A1 Basic</w:t>
            </w:r>
          </w:p>
        </w:tc>
      </w:tr>
    </w:tbl>
    <w:p w14:paraId="15B9FF2D" w14:textId="77777777" w:rsidR="008205D8" w:rsidRPr="00D65062" w:rsidRDefault="008205D8" w:rsidP="008205D8">
      <w:pPr>
        <w:jc w:val="both"/>
        <w:rPr>
          <w:rFonts w:ascii="Verdana" w:hAnsi="Verdana"/>
          <w:lang w:val="en-US"/>
        </w:rPr>
      </w:pPr>
    </w:p>
    <w:p w14:paraId="1B7F181F" w14:textId="77777777" w:rsidR="008205D8" w:rsidRPr="00D65062" w:rsidRDefault="008205D8" w:rsidP="008205D8">
      <w:pPr>
        <w:jc w:val="both"/>
        <w:rPr>
          <w:rFonts w:ascii="Verdana" w:hAnsi="Verdana"/>
          <w:lang w:val="en-US"/>
        </w:rPr>
      </w:pPr>
      <w:r w:rsidRPr="00D65062">
        <w:rPr>
          <w:rFonts w:ascii="Verdana" w:hAnsi="Verdana"/>
          <w:lang w:val="en-US"/>
        </w:rPr>
        <w:t>Choose “A1 Basic”</w:t>
      </w:r>
    </w:p>
    <w:p w14:paraId="75CD2EA2" w14:textId="77777777" w:rsidR="008205D8" w:rsidRPr="00D65062" w:rsidRDefault="008205D8" w:rsidP="008205D8">
      <w:pPr>
        <w:jc w:val="both"/>
        <w:rPr>
          <w:rFonts w:ascii="Verdana" w:hAnsi="Verdana"/>
          <w:lang w:val="en-US"/>
        </w:rPr>
      </w:pPr>
    </w:p>
    <w:p w14:paraId="5B82E0BB"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03A7E9AE" wp14:editId="5BBC6325">
            <wp:extent cx="5963285" cy="4202430"/>
            <wp:effectExtent l="0" t="0" r="5715" b="0"/>
            <wp:docPr id="268" name="Picture 268" descr="Azur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zure/image3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63285" cy="4202430"/>
                    </a:xfrm>
                    <a:prstGeom prst="rect">
                      <a:avLst/>
                    </a:prstGeom>
                    <a:noFill/>
                    <a:ln>
                      <a:noFill/>
                    </a:ln>
                  </pic:spPr>
                </pic:pic>
              </a:graphicData>
            </a:graphic>
          </wp:inline>
        </w:drawing>
      </w:r>
    </w:p>
    <w:p w14:paraId="46F444B8" w14:textId="77777777" w:rsidR="008205D8" w:rsidRPr="00D65062" w:rsidRDefault="008205D8" w:rsidP="008205D8">
      <w:pPr>
        <w:jc w:val="both"/>
        <w:rPr>
          <w:rFonts w:ascii="Verdana" w:hAnsi="Verdana"/>
          <w:lang w:val="en-US"/>
        </w:rPr>
      </w:pPr>
    </w:p>
    <w:p w14:paraId="23FD1811" w14:textId="77777777" w:rsidR="008205D8" w:rsidRPr="00D65062" w:rsidRDefault="008205D8" w:rsidP="008205D8">
      <w:pPr>
        <w:jc w:val="both"/>
        <w:rPr>
          <w:rFonts w:ascii="Verdana" w:hAnsi="Verdana"/>
          <w:lang w:val="en-US"/>
        </w:rPr>
      </w:pPr>
      <w:r w:rsidRPr="00D65062">
        <w:rPr>
          <w:rFonts w:ascii="Verdana" w:hAnsi="Verdana"/>
          <w:lang w:val="en-US"/>
        </w:rPr>
        <w:t>Click “Select”.</w:t>
      </w:r>
    </w:p>
    <w:p w14:paraId="3F911A1E" w14:textId="77777777" w:rsidR="008205D8" w:rsidRPr="00D65062" w:rsidRDefault="008205D8" w:rsidP="008205D8">
      <w:pPr>
        <w:jc w:val="both"/>
        <w:rPr>
          <w:rFonts w:ascii="Verdana" w:hAnsi="Verdana"/>
          <w:lang w:val="en-US"/>
        </w:rPr>
      </w:pPr>
    </w:p>
    <w:p w14:paraId="3CA3D7DA" w14:textId="77777777" w:rsidR="008205D8" w:rsidRPr="00D65062" w:rsidRDefault="008205D8" w:rsidP="008205D8">
      <w:pPr>
        <w:jc w:val="both"/>
        <w:rPr>
          <w:rFonts w:ascii="Verdana" w:hAnsi="Verdana"/>
          <w:lang w:val="en-US"/>
        </w:rPr>
      </w:pPr>
      <w:r w:rsidRPr="00D65062">
        <w:rPr>
          <w:rFonts w:ascii="Verdana" w:hAnsi="Verdana"/>
          <w:lang w:val="en-US"/>
        </w:rPr>
        <w:t>NOTE: On the Settings page you’ll see a warning concerning the VM size selected. Change the disk type to HDD and set “Use managed disk” to “No”. Keep the other configurations unmodified.</w:t>
      </w:r>
    </w:p>
    <w:p w14:paraId="749C8FB2" w14:textId="77777777" w:rsidR="008205D8" w:rsidRPr="00D65062" w:rsidRDefault="008205D8" w:rsidP="008205D8">
      <w:pPr>
        <w:jc w:val="both"/>
        <w:rPr>
          <w:rFonts w:ascii="Verdana" w:hAnsi="Verdana"/>
          <w:lang w:val="en-US"/>
        </w:rPr>
      </w:pPr>
    </w:p>
    <w:p w14:paraId="3541A723" w14:textId="77777777" w:rsidR="008205D8" w:rsidRPr="00D65062" w:rsidRDefault="008205D8" w:rsidP="008205D8">
      <w:pPr>
        <w:jc w:val="both"/>
        <w:rPr>
          <w:rFonts w:ascii="Verdana" w:hAnsi="Verdana"/>
          <w:lang w:val="en-US"/>
        </w:rPr>
      </w:pPr>
    </w:p>
    <w:p w14:paraId="32B5ACC7" w14:textId="77777777" w:rsidR="008205D8" w:rsidRPr="00D65062" w:rsidRDefault="008205D8" w:rsidP="008205D8">
      <w:pPr>
        <w:jc w:val="both"/>
        <w:rPr>
          <w:rFonts w:ascii="Verdana" w:hAnsi="Verdana"/>
          <w:lang w:val="en-US"/>
        </w:rPr>
      </w:pPr>
    </w:p>
    <w:p w14:paraId="7EB21792" w14:textId="77777777" w:rsidR="008205D8" w:rsidRPr="00D65062" w:rsidRDefault="008205D8" w:rsidP="008205D8">
      <w:pPr>
        <w:jc w:val="both"/>
        <w:rPr>
          <w:rFonts w:ascii="Verdana" w:hAnsi="Verdana"/>
          <w:lang w:val="en-US"/>
        </w:rPr>
      </w:pPr>
    </w:p>
    <w:p w14:paraId="113F2E9C" w14:textId="77777777" w:rsidR="008205D8" w:rsidRPr="00D65062" w:rsidRDefault="008205D8" w:rsidP="008205D8">
      <w:pPr>
        <w:jc w:val="both"/>
        <w:rPr>
          <w:rFonts w:ascii="Verdana" w:hAnsi="Verdana"/>
          <w:lang w:val="en-US"/>
        </w:rPr>
      </w:pPr>
    </w:p>
    <w:p w14:paraId="3FEBBFCF" w14:textId="77777777" w:rsidR="008205D8" w:rsidRPr="00D65062" w:rsidRDefault="008205D8" w:rsidP="008205D8">
      <w:pPr>
        <w:jc w:val="both"/>
        <w:rPr>
          <w:rFonts w:ascii="Verdana" w:hAnsi="Verdana"/>
          <w:lang w:val="en-US"/>
        </w:rPr>
      </w:pPr>
    </w:p>
    <w:p w14:paraId="522A3753" w14:textId="77777777" w:rsidR="008205D8" w:rsidRPr="00D65062" w:rsidRDefault="008205D8" w:rsidP="008205D8">
      <w:pPr>
        <w:jc w:val="both"/>
        <w:rPr>
          <w:rFonts w:ascii="Verdana" w:hAnsi="Verdana"/>
          <w:lang w:val="en-US"/>
        </w:rPr>
      </w:pPr>
      <w:r w:rsidRPr="00D65062">
        <w:rPr>
          <w:rFonts w:ascii="Verdana" w:hAnsi="Verdana"/>
          <w:lang w:val="en-US"/>
        </w:rPr>
        <w:lastRenderedPageBreak/>
        <w:t>Use the information in Table 3.4 to complete the “Settings” configuration page during this deployment.</w:t>
      </w:r>
    </w:p>
    <w:p w14:paraId="38993DCD" w14:textId="77777777" w:rsidR="008205D8" w:rsidRPr="00D65062" w:rsidRDefault="008205D8" w:rsidP="008205D8">
      <w:pPr>
        <w:jc w:val="both"/>
        <w:rPr>
          <w:rFonts w:ascii="Verdana" w:hAnsi="Verdana"/>
          <w:lang w:val="en-US"/>
        </w:rPr>
      </w:pPr>
    </w:p>
    <w:p w14:paraId="69E4A25C" w14:textId="77777777" w:rsidR="008205D8" w:rsidRPr="00D65062" w:rsidRDefault="008205D8" w:rsidP="008205D8">
      <w:pPr>
        <w:jc w:val="both"/>
        <w:rPr>
          <w:rFonts w:ascii="Verdana" w:hAnsi="Verdana"/>
          <w:lang w:val="en-US"/>
        </w:rPr>
      </w:pPr>
      <w:r w:rsidRPr="00D65062">
        <w:rPr>
          <w:rFonts w:ascii="Verdana" w:hAnsi="Verdana"/>
          <w:lang w:val="en-US"/>
        </w:rPr>
        <w:t>Table 3.4</w:t>
      </w:r>
    </w:p>
    <w:p w14:paraId="033588CE" w14:textId="77777777" w:rsidR="008205D8" w:rsidRPr="00D65062" w:rsidRDefault="008205D8" w:rsidP="008205D8">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8205D8" w:rsidRPr="00D65062" w14:paraId="0E365C24"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37CDF119"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72A710A4"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56E7E3B7"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6798E98"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Storage Type</w:t>
            </w:r>
          </w:p>
        </w:tc>
        <w:tc>
          <w:tcPr>
            <w:tcW w:w="6164" w:type="dxa"/>
          </w:tcPr>
          <w:p w14:paraId="10603BEE"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HHD</w:t>
            </w:r>
          </w:p>
        </w:tc>
      </w:tr>
      <w:tr w:rsidR="008205D8" w:rsidRPr="00D65062" w14:paraId="353EF9EE" w14:textId="77777777" w:rsidTr="00843CCD">
        <w:tc>
          <w:tcPr>
            <w:cnfStyle w:val="001000000000" w:firstRow="0" w:lastRow="0" w:firstColumn="1" w:lastColumn="0" w:oddVBand="0" w:evenVBand="0" w:oddHBand="0" w:evenHBand="0" w:firstRowFirstColumn="0" w:firstRowLastColumn="0" w:lastRowFirstColumn="0" w:lastRowLastColumn="0"/>
            <w:tcW w:w="3232" w:type="dxa"/>
          </w:tcPr>
          <w:p w14:paraId="1917BD8C"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Use managed disks</w:t>
            </w:r>
          </w:p>
        </w:tc>
        <w:tc>
          <w:tcPr>
            <w:tcW w:w="6164" w:type="dxa"/>
          </w:tcPr>
          <w:p w14:paraId="3ECF6413"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No</w:t>
            </w:r>
          </w:p>
        </w:tc>
      </w:tr>
    </w:tbl>
    <w:p w14:paraId="4C06EECF" w14:textId="77777777" w:rsidR="008205D8" w:rsidRPr="00D65062" w:rsidRDefault="008205D8" w:rsidP="008205D8">
      <w:pPr>
        <w:jc w:val="both"/>
        <w:rPr>
          <w:rFonts w:ascii="Verdana" w:hAnsi="Verdana"/>
          <w:lang w:val="en-US"/>
        </w:rPr>
      </w:pPr>
    </w:p>
    <w:p w14:paraId="410462C0"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65345F5A" wp14:editId="253AE287">
            <wp:extent cx="4635158" cy="5063307"/>
            <wp:effectExtent l="0" t="0" r="0" b="0"/>
            <wp:docPr id="269" name="Picture 269"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Azure/lab3/imag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47361" cy="5076637"/>
                    </a:xfrm>
                    <a:prstGeom prst="rect">
                      <a:avLst/>
                    </a:prstGeom>
                    <a:noFill/>
                    <a:ln>
                      <a:noFill/>
                    </a:ln>
                  </pic:spPr>
                </pic:pic>
              </a:graphicData>
            </a:graphic>
          </wp:inline>
        </w:drawing>
      </w:r>
    </w:p>
    <w:p w14:paraId="604D3AA3" w14:textId="77777777" w:rsidR="008205D8" w:rsidRPr="00D65062" w:rsidRDefault="008205D8" w:rsidP="008205D8">
      <w:pPr>
        <w:jc w:val="both"/>
        <w:rPr>
          <w:rFonts w:ascii="Verdana" w:hAnsi="Verdana"/>
          <w:lang w:val="en-US"/>
        </w:rPr>
      </w:pPr>
    </w:p>
    <w:p w14:paraId="0DCF65B8" w14:textId="77777777" w:rsidR="008205D8" w:rsidRPr="00D65062" w:rsidRDefault="008205D8" w:rsidP="008205D8">
      <w:pPr>
        <w:jc w:val="both"/>
        <w:rPr>
          <w:rFonts w:ascii="Verdana" w:hAnsi="Verdana"/>
          <w:lang w:val="en-US"/>
        </w:rPr>
      </w:pPr>
      <w:r w:rsidRPr="00D65062">
        <w:rPr>
          <w:rFonts w:ascii="Verdana" w:hAnsi="Verdana"/>
          <w:lang w:val="en-US"/>
        </w:rPr>
        <w:t>Accept all other defaults and click “OK”.</w:t>
      </w:r>
    </w:p>
    <w:p w14:paraId="687E09E6" w14:textId="77777777" w:rsidR="008205D8" w:rsidRPr="00D65062" w:rsidRDefault="008205D8" w:rsidP="008205D8">
      <w:pPr>
        <w:jc w:val="both"/>
        <w:rPr>
          <w:rFonts w:ascii="Verdana" w:hAnsi="Verdana"/>
          <w:lang w:val="en-US"/>
        </w:rPr>
      </w:pPr>
    </w:p>
    <w:p w14:paraId="464EB663" w14:textId="77777777" w:rsidR="008205D8" w:rsidRPr="00D65062" w:rsidRDefault="008205D8" w:rsidP="008205D8">
      <w:pPr>
        <w:jc w:val="both"/>
        <w:rPr>
          <w:rFonts w:ascii="Verdana" w:hAnsi="Verdana"/>
          <w:lang w:val="en-US"/>
        </w:rPr>
      </w:pPr>
      <w:r w:rsidRPr="00D65062">
        <w:rPr>
          <w:rFonts w:ascii="Verdana" w:hAnsi="Verdana"/>
          <w:lang w:val="en-US"/>
        </w:rPr>
        <w:t>Verify the summary.</w:t>
      </w:r>
    </w:p>
    <w:p w14:paraId="54B7DB24" w14:textId="77777777" w:rsidR="008205D8" w:rsidRPr="00D65062" w:rsidRDefault="008205D8" w:rsidP="008205D8">
      <w:pPr>
        <w:jc w:val="both"/>
        <w:rPr>
          <w:rFonts w:ascii="Verdana" w:hAnsi="Verdana"/>
          <w:lang w:val="en-US"/>
        </w:rPr>
      </w:pPr>
      <w:r w:rsidRPr="00D65062">
        <w:rPr>
          <w:rFonts w:ascii="Verdana" w:hAnsi="Verdana"/>
          <w:noProof/>
          <w:lang w:val="en-US" w:eastAsia="en-US"/>
        </w:rPr>
        <w:lastRenderedPageBreak/>
        <w:drawing>
          <wp:inline distT="0" distB="0" distL="0" distR="0" wp14:anchorId="5F111EEC" wp14:editId="2EDC2152">
            <wp:extent cx="4520858" cy="3268565"/>
            <wp:effectExtent l="0" t="0" r="635" b="8255"/>
            <wp:docPr id="270" name="Picture 270"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zure/lab3/imag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23536" cy="3270501"/>
                    </a:xfrm>
                    <a:prstGeom prst="rect">
                      <a:avLst/>
                    </a:prstGeom>
                    <a:noFill/>
                    <a:ln>
                      <a:noFill/>
                    </a:ln>
                  </pic:spPr>
                </pic:pic>
              </a:graphicData>
            </a:graphic>
          </wp:inline>
        </w:drawing>
      </w:r>
    </w:p>
    <w:p w14:paraId="2C5ED27D" w14:textId="77777777" w:rsidR="008205D8" w:rsidRPr="00D65062" w:rsidRDefault="008205D8" w:rsidP="008205D8">
      <w:pPr>
        <w:jc w:val="both"/>
        <w:rPr>
          <w:rFonts w:ascii="Verdana" w:hAnsi="Verdana"/>
          <w:lang w:val="en-US"/>
        </w:rPr>
      </w:pPr>
    </w:p>
    <w:p w14:paraId="4CBDDA27" w14:textId="77777777" w:rsidR="008205D8" w:rsidRPr="00D65062" w:rsidRDefault="008205D8" w:rsidP="008205D8">
      <w:pPr>
        <w:jc w:val="both"/>
        <w:rPr>
          <w:rFonts w:ascii="Verdana" w:hAnsi="Verdana"/>
          <w:lang w:val="en-US"/>
        </w:rPr>
      </w:pPr>
      <w:r w:rsidRPr="00D65062">
        <w:rPr>
          <w:rFonts w:ascii="Verdana" w:hAnsi="Verdana"/>
          <w:lang w:val="en-US"/>
        </w:rPr>
        <w:t>Click “Create”.</w:t>
      </w:r>
    </w:p>
    <w:p w14:paraId="2A66F4B8" w14:textId="77777777" w:rsidR="008205D8" w:rsidRPr="00D65062" w:rsidRDefault="008205D8" w:rsidP="008205D8">
      <w:pPr>
        <w:jc w:val="both"/>
        <w:rPr>
          <w:rFonts w:ascii="Verdana" w:hAnsi="Verdana"/>
          <w:lang w:val="en-US"/>
        </w:rPr>
      </w:pPr>
    </w:p>
    <w:p w14:paraId="4AC6F58F" w14:textId="77777777" w:rsidR="008205D8" w:rsidRPr="00D65062" w:rsidRDefault="008205D8" w:rsidP="008205D8">
      <w:pPr>
        <w:rPr>
          <w:rFonts w:ascii="Verdana" w:hAnsi="Verdana"/>
          <w:lang w:val="en-US"/>
        </w:rPr>
      </w:pPr>
      <w:r w:rsidRPr="00D65062">
        <w:rPr>
          <w:rFonts w:ascii="Verdana" w:hAnsi="Verdana"/>
          <w:lang w:val="en-US"/>
        </w:rPr>
        <w:t>Go to “Resource groups”, click on the resource group “bigipuser&lt;student number&gt;-aa” then select the “Network interface” created for your WordPress application.</w:t>
      </w:r>
    </w:p>
    <w:p w14:paraId="4DC74A10" w14:textId="77777777" w:rsidR="008205D8" w:rsidRPr="00D65062" w:rsidRDefault="008205D8" w:rsidP="008205D8">
      <w:pPr>
        <w:rPr>
          <w:rFonts w:ascii="Verdana" w:hAnsi="Verdana"/>
          <w:lang w:val="en-US"/>
        </w:rPr>
      </w:pPr>
    </w:p>
    <w:p w14:paraId="71711CDA" w14:textId="77777777" w:rsidR="008205D8" w:rsidRPr="00D65062" w:rsidRDefault="008205D8" w:rsidP="008205D8">
      <w:pPr>
        <w:rPr>
          <w:rFonts w:ascii="Verdana" w:hAnsi="Verdana"/>
          <w:lang w:val="en-US"/>
        </w:rPr>
      </w:pPr>
      <w:r w:rsidRPr="00D65062">
        <w:rPr>
          <w:rFonts w:ascii="Verdana" w:hAnsi="Verdana"/>
          <w:noProof/>
          <w:lang w:val="en-US" w:eastAsia="en-US"/>
        </w:rPr>
        <w:drawing>
          <wp:inline distT="0" distB="0" distL="0" distR="0" wp14:anchorId="4DF71B9B" wp14:editId="1BEAFAD4">
            <wp:extent cx="5967095" cy="3657600"/>
            <wp:effectExtent l="0" t="0" r="1905" b="0"/>
            <wp:docPr id="271" name="Picture 271"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zure/lab3/imag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67095" cy="3657600"/>
                    </a:xfrm>
                    <a:prstGeom prst="rect">
                      <a:avLst/>
                    </a:prstGeom>
                    <a:noFill/>
                    <a:ln>
                      <a:noFill/>
                    </a:ln>
                  </pic:spPr>
                </pic:pic>
              </a:graphicData>
            </a:graphic>
          </wp:inline>
        </w:drawing>
      </w:r>
    </w:p>
    <w:p w14:paraId="1B6CDD9F" w14:textId="77777777" w:rsidR="008205D8" w:rsidRPr="00D65062" w:rsidRDefault="008205D8" w:rsidP="008205D8">
      <w:pPr>
        <w:rPr>
          <w:rFonts w:ascii="Verdana" w:hAnsi="Verdana"/>
          <w:lang w:val="en-US"/>
        </w:rPr>
      </w:pPr>
      <w:r w:rsidRPr="00D65062">
        <w:rPr>
          <w:rFonts w:ascii="Verdana" w:hAnsi="Verdana"/>
          <w:noProof/>
          <w:lang w:val="en-US" w:eastAsia="en-US"/>
        </w:rPr>
        <w:lastRenderedPageBreak/>
        <w:drawing>
          <wp:inline distT="0" distB="0" distL="0" distR="0" wp14:anchorId="20A5519D" wp14:editId="0138A92A">
            <wp:extent cx="4635158" cy="1702731"/>
            <wp:effectExtent l="0" t="0" r="0" b="0"/>
            <wp:docPr id="272" name="Picture 272"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zure/lab3/imag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40271" cy="1704609"/>
                    </a:xfrm>
                    <a:prstGeom prst="rect">
                      <a:avLst/>
                    </a:prstGeom>
                    <a:noFill/>
                    <a:ln>
                      <a:noFill/>
                    </a:ln>
                  </pic:spPr>
                </pic:pic>
              </a:graphicData>
            </a:graphic>
          </wp:inline>
        </w:drawing>
      </w:r>
    </w:p>
    <w:p w14:paraId="3A7ECB25" w14:textId="77777777" w:rsidR="008205D8" w:rsidRPr="00D65062" w:rsidRDefault="008205D8" w:rsidP="008205D8">
      <w:pPr>
        <w:rPr>
          <w:rFonts w:ascii="Verdana" w:hAnsi="Verdana"/>
          <w:lang w:val="en-US"/>
        </w:rPr>
      </w:pPr>
    </w:p>
    <w:p w14:paraId="2D440EA1" w14:textId="77777777" w:rsidR="008205D8" w:rsidRPr="00D65062" w:rsidRDefault="008205D8" w:rsidP="008205D8">
      <w:pPr>
        <w:rPr>
          <w:rFonts w:ascii="Verdana" w:hAnsi="Verdana"/>
          <w:lang w:val="en-US"/>
        </w:rPr>
      </w:pPr>
    </w:p>
    <w:p w14:paraId="26F1F535" w14:textId="77777777" w:rsidR="008205D8" w:rsidRPr="00D65062" w:rsidRDefault="008205D8" w:rsidP="008205D8">
      <w:pPr>
        <w:jc w:val="both"/>
        <w:rPr>
          <w:rFonts w:ascii="Verdana" w:hAnsi="Verdana"/>
          <w:lang w:val="en-US"/>
        </w:rPr>
      </w:pPr>
      <w:r w:rsidRPr="00D65062">
        <w:rPr>
          <w:rFonts w:ascii="Verdana" w:hAnsi="Verdana"/>
          <w:lang w:val="en-US"/>
        </w:rPr>
        <w:t>Take note of both the WordPress public and Private IP addresses.  These will be used in subsequent steps.</w:t>
      </w:r>
    </w:p>
    <w:p w14:paraId="2B58A701" w14:textId="77777777" w:rsidR="008205D8" w:rsidRPr="00D65062" w:rsidRDefault="008205D8" w:rsidP="008205D8">
      <w:pPr>
        <w:pStyle w:val="p1"/>
        <w:rPr>
          <w:rFonts w:ascii="Verdana" w:hAnsi="Verdana"/>
          <w:sz w:val="24"/>
          <w:szCs w:val="24"/>
          <w:lang w:val="en-US"/>
        </w:rPr>
      </w:pPr>
    </w:p>
    <w:p w14:paraId="030BA669"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Using your web browser navigate to HTTP://&lt;wordpress public IP address&gt;.</w:t>
      </w:r>
    </w:p>
    <w:p w14:paraId="70FBC3D6" w14:textId="77777777" w:rsidR="008205D8" w:rsidRPr="00D65062" w:rsidRDefault="008205D8" w:rsidP="008205D8">
      <w:pPr>
        <w:pStyle w:val="p1"/>
        <w:rPr>
          <w:rFonts w:ascii="Verdana" w:hAnsi="Verdana"/>
          <w:sz w:val="24"/>
          <w:szCs w:val="24"/>
          <w:lang w:val="en-US"/>
        </w:rPr>
      </w:pPr>
    </w:p>
    <w:p w14:paraId="0594E3B5"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75BE5B6A" wp14:editId="22C5E354">
            <wp:extent cx="5320958" cy="3742281"/>
            <wp:effectExtent l="0" t="0" r="0" b="0"/>
            <wp:docPr id="273" name="Picture 273"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zure/lab3/imag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23064" cy="3743762"/>
                    </a:xfrm>
                    <a:prstGeom prst="rect">
                      <a:avLst/>
                    </a:prstGeom>
                    <a:noFill/>
                    <a:ln>
                      <a:noFill/>
                    </a:ln>
                  </pic:spPr>
                </pic:pic>
              </a:graphicData>
            </a:graphic>
          </wp:inline>
        </w:drawing>
      </w:r>
    </w:p>
    <w:p w14:paraId="3BF03DA4" w14:textId="77777777" w:rsidR="008205D8" w:rsidRPr="00D65062" w:rsidRDefault="008205D8" w:rsidP="008205D8">
      <w:pPr>
        <w:pStyle w:val="p1"/>
        <w:rPr>
          <w:rFonts w:ascii="Verdana" w:hAnsi="Verdana"/>
          <w:sz w:val="24"/>
          <w:szCs w:val="24"/>
          <w:lang w:val="en-US"/>
        </w:rPr>
      </w:pPr>
    </w:p>
    <w:p w14:paraId="0A79A0D6" w14:textId="77777777" w:rsidR="008205D8" w:rsidRPr="00D65062" w:rsidRDefault="008205D8" w:rsidP="008205D8">
      <w:pPr>
        <w:pStyle w:val="p1"/>
        <w:rPr>
          <w:rFonts w:ascii="Verdana" w:hAnsi="Verdana"/>
          <w:sz w:val="24"/>
          <w:szCs w:val="24"/>
          <w:lang w:val="en-US"/>
        </w:rPr>
      </w:pPr>
    </w:p>
    <w:p w14:paraId="771BE690" w14:textId="77777777" w:rsidR="008205D8" w:rsidRPr="00D65062" w:rsidRDefault="008205D8" w:rsidP="008205D8">
      <w:pPr>
        <w:pStyle w:val="p1"/>
        <w:rPr>
          <w:rFonts w:ascii="Verdana" w:hAnsi="Verdana"/>
          <w:sz w:val="24"/>
          <w:szCs w:val="24"/>
          <w:lang w:val="en-US"/>
        </w:rPr>
      </w:pPr>
    </w:p>
    <w:p w14:paraId="046924B1" w14:textId="77777777" w:rsidR="008205D8" w:rsidRPr="00D65062" w:rsidRDefault="008205D8" w:rsidP="008205D8">
      <w:pPr>
        <w:pStyle w:val="p1"/>
        <w:rPr>
          <w:rFonts w:ascii="Verdana" w:hAnsi="Verdana"/>
          <w:sz w:val="24"/>
          <w:szCs w:val="24"/>
          <w:lang w:val="en-US"/>
        </w:rPr>
      </w:pPr>
    </w:p>
    <w:p w14:paraId="50B14FE0" w14:textId="77777777" w:rsidR="008205D8" w:rsidRPr="00D65062" w:rsidRDefault="008205D8" w:rsidP="008205D8">
      <w:pPr>
        <w:pStyle w:val="p1"/>
        <w:rPr>
          <w:rFonts w:ascii="Verdana" w:hAnsi="Verdana"/>
          <w:sz w:val="24"/>
          <w:szCs w:val="24"/>
          <w:lang w:val="en-US"/>
        </w:rPr>
      </w:pPr>
    </w:p>
    <w:p w14:paraId="3D521958" w14:textId="77777777" w:rsidR="008205D8" w:rsidRPr="00D65062" w:rsidRDefault="008205D8" w:rsidP="008205D8">
      <w:pPr>
        <w:pStyle w:val="p1"/>
        <w:rPr>
          <w:rFonts w:ascii="Verdana" w:hAnsi="Verdana"/>
          <w:sz w:val="24"/>
          <w:szCs w:val="24"/>
          <w:lang w:val="en-US"/>
        </w:rPr>
      </w:pPr>
    </w:p>
    <w:p w14:paraId="11A31E10" w14:textId="77777777" w:rsidR="008205D8" w:rsidRPr="00D65062" w:rsidRDefault="008205D8" w:rsidP="008205D8">
      <w:pPr>
        <w:pStyle w:val="p1"/>
        <w:rPr>
          <w:rFonts w:ascii="Verdana" w:hAnsi="Verdana"/>
          <w:sz w:val="24"/>
          <w:szCs w:val="24"/>
          <w:lang w:val="en-US"/>
        </w:rPr>
      </w:pPr>
    </w:p>
    <w:p w14:paraId="39C4FE2A" w14:textId="77777777" w:rsidR="008205D8" w:rsidRPr="00D65062" w:rsidRDefault="008205D8" w:rsidP="00D87E7D">
      <w:pPr>
        <w:pStyle w:val="Heading2"/>
        <w:rPr>
          <w:lang w:val="en-US"/>
        </w:rPr>
      </w:pPr>
      <w:bookmarkStart w:id="48" w:name="_Toc497485514"/>
      <w:r w:rsidRPr="00D65062">
        <w:rPr>
          <w:lang w:val="en-US"/>
        </w:rPr>
        <w:lastRenderedPageBreak/>
        <w:t>Step 4. Configure an F5 BIG-IP Pool and VIP for the WordPress application</w:t>
      </w:r>
      <w:bookmarkEnd w:id="48"/>
    </w:p>
    <w:p w14:paraId="55576D7E" w14:textId="77777777" w:rsidR="008205D8" w:rsidRPr="00D65062" w:rsidRDefault="008205D8" w:rsidP="008205D8">
      <w:pPr>
        <w:pStyle w:val="p1"/>
        <w:rPr>
          <w:rFonts w:ascii="Verdana" w:hAnsi="Verdana"/>
          <w:sz w:val="24"/>
          <w:szCs w:val="24"/>
          <w:lang w:val="en-US"/>
        </w:rPr>
      </w:pPr>
    </w:p>
    <w:p w14:paraId="16106B9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In this step you will create a pool and virtual server for the WordPress application.</w:t>
      </w:r>
    </w:p>
    <w:p w14:paraId="0EFD5502" w14:textId="77777777" w:rsidR="008205D8" w:rsidRPr="00D65062" w:rsidRDefault="008205D8" w:rsidP="008205D8">
      <w:pPr>
        <w:pStyle w:val="p1"/>
        <w:rPr>
          <w:rFonts w:ascii="Verdana" w:hAnsi="Verdana"/>
          <w:sz w:val="24"/>
          <w:szCs w:val="24"/>
          <w:lang w:val="en-US"/>
        </w:rPr>
      </w:pPr>
    </w:p>
    <w:p w14:paraId="27B2E194" w14:textId="77777777" w:rsidR="008205D8" w:rsidRPr="00D65062" w:rsidRDefault="008205D8" w:rsidP="008205D8">
      <w:pPr>
        <w:jc w:val="both"/>
        <w:rPr>
          <w:rFonts w:ascii="Verdana" w:hAnsi="Verdana"/>
          <w:lang w:val="en-US"/>
        </w:rPr>
      </w:pPr>
      <w:r w:rsidRPr="00D65062">
        <w:rPr>
          <w:rFonts w:ascii="Verdana" w:hAnsi="Verdana"/>
          <w:lang w:val="en-US"/>
        </w:rPr>
        <w:t>Connect to the BIG-IP0 using https:&lt;public IP&gt;:8443</w:t>
      </w:r>
    </w:p>
    <w:p w14:paraId="1484B8EB" w14:textId="77777777" w:rsidR="008205D8" w:rsidRPr="00D65062" w:rsidRDefault="008205D8" w:rsidP="008205D8">
      <w:pPr>
        <w:jc w:val="both"/>
        <w:rPr>
          <w:rFonts w:ascii="Verdana" w:hAnsi="Verdana"/>
          <w:lang w:val="en-US"/>
        </w:rPr>
      </w:pPr>
    </w:p>
    <w:p w14:paraId="42B6D428" w14:textId="77777777" w:rsidR="008205D8" w:rsidRPr="00D65062" w:rsidRDefault="008205D8" w:rsidP="008205D8">
      <w:pPr>
        <w:jc w:val="both"/>
        <w:rPr>
          <w:rFonts w:ascii="Verdana" w:hAnsi="Verdana"/>
          <w:lang w:val="en-US"/>
        </w:rPr>
      </w:pPr>
      <w:r w:rsidRPr="00D65062">
        <w:rPr>
          <w:rFonts w:ascii="Verdana" w:hAnsi="Verdana"/>
          <w:lang w:val="en-US"/>
        </w:rPr>
        <w:t>From the BIG-IP GUI, go to “Local traffic” -&gt; “Pools” -&gt; “Pool List” and click on the + sign.</w:t>
      </w:r>
    </w:p>
    <w:p w14:paraId="7AF5D2A0" w14:textId="77777777" w:rsidR="008205D8" w:rsidRPr="00D65062" w:rsidRDefault="008205D8" w:rsidP="008205D8">
      <w:pPr>
        <w:jc w:val="both"/>
        <w:rPr>
          <w:rFonts w:ascii="Verdana" w:hAnsi="Verdana"/>
          <w:lang w:val="en-US"/>
        </w:rPr>
      </w:pPr>
    </w:p>
    <w:p w14:paraId="439E4AFF" w14:textId="77777777" w:rsidR="008205D8" w:rsidRPr="00D65062" w:rsidRDefault="008205D8" w:rsidP="008205D8">
      <w:pPr>
        <w:jc w:val="both"/>
        <w:rPr>
          <w:rFonts w:ascii="Verdana" w:hAnsi="Verdana"/>
          <w:lang w:val="en-US"/>
        </w:rPr>
      </w:pPr>
      <w:r w:rsidRPr="00D65062">
        <w:rPr>
          <w:rFonts w:ascii="Verdana" w:hAnsi="Verdana"/>
          <w:lang w:val="en-US"/>
        </w:rPr>
        <w:t>Configure the pool using the information provided in Table 3.5 below leaving all other fields set to defaults.</w:t>
      </w:r>
    </w:p>
    <w:p w14:paraId="2AAFF0AE" w14:textId="77777777" w:rsidR="008205D8" w:rsidRPr="00D65062" w:rsidRDefault="008205D8" w:rsidP="008205D8">
      <w:pPr>
        <w:jc w:val="both"/>
        <w:rPr>
          <w:rFonts w:ascii="Verdana" w:hAnsi="Verdana"/>
          <w:lang w:val="en-US"/>
        </w:rPr>
      </w:pPr>
    </w:p>
    <w:p w14:paraId="3AB10719" w14:textId="77777777" w:rsidR="008205D8" w:rsidRPr="00D65062" w:rsidRDefault="008205D8" w:rsidP="008205D8">
      <w:pPr>
        <w:jc w:val="both"/>
        <w:rPr>
          <w:rFonts w:ascii="Verdana" w:hAnsi="Verdana"/>
          <w:lang w:val="en-US"/>
        </w:rPr>
      </w:pPr>
      <w:r w:rsidRPr="00D65062">
        <w:rPr>
          <w:rFonts w:ascii="Verdana" w:hAnsi="Verdana"/>
          <w:lang w:val="en-US"/>
        </w:rPr>
        <w:t>Table 3.5</w:t>
      </w:r>
    </w:p>
    <w:p w14:paraId="346A134A" w14:textId="77777777" w:rsidR="008205D8" w:rsidRPr="00D65062" w:rsidRDefault="008205D8" w:rsidP="008205D8">
      <w:pPr>
        <w:jc w:val="both"/>
        <w:rPr>
          <w:rFonts w:ascii="Verdana" w:hAnsi="Verdana"/>
          <w:lang w:val="en-US"/>
        </w:rPr>
      </w:pPr>
    </w:p>
    <w:tbl>
      <w:tblPr>
        <w:tblStyle w:val="GridTable4-Accent1"/>
        <w:tblW w:w="0" w:type="auto"/>
        <w:tblLook w:val="04A0" w:firstRow="1" w:lastRow="0" w:firstColumn="1" w:lastColumn="0" w:noHBand="0" w:noVBand="1"/>
      </w:tblPr>
      <w:tblGrid>
        <w:gridCol w:w="3232"/>
        <w:gridCol w:w="6164"/>
      </w:tblGrid>
      <w:tr w:rsidR="008205D8" w:rsidRPr="00D65062" w14:paraId="17A6C233"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472C31D"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6164" w:type="dxa"/>
          </w:tcPr>
          <w:p w14:paraId="21B42972"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04FDA802" w14:textId="77777777" w:rsidTr="00843CC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232" w:type="dxa"/>
          </w:tcPr>
          <w:p w14:paraId="7374D273"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Name</w:t>
            </w:r>
          </w:p>
        </w:tc>
        <w:tc>
          <w:tcPr>
            <w:tcW w:w="6164" w:type="dxa"/>
          </w:tcPr>
          <w:p w14:paraId="63BA8142"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wordpress_pool</w:t>
            </w:r>
          </w:p>
        </w:tc>
      </w:tr>
      <w:tr w:rsidR="008205D8" w:rsidRPr="00D65062" w14:paraId="3ACEAD5F" w14:textId="77777777" w:rsidTr="00843CCD">
        <w:trPr>
          <w:trHeight w:val="310"/>
        </w:trPr>
        <w:tc>
          <w:tcPr>
            <w:cnfStyle w:val="001000000000" w:firstRow="0" w:lastRow="0" w:firstColumn="1" w:lastColumn="0" w:oddVBand="0" w:evenVBand="0" w:oddHBand="0" w:evenHBand="0" w:firstRowFirstColumn="0" w:firstRowLastColumn="0" w:lastRowFirstColumn="0" w:lastRowLastColumn="0"/>
            <w:tcW w:w="3232" w:type="dxa"/>
          </w:tcPr>
          <w:p w14:paraId="1222FED7"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Health Montitor</w:t>
            </w:r>
          </w:p>
        </w:tc>
        <w:tc>
          <w:tcPr>
            <w:tcW w:w="6164" w:type="dxa"/>
          </w:tcPr>
          <w:p w14:paraId="639734BA"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http_head_f5</w:t>
            </w:r>
          </w:p>
        </w:tc>
      </w:tr>
      <w:tr w:rsidR="008205D8" w:rsidRPr="00D65062" w14:paraId="4F3A11D7"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25DDDB46"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Node Name</w:t>
            </w:r>
          </w:p>
        </w:tc>
        <w:tc>
          <w:tcPr>
            <w:tcW w:w="6164" w:type="dxa"/>
          </w:tcPr>
          <w:p w14:paraId="4B31C407"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wordpress</w:t>
            </w:r>
          </w:p>
        </w:tc>
      </w:tr>
      <w:tr w:rsidR="008205D8" w:rsidRPr="00D65062" w14:paraId="25B69867" w14:textId="77777777" w:rsidTr="00843CCD">
        <w:tc>
          <w:tcPr>
            <w:cnfStyle w:val="001000000000" w:firstRow="0" w:lastRow="0" w:firstColumn="1" w:lastColumn="0" w:oddVBand="0" w:evenVBand="0" w:oddHBand="0" w:evenHBand="0" w:firstRowFirstColumn="0" w:firstRowLastColumn="0" w:lastRowFirstColumn="0" w:lastRowLastColumn="0"/>
            <w:tcW w:w="3232" w:type="dxa"/>
          </w:tcPr>
          <w:p w14:paraId="01CB4205"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Address</w:t>
            </w:r>
          </w:p>
        </w:tc>
        <w:tc>
          <w:tcPr>
            <w:tcW w:w="6164" w:type="dxa"/>
          </w:tcPr>
          <w:p w14:paraId="6DB07648"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&lt;your WordPress private IP address&gt;</w:t>
            </w:r>
          </w:p>
        </w:tc>
      </w:tr>
      <w:tr w:rsidR="008205D8" w:rsidRPr="00D65062" w14:paraId="35AE12BD" w14:textId="77777777" w:rsidTr="00843CC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3232" w:type="dxa"/>
          </w:tcPr>
          <w:p w14:paraId="690175B7"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Service Port</w:t>
            </w:r>
          </w:p>
        </w:tc>
        <w:tc>
          <w:tcPr>
            <w:tcW w:w="6164" w:type="dxa"/>
          </w:tcPr>
          <w:p w14:paraId="780DE690"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80</w:t>
            </w:r>
          </w:p>
          <w:p w14:paraId="48531088"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p>
        </w:tc>
      </w:tr>
    </w:tbl>
    <w:p w14:paraId="7211B4A0" w14:textId="77777777" w:rsidR="008205D8" w:rsidRPr="00D65062" w:rsidRDefault="008205D8" w:rsidP="008205D8">
      <w:pPr>
        <w:jc w:val="both"/>
        <w:rPr>
          <w:rFonts w:ascii="Verdana" w:hAnsi="Verdana"/>
          <w:lang w:val="en-US"/>
        </w:rPr>
      </w:pPr>
    </w:p>
    <w:p w14:paraId="2C4B4168"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1CAEC93C" wp14:editId="786AD3B7">
            <wp:extent cx="5967095" cy="4712970"/>
            <wp:effectExtent l="0" t="0" r="1905" b="11430"/>
            <wp:docPr id="274" name="Picture 274"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Azure/lab3/imag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67095" cy="4712970"/>
                    </a:xfrm>
                    <a:prstGeom prst="rect">
                      <a:avLst/>
                    </a:prstGeom>
                    <a:noFill/>
                    <a:ln>
                      <a:noFill/>
                    </a:ln>
                  </pic:spPr>
                </pic:pic>
              </a:graphicData>
            </a:graphic>
          </wp:inline>
        </w:drawing>
      </w:r>
    </w:p>
    <w:p w14:paraId="5E19002E" w14:textId="77777777" w:rsidR="008205D8" w:rsidRPr="00D65062" w:rsidRDefault="008205D8" w:rsidP="008205D8">
      <w:pPr>
        <w:pStyle w:val="p1"/>
        <w:rPr>
          <w:rFonts w:ascii="Verdana" w:hAnsi="Verdana"/>
          <w:sz w:val="24"/>
          <w:szCs w:val="24"/>
          <w:lang w:val="en-US"/>
        </w:rPr>
      </w:pPr>
    </w:p>
    <w:p w14:paraId="0028D6E8" w14:textId="77777777" w:rsidR="008205D8" w:rsidRPr="00D65062" w:rsidRDefault="008205D8" w:rsidP="008205D8">
      <w:pPr>
        <w:jc w:val="both"/>
        <w:rPr>
          <w:rFonts w:ascii="Verdana" w:hAnsi="Verdana"/>
          <w:lang w:val="en-US"/>
        </w:rPr>
      </w:pPr>
      <w:r w:rsidRPr="00D65062">
        <w:rPr>
          <w:rFonts w:ascii="Verdana" w:hAnsi="Verdana"/>
          <w:lang w:val="en-US"/>
        </w:rPr>
        <w:t xml:space="preserve">Click “Finished”. </w:t>
      </w:r>
    </w:p>
    <w:p w14:paraId="39C92EDD" w14:textId="77777777" w:rsidR="008205D8" w:rsidRPr="00D65062" w:rsidRDefault="008205D8" w:rsidP="008205D8">
      <w:pPr>
        <w:jc w:val="both"/>
        <w:rPr>
          <w:rFonts w:ascii="Verdana" w:hAnsi="Verdana"/>
          <w:lang w:val="en-US"/>
        </w:rPr>
      </w:pPr>
    </w:p>
    <w:p w14:paraId="7617B10B" w14:textId="77777777" w:rsidR="008205D8" w:rsidRPr="00D65062" w:rsidRDefault="008205D8" w:rsidP="008205D8">
      <w:pPr>
        <w:jc w:val="both"/>
        <w:rPr>
          <w:rFonts w:ascii="Verdana" w:hAnsi="Verdana"/>
          <w:lang w:val="en-US"/>
        </w:rPr>
      </w:pPr>
      <w:r w:rsidRPr="00D65062">
        <w:rPr>
          <w:rFonts w:ascii="Verdana" w:hAnsi="Verdana"/>
          <w:lang w:val="en-US"/>
        </w:rPr>
        <w:t>Configured correctly, the pool status will be green.</w:t>
      </w:r>
    </w:p>
    <w:p w14:paraId="05EFFCA5" w14:textId="77777777" w:rsidR="008205D8" w:rsidRPr="00D65062" w:rsidRDefault="008205D8" w:rsidP="008205D8">
      <w:pPr>
        <w:pStyle w:val="p1"/>
        <w:rPr>
          <w:rFonts w:ascii="Verdana" w:hAnsi="Verdana"/>
          <w:sz w:val="24"/>
          <w:szCs w:val="24"/>
          <w:lang w:val="en-US"/>
        </w:rPr>
      </w:pPr>
    </w:p>
    <w:p w14:paraId="62BBECFA" w14:textId="77777777" w:rsidR="008205D8" w:rsidRPr="00D65062" w:rsidRDefault="008205D8" w:rsidP="008205D8">
      <w:pPr>
        <w:pStyle w:val="p1"/>
        <w:rPr>
          <w:rFonts w:ascii="Verdana" w:hAnsi="Verdana"/>
          <w:sz w:val="24"/>
          <w:szCs w:val="24"/>
          <w:lang w:val="en-US"/>
        </w:rPr>
      </w:pPr>
    </w:p>
    <w:p w14:paraId="5E7F2502"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35491A47" wp14:editId="5081E6F1">
            <wp:extent cx="5967095" cy="949325"/>
            <wp:effectExtent l="0" t="0" r="1905" b="0"/>
            <wp:docPr id="275" name="Picture 275"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Azure/lab3/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7095" cy="949325"/>
                    </a:xfrm>
                    <a:prstGeom prst="rect">
                      <a:avLst/>
                    </a:prstGeom>
                    <a:noFill/>
                    <a:ln>
                      <a:noFill/>
                    </a:ln>
                  </pic:spPr>
                </pic:pic>
              </a:graphicData>
            </a:graphic>
          </wp:inline>
        </w:drawing>
      </w:r>
    </w:p>
    <w:p w14:paraId="4EBBB709" w14:textId="77777777" w:rsidR="008205D8" w:rsidRPr="00D65062" w:rsidRDefault="008205D8" w:rsidP="008205D8">
      <w:pPr>
        <w:pStyle w:val="p1"/>
        <w:rPr>
          <w:rFonts w:ascii="Verdana" w:hAnsi="Verdana"/>
          <w:sz w:val="24"/>
          <w:szCs w:val="24"/>
          <w:lang w:val="en-US"/>
        </w:rPr>
      </w:pPr>
    </w:p>
    <w:p w14:paraId="1269B109" w14:textId="77777777" w:rsidR="008205D8" w:rsidRPr="00D65062" w:rsidRDefault="008205D8" w:rsidP="008205D8">
      <w:pPr>
        <w:rPr>
          <w:rFonts w:ascii="Verdana" w:hAnsi="Verdana"/>
          <w:lang w:val="en-US"/>
        </w:rPr>
      </w:pPr>
    </w:p>
    <w:p w14:paraId="7BB954CC"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Check that the pool is synced to bigip1 (same public IP, port 8444).</w:t>
      </w:r>
    </w:p>
    <w:p w14:paraId="0FF70E99" w14:textId="77777777" w:rsidR="008205D8" w:rsidRPr="00D65062" w:rsidRDefault="008205D8" w:rsidP="008205D8">
      <w:pPr>
        <w:pStyle w:val="p1"/>
        <w:rPr>
          <w:rFonts w:ascii="Verdana" w:hAnsi="Verdana"/>
          <w:sz w:val="24"/>
          <w:szCs w:val="24"/>
          <w:lang w:val="en-US"/>
        </w:rPr>
      </w:pPr>
    </w:p>
    <w:p w14:paraId="13F7BA0F"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22857A87" wp14:editId="75BA51C0">
            <wp:extent cx="5972810" cy="316674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17-09-04 at 14.16.30.png"/>
                    <pic:cNvPicPr/>
                  </pic:nvPicPr>
                  <pic:blipFill>
                    <a:blip r:embed="rId138">
                      <a:extLst>
                        <a:ext uri="{28A0092B-C50C-407E-A947-70E740481C1C}">
                          <a14:useLocalDpi xmlns:a14="http://schemas.microsoft.com/office/drawing/2010/main" val="0"/>
                        </a:ext>
                      </a:extLst>
                    </a:blip>
                    <a:stretch>
                      <a:fillRect/>
                    </a:stretch>
                  </pic:blipFill>
                  <pic:spPr>
                    <a:xfrm>
                      <a:off x="0" y="0"/>
                      <a:ext cx="5972810" cy="3166745"/>
                    </a:xfrm>
                    <a:prstGeom prst="rect">
                      <a:avLst/>
                    </a:prstGeom>
                  </pic:spPr>
                </pic:pic>
              </a:graphicData>
            </a:graphic>
          </wp:inline>
        </w:drawing>
      </w:r>
    </w:p>
    <w:p w14:paraId="21A986F3" w14:textId="77777777" w:rsidR="008205D8" w:rsidRPr="00D65062" w:rsidRDefault="008205D8" w:rsidP="008205D8">
      <w:pPr>
        <w:pStyle w:val="p1"/>
        <w:rPr>
          <w:rFonts w:ascii="Verdana" w:hAnsi="Verdana"/>
          <w:sz w:val="24"/>
          <w:szCs w:val="24"/>
          <w:lang w:val="en-US"/>
        </w:rPr>
      </w:pPr>
    </w:p>
    <w:p w14:paraId="7FAAE646" w14:textId="77777777" w:rsidR="008205D8" w:rsidRPr="00D65062" w:rsidRDefault="008205D8" w:rsidP="008205D8">
      <w:pPr>
        <w:rPr>
          <w:rFonts w:ascii="Verdana" w:hAnsi="Verdana"/>
          <w:lang w:val="en-US"/>
        </w:rPr>
      </w:pPr>
      <w:r w:rsidRPr="00D65062">
        <w:rPr>
          <w:rFonts w:ascii="Verdana" w:hAnsi="Verdana"/>
          <w:lang w:val="en-US"/>
        </w:rPr>
        <w:t xml:space="preserve">The Azure Load Balancer NATs HTTPS traffic 80 -&gt; </w:t>
      </w:r>
      <w:r w:rsidRPr="00D65062">
        <w:rPr>
          <w:rFonts w:ascii="Verdana" w:hAnsi="Verdana"/>
          <w:b/>
          <w:lang w:val="en-US"/>
        </w:rPr>
        <w:t>8081</w:t>
      </w:r>
      <w:r w:rsidRPr="00D65062">
        <w:rPr>
          <w:rFonts w:ascii="Verdana" w:hAnsi="Verdana"/>
          <w:lang w:val="en-US"/>
        </w:rPr>
        <w:t>; this is why the F5 virtual server you’ll create below listens to 8081.</w:t>
      </w:r>
    </w:p>
    <w:p w14:paraId="5A510F01" w14:textId="77777777" w:rsidR="008205D8" w:rsidRPr="00D65062" w:rsidRDefault="008205D8" w:rsidP="008205D8">
      <w:pPr>
        <w:jc w:val="both"/>
        <w:rPr>
          <w:rFonts w:ascii="Verdana" w:hAnsi="Verdana"/>
          <w:lang w:val="en-US"/>
        </w:rPr>
      </w:pPr>
    </w:p>
    <w:p w14:paraId="72B971B3"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On F5 BIG-IP0 (port 8443), create a transparent virtual server.</w:t>
      </w:r>
    </w:p>
    <w:p w14:paraId="4F4BE626"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Transparent virtual server is a special type of VS that listens on all IP addresses/ports and looks like 0.0.0.0/0</w:t>
      </w:r>
    </w:p>
    <w:p w14:paraId="2DC91F0A" w14:textId="77777777" w:rsidR="008205D8" w:rsidRPr="00D65062" w:rsidRDefault="008205D8" w:rsidP="008205D8">
      <w:pPr>
        <w:jc w:val="both"/>
        <w:rPr>
          <w:rFonts w:ascii="Verdana" w:hAnsi="Verdana"/>
          <w:lang w:val="en-US"/>
        </w:rPr>
      </w:pPr>
    </w:p>
    <w:p w14:paraId="17B8974E" w14:textId="77777777" w:rsidR="008205D8" w:rsidRPr="00D65062" w:rsidRDefault="008205D8" w:rsidP="008205D8">
      <w:pPr>
        <w:jc w:val="both"/>
        <w:rPr>
          <w:rFonts w:ascii="Verdana" w:hAnsi="Verdana"/>
          <w:lang w:val="en-US"/>
        </w:rPr>
      </w:pPr>
      <w:r w:rsidRPr="00D65062">
        <w:rPr>
          <w:rFonts w:ascii="Verdana" w:hAnsi="Verdana"/>
          <w:lang w:val="en-US"/>
        </w:rPr>
        <w:t>From the BIG-IP GUI, go to “Local Traffic” -&gt; “Virtual Servers” -&gt; “Virtual Server List” and click on the + sign.</w:t>
      </w:r>
    </w:p>
    <w:p w14:paraId="1F91488E" w14:textId="77777777" w:rsidR="008205D8" w:rsidRPr="00D65062" w:rsidRDefault="008205D8" w:rsidP="008205D8">
      <w:pPr>
        <w:jc w:val="both"/>
        <w:rPr>
          <w:rFonts w:ascii="Verdana" w:hAnsi="Verdana"/>
          <w:lang w:val="en-US"/>
        </w:rPr>
      </w:pPr>
    </w:p>
    <w:p w14:paraId="2399326D" w14:textId="77777777" w:rsidR="008205D8" w:rsidRPr="00D65062" w:rsidRDefault="008205D8" w:rsidP="008205D8">
      <w:pPr>
        <w:jc w:val="both"/>
        <w:rPr>
          <w:rFonts w:ascii="Verdana" w:hAnsi="Verdana"/>
          <w:lang w:val="en-US"/>
        </w:rPr>
      </w:pPr>
      <w:r w:rsidRPr="00D65062">
        <w:rPr>
          <w:rFonts w:ascii="Verdana" w:hAnsi="Verdana"/>
          <w:lang w:val="en-US"/>
        </w:rPr>
        <w:t>Configure the Virtual Server using the information provided in Table 3.6 below leaving all other fields set to defaults.</w:t>
      </w:r>
    </w:p>
    <w:p w14:paraId="473033F9" w14:textId="77777777" w:rsidR="008205D8" w:rsidRPr="00D65062" w:rsidRDefault="008205D8" w:rsidP="008205D8">
      <w:pPr>
        <w:jc w:val="both"/>
        <w:rPr>
          <w:rFonts w:ascii="Verdana" w:hAnsi="Verdana"/>
          <w:lang w:val="en-US"/>
        </w:rPr>
      </w:pPr>
    </w:p>
    <w:p w14:paraId="1F46B006" w14:textId="77777777" w:rsidR="008205D8" w:rsidRPr="00D65062" w:rsidRDefault="008205D8" w:rsidP="008205D8">
      <w:pPr>
        <w:jc w:val="both"/>
        <w:rPr>
          <w:rFonts w:ascii="Verdana" w:hAnsi="Verdana"/>
          <w:lang w:val="en-US"/>
        </w:rPr>
      </w:pPr>
      <w:r w:rsidRPr="00D65062">
        <w:rPr>
          <w:rFonts w:ascii="Verdana" w:hAnsi="Verdana"/>
          <w:lang w:val="en-US"/>
        </w:rPr>
        <w:t>Table 3.6</w:t>
      </w:r>
    </w:p>
    <w:p w14:paraId="75DBA47A" w14:textId="77777777" w:rsidR="008205D8" w:rsidRPr="00D65062" w:rsidRDefault="008205D8" w:rsidP="008205D8">
      <w:pPr>
        <w:jc w:val="both"/>
        <w:rPr>
          <w:rFonts w:ascii="Verdana" w:hAnsi="Verdana"/>
          <w:lang w:val="en-US"/>
        </w:rPr>
      </w:pPr>
    </w:p>
    <w:tbl>
      <w:tblPr>
        <w:tblStyle w:val="GridTable4-Accent1"/>
        <w:tblW w:w="0" w:type="auto"/>
        <w:tblLook w:val="04A0" w:firstRow="1" w:lastRow="0" w:firstColumn="1" w:lastColumn="0" w:noHBand="0" w:noVBand="1"/>
      </w:tblPr>
      <w:tblGrid>
        <w:gridCol w:w="3588"/>
        <w:gridCol w:w="5808"/>
      </w:tblGrid>
      <w:tr w:rsidR="008205D8" w:rsidRPr="00D65062" w14:paraId="19325479" w14:textId="77777777" w:rsidTr="00843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0641D569" w14:textId="77777777" w:rsidR="008205D8" w:rsidRPr="00D65062" w:rsidRDefault="008205D8" w:rsidP="00843CCD">
            <w:pPr>
              <w:pStyle w:val="p1"/>
              <w:jc w:val="both"/>
              <w:rPr>
                <w:rFonts w:ascii="Verdana" w:hAnsi="Verdana"/>
                <w:sz w:val="24"/>
                <w:szCs w:val="24"/>
                <w:lang w:val="en-US"/>
              </w:rPr>
            </w:pPr>
            <w:r w:rsidRPr="00D65062">
              <w:rPr>
                <w:rFonts w:ascii="Verdana" w:hAnsi="Verdana"/>
                <w:sz w:val="24"/>
                <w:szCs w:val="24"/>
                <w:lang w:val="en-US"/>
              </w:rPr>
              <w:t>Key</w:t>
            </w:r>
          </w:p>
        </w:tc>
        <w:tc>
          <w:tcPr>
            <w:tcW w:w="5808" w:type="dxa"/>
          </w:tcPr>
          <w:p w14:paraId="26A4BEA4" w14:textId="77777777" w:rsidR="008205D8" w:rsidRPr="00D65062" w:rsidRDefault="008205D8" w:rsidP="00843CCD">
            <w:pPr>
              <w:pStyle w:val="p1"/>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Value</w:t>
            </w:r>
          </w:p>
        </w:tc>
      </w:tr>
      <w:tr w:rsidR="008205D8" w:rsidRPr="00D65062" w14:paraId="1168B0F3" w14:textId="77777777" w:rsidTr="00843CC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588" w:type="dxa"/>
          </w:tcPr>
          <w:p w14:paraId="3ADF76F5"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Name</w:t>
            </w:r>
          </w:p>
        </w:tc>
        <w:tc>
          <w:tcPr>
            <w:tcW w:w="5808" w:type="dxa"/>
          </w:tcPr>
          <w:p w14:paraId="29E3560B"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vs_wordpress</w:t>
            </w:r>
          </w:p>
        </w:tc>
      </w:tr>
      <w:tr w:rsidR="008205D8" w:rsidRPr="00D65062" w14:paraId="49A43DFB" w14:textId="77777777" w:rsidTr="00843CCD">
        <w:trPr>
          <w:trHeight w:val="310"/>
        </w:trPr>
        <w:tc>
          <w:tcPr>
            <w:cnfStyle w:val="001000000000" w:firstRow="0" w:lastRow="0" w:firstColumn="1" w:lastColumn="0" w:oddVBand="0" w:evenVBand="0" w:oddHBand="0" w:evenHBand="0" w:firstRowFirstColumn="0" w:firstRowLastColumn="0" w:lastRowFirstColumn="0" w:lastRowLastColumn="0"/>
            <w:tcW w:w="3588" w:type="dxa"/>
          </w:tcPr>
          <w:p w14:paraId="785922A8"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Destination Address</w:t>
            </w:r>
          </w:p>
        </w:tc>
        <w:tc>
          <w:tcPr>
            <w:tcW w:w="5808" w:type="dxa"/>
          </w:tcPr>
          <w:p w14:paraId="0E9372B5"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0.0.0.0/0</w:t>
            </w:r>
          </w:p>
        </w:tc>
      </w:tr>
      <w:tr w:rsidR="008205D8" w:rsidRPr="00D65062" w14:paraId="72D4A7C7"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3CEA90D0"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Service Port</w:t>
            </w:r>
          </w:p>
        </w:tc>
        <w:tc>
          <w:tcPr>
            <w:tcW w:w="5808" w:type="dxa"/>
          </w:tcPr>
          <w:p w14:paraId="0DC2521C"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8081</w:t>
            </w:r>
          </w:p>
        </w:tc>
      </w:tr>
      <w:tr w:rsidR="008205D8" w:rsidRPr="00D65062" w14:paraId="7116546B" w14:textId="77777777" w:rsidTr="00843CCD">
        <w:tc>
          <w:tcPr>
            <w:cnfStyle w:val="001000000000" w:firstRow="0" w:lastRow="0" w:firstColumn="1" w:lastColumn="0" w:oddVBand="0" w:evenVBand="0" w:oddHBand="0" w:evenHBand="0" w:firstRowFirstColumn="0" w:firstRowLastColumn="0" w:lastRowFirstColumn="0" w:lastRowLastColumn="0"/>
            <w:tcW w:w="3588" w:type="dxa"/>
          </w:tcPr>
          <w:p w14:paraId="6335728E"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Source Address Translation</w:t>
            </w:r>
          </w:p>
        </w:tc>
        <w:tc>
          <w:tcPr>
            <w:tcW w:w="5808" w:type="dxa"/>
          </w:tcPr>
          <w:p w14:paraId="147895C5" w14:textId="77777777" w:rsidR="008205D8" w:rsidRPr="00D65062" w:rsidRDefault="008205D8" w:rsidP="00843CCD">
            <w:pPr>
              <w:pStyle w:val="p1"/>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Auto Map</w:t>
            </w:r>
          </w:p>
        </w:tc>
      </w:tr>
      <w:tr w:rsidR="008205D8" w:rsidRPr="00D65062" w14:paraId="45ADF67B" w14:textId="77777777" w:rsidTr="00843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00B1935F" w14:textId="77777777" w:rsidR="008205D8" w:rsidRPr="00D65062" w:rsidRDefault="008205D8" w:rsidP="00843CCD">
            <w:pPr>
              <w:pStyle w:val="p1"/>
              <w:jc w:val="both"/>
              <w:rPr>
                <w:rFonts w:ascii="Verdana" w:hAnsi="Verdana"/>
                <w:b w:val="0"/>
                <w:sz w:val="24"/>
                <w:szCs w:val="24"/>
                <w:lang w:val="en-US"/>
              </w:rPr>
            </w:pPr>
            <w:r w:rsidRPr="00D65062">
              <w:rPr>
                <w:rFonts w:ascii="Verdana" w:hAnsi="Verdana"/>
                <w:b w:val="0"/>
                <w:sz w:val="24"/>
                <w:szCs w:val="24"/>
                <w:lang w:val="en-US"/>
              </w:rPr>
              <w:t>Default Pool</w:t>
            </w:r>
          </w:p>
        </w:tc>
        <w:tc>
          <w:tcPr>
            <w:tcW w:w="5808" w:type="dxa"/>
          </w:tcPr>
          <w:p w14:paraId="376F58C9" w14:textId="77777777" w:rsidR="008205D8" w:rsidRPr="00D65062" w:rsidRDefault="008205D8" w:rsidP="00843CCD">
            <w:pPr>
              <w:pStyle w:val="p1"/>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US"/>
              </w:rPr>
            </w:pPr>
            <w:r w:rsidRPr="00D65062">
              <w:rPr>
                <w:rFonts w:ascii="Verdana" w:hAnsi="Verdana"/>
                <w:sz w:val="24"/>
                <w:szCs w:val="24"/>
                <w:lang w:val="en-US"/>
              </w:rPr>
              <w:t>wordpress_pool</w:t>
            </w:r>
          </w:p>
        </w:tc>
      </w:tr>
    </w:tbl>
    <w:p w14:paraId="3DD59B5C" w14:textId="77777777" w:rsidR="008205D8" w:rsidRPr="00D65062" w:rsidRDefault="008205D8" w:rsidP="008205D8">
      <w:pPr>
        <w:jc w:val="both"/>
        <w:rPr>
          <w:rFonts w:ascii="Verdana" w:hAnsi="Verdana"/>
          <w:lang w:val="en-US"/>
        </w:rPr>
      </w:pPr>
    </w:p>
    <w:p w14:paraId="46B5E79F"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07DF223F" wp14:editId="16318928">
            <wp:extent cx="5775194" cy="7329463"/>
            <wp:effectExtent l="0" t="0" r="0" b="11430"/>
            <wp:docPr id="276" name="Picture 276"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zure/lab3/imag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76529" cy="7331157"/>
                    </a:xfrm>
                    <a:prstGeom prst="rect">
                      <a:avLst/>
                    </a:prstGeom>
                    <a:noFill/>
                    <a:ln>
                      <a:noFill/>
                    </a:ln>
                  </pic:spPr>
                </pic:pic>
              </a:graphicData>
            </a:graphic>
          </wp:inline>
        </w:drawing>
      </w:r>
    </w:p>
    <w:p w14:paraId="4B839860" w14:textId="77777777" w:rsidR="008205D8" w:rsidRPr="00D65062" w:rsidRDefault="008205D8" w:rsidP="008205D8">
      <w:pPr>
        <w:pStyle w:val="p1"/>
        <w:rPr>
          <w:rFonts w:ascii="Verdana" w:hAnsi="Verdana"/>
          <w:sz w:val="24"/>
          <w:szCs w:val="24"/>
          <w:lang w:val="en-US"/>
        </w:rPr>
      </w:pPr>
    </w:p>
    <w:p w14:paraId="12797E02" w14:textId="77777777" w:rsidR="008205D8" w:rsidRPr="00D65062" w:rsidRDefault="008205D8" w:rsidP="008205D8">
      <w:pPr>
        <w:pStyle w:val="p1"/>
        <w:rPr>
          <w:rFonts w:ascii="Verdana" w:hAnsi="Verdana"/>
          <w:sz w:val="24"/>
          <w:szCs w:val="24"/>
          <w:lang w:val="en-US"/>
        </w:rPr>
      </w:pPr>
    </w:p>
    <w:p w14:paraId="59E3D21D"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056774D7" wp14:editId="6CF9FD25">
            <wp:extent cx="5967095" cy="4689475"/>
            <wp:effectExtent l="0" t="0" r="1905" b="9525"/>
            <wp:docPr id="277" name="Picture 277"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zure/lab3/imag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67095" cy="4689475"/>
                    </a:xfrm>
                    <a:prstGeom prst="rect">
                      <a:avLst/>
                    </a:prstGeom>
                    <a:noFill/>
                    <a:ln>
                      <a:noFill/>
                    </a:ln>
                  </pic:spPr>
                </pic:pic>
              </a:graphicData>
            </a:graphic>
          </wp:inline>
        </w:drawing>
      </w:r>
    </w:p>
    <w:p w14:paraId="14009601" w14:textId="77777777" w:rsidR="008205D8" w:rsidRPr="00D65062" w:rsidRDefault="008205D8" w:rsidP="008205D8">
      <w:pPr>
        <w:pStyle w:val="p1"/>
        <w:rPr>
          <w:rFonts w:ascii="Verdana" w:hAnsi="Verdana"/>
          <w:sz w:val="24"/>
          <w:szCs w:val="24"/>
          <w:lang w:val="en-US"/>
        </w:rPr>
      </w:pPr>
    </w:p>
    <w:p w14:paraId="75875450"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Click on “Finished”.</w:t>
      </w:r>
    </w:p>
    <w:p w14:paraId="63BA8ADB" w14:textId="77777777" w:rsidR="008205D8" w:rsidRPr="00D65062" w:rsidRDefault="008205D8" w:rsidP="008205D8">
      <w:pPr>
        <w:pStyle w:val="p1"/>
        <w:rPr>
          <w:rFonts w:ascii="Verdana" w:hAnsi="Verdana"/>
          <w:sz w:val="24"/>
          <w:szCs w:val="24"/>
          <w:lang w:val="en-US"/>
        </w:rPr>
      </w:pPr>
    </w:p>
    <w:p w14:paraId="066DCEE6"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Check the virtual server is green.</w:t>
      </w:r>
    </w:p>
    <w:p w14:paraId="3DA71124" w14:textId="77777777" w:rsidR="008205D8" w:rsidRPr="00D65062" w:rsidRDefault="008205D8" w:rsidP="008205D8">
      <w:pPr>
        <w:pStyle w:val="p1"/>
        <w:rPr>
          <w:rFonts w:ascii="Verdana" w:hAnsi="Verdana"/>
          <w:sz w:val="24"/>
          <w:szCs w:val="24"/>
          <w:lang w:val="en-US"/>
        </w:rPr>
      </w:pPr>
    </w:p>
    <w:p w14:paraId="4D4965C6"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drawing>
          <wp:inline distT="0" distB="0" distL="0" distR="0" wp14:anchorId="4D71789D" wp14:editId="152D08C3">
            <wp:extent cx="5972810" cy="1343660"/>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7-09-04 at 14.25.2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72810" cy="1343660"/>
                    </a:xfrm>
                    <a:prstGeom prst="rect">
                      <a:avLst/>
                    </a:prstGeom>
                  </pic:spPr>
                </pic:pic>
              </a:graphicData>
            </a:graphic>
          </wp:inline>
        </w:drawing>
      </w:r>
    </w:p>
    <w:p w14:paraId="13D232A7" w14:textId="77777777" w:rsidR="008205D8" w:rsidRPr="00D65062" w:rsidRDefault="008205D8" w:rsidP="008205D8">
      <w:pPr>
        <w:pStyle w:val="p1"/>
        <w:rPr>
          <w:rFonts w:ascii="Verdana" w:hAnsi="Verdana"/>
          <w:sz w:val="24"/>
          <w:szCs w:val="24"/>
          <w:lang w:val="en-US"/>
        </w:rPr>
      </w:pPr>
    </w:p>
    <w:p w14:paraId="01EDDC5B"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Check that this virtual is synced on F5 BIG-IP1.</w:t>
      </w:r>
    </w:p>
    <w:p w14:paraId="1D2B3E91" w14:textId="77777777" w:rsidR="008205D8" w:rsidRPr="00D65062" w:rsidRDefault="008205D8" w:rsidP="008205D8">
      <w:pPr>
        <w:pStyle w:val="p1"/>
        <w:rPr>
          <w:rFonts w:ascii="Verdana" w:hAnsi="Verdana"/>
          <w:sz w:val="24"/>
          <w:szCs w:val="24"/>
          <w:lang w:val="en-US"/>
        </w:rPr>
      </w:pPr>
    </w:p>
    <w:p w14:paraId="1F0BFA4D"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7BB5DFA0" wp14:editId="0B510593">
            <wp:extent cx="5972810" cy="116776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7-09-04 at 14.26.29.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72810" cy="1167765"/>
                    </a:xfrm>
                    <a:prstGeom prst="rect">
                      <a:avLst/>
                    </a:prstGeom>
                  </pic:spPr>
                </pic:pic>
              </a:graphicData>
            </a:graphic>
          </wp:inline>
        </w:drawing>
      </w:r>
    </w:p>
    <w:p w14:paraId="298E1A3D" w14:textId="77777777" w:rsidR="008205D8" w:rsidRPr="00D65062" w:rsidRDefault="008205D8" w:rsidP="008205D8">
      <w:pPr>
        <w:pStyle w:val="p1"/>
        <w:rPr>
          <w:rFonts w:ascii="Verdana" w:hAnsi="Verdana"/>
          <w:sz w:val="24"/>
          <w:szCs w:val="24"/>
          <w:lang w:val="en-US"/>
        </w:rPr>
      </w:pPr>
    </w:p>
    <w:p w14:paraId="4B916DD3" w14:textId="77777777" w:rsidR="008205D8" w:rsidRPr="00D65062" w:rsidRDefault="008205D8" w:rsidP="008205D8">
      <w:pPr>
        <w:pStyle w:val="p1"/>
        <w:rPr>
          <w:rFonts w:ascii="Verdana" w:hAnsi="Verdana"/>
          <w:sz w:val="24"/>
          <w:szCs w:val="24"/>
          <w:lang w:val="en-US"/>
        </w:rPr>
      </w:pPr>
    </w:p>
    <w:p w14:paraId="252F256D"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Go to </w:t>
      </w:r>
      <w:r w:rsidRPr="00D65062">
        <w:rPr>
          <w:rFonts w:ascii="Verdana" w:hAnsi="Verdana"/>
          <w:b/>
          <w:sz w:val="24"/>
          <w:szCs w:val="24"/>
          <w:lang w:val="en-US"/>
        </w:rPr>
        <w:t>http</w:t>
      </w:r>
      <w:r w:rsidRPr="00D65062">
        <w:rPr>
          <w:rFonts w:ascii="Verdana" w:hAnsi="Verdana"/>
          <w:sz w:val="24"/>
          <w:szCs w:val="24"/>
          <w:lang w:val="en-US"/>
        </w:rPr>
        <w:t>://&lt;public IP&gt;, you should see your WordPress blog.</w:t>
      </w:r>
    </w:p>
    <w:p w14:paraId="1CBB7E0C" w14:textId="77777777" w:rsidR="008205D8" w:rsidRPr="00D65062" w:rsidRDefault="008205D8" w:rsidP="008205D8">
      <w:pPr>
        <w:pStyle w:val="p1"/>
        <w:rPr>
          <w:rFonts w:ascii="Verdana" w:hAnsi="Verdana"/>
          <w:sz w:val="24"/>
          <w:szCs w:val="24"/>
          <w:lang w:val="en-US"/>
        </w:rPr>
      </w:pPr>
    </w:p>
    <w:p w14:paraId="5FDF55B8"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Example:</w:t>
      </w:r>
    </w:p>
    <w:p w14:paraId="15E85900" w14:textId="77777777" w:rsidR="008205D8" w:rsidRPr="00D65062" w:rsidRDefault="008205D8" w:rsidP="008205D8">
      <w:pPr>
        <w:pStyle w:val="p1"/>
        <w:rPr>
          <w:rFonts w:ascii="Verdana" w:hAnsi="Verdana"/>
          <w:sz w:val="24"/>
          <w:szCs w:val="24"/>
          <w:lang w:val="en-US"/>
        </w:rPr>
      </w:pPr>
    </w:p>
    <w:p w14:paraId="0DAB10B9" w14:textId="77777777" w:rsidR="008205D8" w:rsidRPr="00D65062" w:rsidRDefault="008205D8" w:rsidP="008205D8">
      <w:pPr>
        <w:rPr>
          <w:rFonts w:ascii="Verdana" w:hAnsi="Verdana"/>
          <w:lang w:val="en-US"/>
        </w:rPr>
      </w:pPr>
      <w:r w:rsidRPr="00D65062">
        <w:rPr>
          <w:rFonts w:ascii="Verdana" w:hAnsi="Verdana"/>
          <w:noProof/>
          <w:lang w:val="en-US" w:eastAsia="en-US"/>
        </w:rPr>
        <w:drawing>
          <wp:inline distT="0" distB="0" distL="0" distR="0" wp14:anchorId="3E4F8309" wp14:editId="0B62D7AD">
            <wp:extent cx="5967095" cy="4220210"/>
            <wp:effectExtent l="0" t="0" r="1905" b="0"/>
            <wp:docPr id="278" name="Picture 278"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zure/lab3/imag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67095" cy="4220210"/>
                    </a:xfrm>
                    <a:prstGeom prst="rect">
                      <a:avLst/>
                    </a:prstGeom>
                    <a:noFill/>
                    <a:ln>
                      <a:noFill/>
                    </a:ln>
                  </pic:spPr>
                </pic:pic>
              </a:graphicData>
            </a:graphic>
          </wp:inline>
        </w:drawing>
      </w:r>
      <w:r w:rsidRPr="00D65062">
        <w:rPr>
          <w:rFonts w:ascii="Verdana" w:hAnsi="Verdana"/>
          <w:lang w:val="en-US"/>
        </w:rPr>
        <w:br w:type="page"/>
      </w:r>
    </w:p>
    <w:p w14:paraId="76AD33C3" w14:textId="77777777" w:rsidR="008205D8" w:rsidRPr="00D65062" w:rsidRDefault="008205D8" w:rsidP="00D87E7D">
      <w:pPr>
        <w:pStyle w:val="Heading2"/>
        <w:rPr>
          <w:lang w:val="en-US"/>
        </w:rPr>
      </w:pPr>
      <w:bookmarkStart w:id="49" w:name="_Toc497485515"/>
      <w:r w:rsidRPr="00D65062">
        <w:rPr>
          <w:lang w:val="en-US"/>
        </w:rPr>
        <w:lastRenderedPageBreak/>
        <w:t>Step 5. Restrict access to WordPress through the F5 BIG-IP only</w:t>
      </w:r>
      <w:bookmarkEnd w:id="49"/>
    </w:p>
    <w:p w14:paraId="6DA7C6A2" w14:textId="77777777" w:rsidR="008205D8" w:rsidRPr="00D65062" w:rsidRDefault="008205D8" w:rsidP="008205D8">
      <w:pPr>
        <w:rPr>
          <w:rFonts w:ascii="Verdana" w:hAnsi="Verdana"/>
          <w:lang w:val="en-US"/>
        </w:rPr>
      </w:pPr>
    </w:p>
    <w:p w14:paraId="587C2C5C" w14:textId="77777777" w:rsidR="008205D8" w:rsidRPr="00D65062" w:rsidRDefault="008205D8" w:rsidP="008205D8">
      <w:pPr>
        <w:jc w:val="both"/>
        <w:rPr>
          <w:rFonts w:ascii="Verdana" w:hAnsi="Verdana"/>
          <w:lang w:val="en-US"/>
        </w:rPr>
      </w:pPr>
      <w:r w:rsidRPr="00D65062">
        <w:rPr>
          <w:rFonts w:ascii="Verdana" w:hAnsi="Verdana"/>
          <w:lang w:val="en-US"/>
        </w:rPr>
        <w:t>You now need to modify the Network security group to remove direct inbound access to the WordPress application.</w:t>
      </w:r>
    </w:p>
    <w:p w14:paraId="2EBEBAD6" w14:textId="77777777" w:rsidR="008205D8" w:rsidRPr="00D65062" w:rsidRDefault="008205D8" w:rsidP="008205D8">
      <w:pPr>
        <w:jc w:val="both"/>
        <w:rPr>
          <w:rFonts w:ascii="Verdana" w:hAnsi="Verdana"/>
          <w:lang w:val="en-US"/>
        </w:rPr>
      </w:pPr>
    </w:p>
    <w:p w14:paraId="66126F6B" w14:textId="77777777" w:rsidR="008205D8" w:rsidRPr="00D65062" w:rsidRDefault="008205D8" w:rsidP="008205D8">
      <w:pPr>
        <w:jc w:val="both"/>
        <w:rPr>
          <w:rFonts w:ascii="Verdana" w:hAnsi="Verdana"/>
          <w:lang w:val="en-US"/>
        </w:rPr>
      </w:pPr>
      <w:r w:rsidRPr="00D65062">
        <w:rPr>
          <w:rFonts w:ascii="Verdana" w:hAnsi="Verdana"/>
          <w:lang w:val="en-US"/>
        </w:rPr>
        <w:t>From the Microsoft Azure Portal, go to “Resource groups”, click on your resource group then select your WordPress Network security group.</w:t>
      </w:r>
    </w:p>
    <w:p w14:paraId="6C49473E" w14:textId="77777777" w:rsidR="008205D8" w:rsidRPr="00D65062" w:rsidRDefault="008205D8" w:rsidP="008205D8">
      <w:pPr>
        <w:jc w:val="both"/>
        <w:rPr>
          <w:rFonts w:ascii="Verdana" w:hAnsi="Verdana"/>
          <w:lang w:val="en-US"/>
        </w:rPr>
      </w:pPr>
    </w:p>
    <w:p w14:paraId="523EFA87"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69F8AE6F" wp14:editId="0448C712">
            <wp:extent cx="5967095" cy="4161790"/>
            <wp:effectExtent l="0" t="0" r="1905" b="3810"/>
            <wp:docPr id="279" name="Picture 279"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zure/lab3/imag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67095" cy="4161790"/>
                    </a:xfrm>
                    <a:prstGeom prst="rect">
                      <a:avLst/>
                    </a:prstGeom>
                    <a:noFill/>
                    <a:ln>
                      <a:noFill/>
                    </a:ln>
                  </pic:spPr>
                </pic:pic>
              </a:graphicData>
            </a:graphic>
          </wp:inline>
        </w:drawing>
      </w:r>
    </w:p>
    <w:p w14:paraId="551DE130" w14:textId="77777777" w:rsidR="008205D8" w:rsidRPr="00D65062" w:rsidRDefault="008205D8" w:rsidP="008205D8">
      <w:pPr>
        <w:jc w:val="both"/>
        <w:rPr>
          <w:rFonts w:ascii="Verdana" w:hAnsi="Verdana"/>
          <w:lang w:val="en-US"/>
        </w:rPr>
      </w:pPr>
    </w:p>
    <w:p w14:paraId="7654C799" w14:textId="77777777" w:rsidR="008205D8" w:rsidRPr="00D65062" w:rsidRDefault="008205D8" w:rsidP="008205D8">
      <w:pPr>
        <w:jc w:val="both"/>
        <w:rPr>
          <w:rFonts w:ascii="Verdana" w:hAnsi="Verdana"/>
          <w:lang w:val="en-US"/>
        </w:rPr>
      </w:pPr>
      <w:r w:rsidRPr="00D65062">
        <w:rPr>
          <w:rFonts w:ascii="Verdana" w:hAnsi="Verdana"/>
          <w:lang w:val="en-US"/>
        </w:rPr>
        <w:t>Remove the HTTP and HTTPS inbound rules leaving SSH access, as you will only allow web access to the WordPress blog via the F5 BIG-IP.</w:t>
      </w:r>
    </w:p>
    <w:p w14:paraId="2D7A3EA1" w14:textId="77777777" w:rsidR="008205D8" w:rsidRPr="00D65062" w:rsidRDefault="008205D8" w:rsidP="008205D8">
      <w:pPr>
        <w:jc w:val="both"/>
        <w:rPr>
          <w:rFonts w:ascii="Verdana" w:hAnsi="Verdana"/>
          <w:lang w:val="en-US"/>
        </w:rPr>
      </w:pPr>
    </w:p>
    <w:p w14:paraId="45C17EAE" w14:textId="77777777" w:rsidR="008205D8" w:rsidRPr="00D65062" w:rsidRDefault="008205D8" w:rsidP="008205D8">
      <w:pPr>
        <w:jc w:val="both"/>
        <w:rPr>
          <w:rFonts w:ascii="Verdana" w:hAnsi="Verdana"/>
          <w:lang w:val="en-US"/>
        </w:rPr>
      </w:pPr>
      <w:r w:rsidRPr="00D65062">
        <w:rPr>
          <w:rFonts w:ascii="Verdana" w:hAnsi="Verdana"/>
          <w:noProof/>
          <w:lang w:val="en-US" w:eastAsia="en-US"/>
        </w:rPr>
        <w:drawing>
          <wp:inline distT="0" distB="0" distL="0" distR="0" wp14:anchorId="7709C2D8" wp14:editId="4C84D958">
            <wp:extent cx="5970270" cy="1244600"/>
            <wp:effectExtent l="0" t="0" r="0" b="0"/>
            <wp:docPr id="280" name="Picture 280" descr="Azur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image4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0270" cy="1244600"/>
                    </a:xfrm>
                    <a:prstGeom prst="rect">
                      <a:avLst/>
                    </a:prstGeom>
                    <a:noFill/>
                    <a:ln>
                      <a:noFill/>
                    </a:ln>
                  </pic:spPr>
                </pic:pic>
              </a:graphicData>
            </a:graphic>
          </wp:inline>
        </w:drawing>
      </w:r>
    </w:p>
    <w:p w14:paraId="2B25AB09" w14:textId="77777777" w:rsidR="008205D8" w:rsidRPr="00D65062" w:rsidRDefault="008205D8" w:rsidP="008205D8">
      <w:pPr>
        <w:jc w:val="both"/>
        <w:rPr>
          <w:rFonts w:ascii="Verdana" w:hAnsi="Verdana"/>
          <w:lang w:val="en-US"/>
        </w:rPr>
      </w:pPr>
    </w:p>
    <w:p w14:paraId="5F1F393B" w14:textId="77777777" w:rsidR="008205D8" w:rsidRPr="00D65062" w:rsidRDefault="008205D8" w:rsidP="008205D8">
      <w:pPr>
        <w:jc w:val="both"/>
        <w:rPr>
          <w:rFonts w:ascii="Verdana" w:hAnsi="Verdana"/>
          <w:lang w:val="en-US"/>
        </w:rPr>
      </w:pPr>
      <w:r w:rsidRPr="00D65062">
        <w:rPr>
          <w:rFonts w:ascii="Verdana" w:hAnsi="Verdana"/>
          <w:lang w:val="en-US"/>
        </w:rPr>
        <w:t>To do this, click on the “…” link at the far right side of the rule to be deleted.</w:t>
      </w:r>
    </w:p>
    <w:p w14:paraId="4BE378C8" w14:textId="77777777" w:rsidR="008205D8" w:rsidRPr="00D65062" w:rsidRDefault="008205D8" w:rsidP="008205D8">
      <w:pPr>
        <w:jc w:val="both"/>
        <w:rPr>
          <w:rFonts w:ascii="Verdana" w:hAnsi="Verdana"/>
          <w:lang w:val="en-US"/>
        </w:rPr>
      </w:pPr>
    </w:p>
    <w:p w14:paraId="709D5D28" w14:textId="77777777" w:rsidR="008205D8" w:rsidRPr="00D65062" w:rsidRDefault="008205D8" w:rsidP="008205D8">
      <w:pPr>
        <w:jc w:val="both"/>
        <w:rPr>
          <w:rFonts w:ascii="Verdana" w:hAnsi="Verdana"/>
          <w:lang w:val="en-US"/>
        </w:rPr>
      </w:pPr>
      <w:r w:rsidRPr="00D65062">
        <w:rPr>
          <w:rFonts w:ascii="Verdana" w:hAnsi="Verdana"/>
          <w:noProof/>
          <w:lang w:val="en-US" w:eastAsia="en-US"/>
        </w:rPr>
        <w:lastRenderedPageBreak/>
        <w:drawing>
          <wp:inline distT="0" distB="0" distL="0" distR="0" wp14:anchorId="1F92EEFF" wp14:editId="62E760EF">
            <wp:extent cx="5210303" cy="758518"/>
            <wp:effectExtent l="0" t="0" r="0" b="3810"/>
            <wp:docPr id="281" name="Picture 281" descr="Azur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zure/image4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0947" cy="761523"/>
                    </a:xfrm>
                    <a:prstGeom prst="rect">
                      <a:avLst/>
                    </a:prstGeom>
                    <a:noFill/>
                    <a:ln>
                      <a:noFill/>
                    </a:ln>
                  </pic:spPr>
                </pic:pic>
              </a:graphicData>
            </a:graphic>
          </wp:inline>
        </w:drawing>
      </w:r>
    </w:p>
    <w:p w14:paraId="600BB2D4" w14:textId="77777777" w:rsidR="008205D8" w:rsidRPr="00D65062" w:rsidRDefault="008205D8" w:rsidP="008205D8">
      <w:pPr>
        <w:jc w:val="both"/>
        <w:rPr>
          <w:rFonts w:ascii="Verdana" w:hAnsi="Verdana"/>
          <w:lang w:val="en-US"/>
        </w:rPr>
      </w:pPr>
    </w:p>
    <w:p w14:paraId="3BD84D0D" w14:textId="77777777" w:rsidR="008205D8" w:rsidRPr="00D65062" w:rsidRDefault="008205D8" w:rsidP="008205D8">
      <w:pPr>
        <w:jc w:val="both"/>
        <w:rPr>
          <w:rFonts w:ascii="Verdana" w:hAnsi="Verdana"/>
          <w:lang w:val="en-US"/>
        </w:rPr>
      </w:pPr>
      <w:r w:rsidRPr="00D65062">
        <w:rPr>
          <w:rFonts w:ascii="Verdana" w:hAnsi="Verdana"/>
          <w:lang w:val="en-US"/>
        </w:rPr>
        <w:t>Click “Delete” and confirm the delete action when prompted by clicking “Yes”.</w:t>
      </w:r>
    </w:p>
    <w:p w14:paraId="7410C3FC" w14:textId="77777777" w:rsidR="008205D8" w:rsidRPr="00D65062" w:rsidRDefault="008205D8" w:rsidP="008205D8">
      <w:pPr>
        <w:jc w:val="both"/>
        <w:rPr>
          <w:rFonts w:ascii="Verdana" w:hAnsi="Verdana"/>
          <w:lang w:val="en-US"/>
        </w:rPr>
      </w:pPr>
    </w:p>
    <w:p w14:paraId="423B99B3" w14:textId="77777777" w:rsidR="008205D8" w:rsidRPr="00D65062" w:rsidRDefault="008205D8" w:rsidP="008205D8">
      <w:pPr>
        <w:jc w:val="both"/>
        <w:rPr>
          <w:rFonts w:ascii="Verdana" w:hAnsi="Verdana"/>
          <w:lang w:val="en-US"/>
        </w:rPr>
      </w:pPr>
      <w:r w:rsidRPr="00D65062">
        <w:rPr>
          <w:rFonts w:ascii="Verdana" w:hAnsi="Verdana"/>
          <w:lang w:val="en-US"/>
        </w:rPr>
        <w:t>Confirm web access has been restricted to WordPress.</w:t>
      </w:r>
    </w:p>
    <w:p w14:paraId="03844B50" w14:textId="77777777" w:rsidR="008205D8" w:rsidRPr="00D65062" w:rsidRDefault="008205D8" w:rsidP="008205D8">
      <w:pPr>
        <w:jc w:val="both"/>
        <w:rPr>
          <w:rFonts w:ascii="Verdana" w:hAnsi="Verdana"/>
          <w:lang w:val="en-US"/>
        </w:rPr>
      </w:pPr>
    </w:p>
    <w:p w14:paraId="0549E307" w14:textId="77777777" w:rsidR="008205D8" w:rsidRPr="00D65062" w:rsidRDefault="008205D8" w:rsidP="008205D8">
      <w:pPr>
        <w:jc w:val="both"/>
        <w:rPr>
          <w:rFonts w:ascii="Verdana" w:hAnsi="Verdana"/>
          <w:lang w:val="en-US"/>
        </w:rPr>
      </w:pPr>
      <w:r w:rsidRPr="00D65062">
        <w:rPr>
          <w:rFonts w:ascii="Verdana" w:hAnsi="Verdana"/>
          <w:lang w:val="en-US"/>
        </w:rPr>
        <w:t>Open a private browser windows and verify that https://&lt;wordpress public IP address&gt; does NOT display the WordPress blog.</w:t>
      </w:r>
    </w:p>
    <w:p w14:paraId="7E974866" w14:textId="77777777" w:rsidR="008205D8" w:rsidRPr="00D65062" w:rsidRDefault="008205D8" w:rsidP="008205D8">
      <w:pPr>
        <w:jc w:val="both"/>
        <w:rPr>
          <w:rFonts w:ascii="Verdana" w:hAnsi="Verdana"/>
          <w:lang w:val="en-US"/>
        </w:rPr>
      </w:pPr>
    </w:p>
    <w:p w14:paraId="0CC16E7D" w14:textId="77777777" w:rsidR="008205D8" w:rsidRPr="00D65062" w:rsidRDefault="008205D8" w:rsidP="008205D8">
      <w:pPr>
        <w:rPr>
          <w:rFonts w:ascii="Verdana" w:hAnsi="Verdana"/>
          <w:lang w:val="en-US"/>
        </w:rPr>
      </w:pPr>
      <w:r w:rsidRPr="00D65062">
        <w:rPr>
          <w:rFonts w:ascii="Verdana" w:hAnsi="Verdana"/>
          <w:noProof/>
          <w:lang w:val="en-US" w:eastAsia="en-US"/>
        </w:rPr>
        <w:drawing>
          <wp:inline distT="0" distB="0" distL="0" distR="0" wp14:anchorId="617EA8C8" wp14:editId="531DF971">
            <wp:extent cx="4292258" cy="2984985"/>
            <wp:effectExtent l="0" t="0" r="635" b="12700"/>
            <wp:docPr id="282" name="Picture 282"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Azure/lab3/imag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294595" cy="2986610"/>
                    </a:xfrm>
                    <a:prstGeom prst="rect">
                      <a:avLst/>
                    </a:prstGeom>
                    <a:noFill/>
                    <a:ln>
                      <a:noFill/>
                    </a:ln>
                  </pic:spPr>
                </pic:pic>
              </a:graphicData>
            </a:graphic>
          </wp:inline>
        </w:drawing>
      </w:r>
    </w:p>
    <w:p w14:paraId="73B86795" w14:textId="77777777" w:rsidR="008205D8" w:rsidRPr="00D65062" w:rsidRDefault="008205D8" w:rsidP="008205D8">
      <w:pPr>
        <w:rPr>
          <w:rFonts w:ascii="Verdana" w:hAnsi="Verdana"/>
          <w:lang w:val="en-US"/>
        </w:rPr>
      </w:pPr>
    </w:p>
    <w:p w14:paraId="046AA57C" w14:textId="77777777" w:rsidR="008205D8" w:rsidRPr="00D65062" w:rsidRDefault="008205D8" w:rsidP="00D87E7D">
      <w:pPr>
        <w:pStyle w:val="Heading2"/>
        <w:rPr>
          <w:lang w:val="en-US"/>
        </w:rPr>
      </w:pPr>
      <w:bookmarkStart w:id="50" w:name="_Toc497485516"/>
      <w:r w:rsidRPr="00D65062">
        <w:rPr>
          <w:lang w:val="en-US"/>
        </w:rPr>
        <w:t>Step 6. Test HA within Azure</w:t>
      </w:r>
      <w:bookmarkEnd w:id="50"/>
    </w:p>
    <w:p w14:paraId="0A5B3E52" w14:textId="77777777" w:rsidR="008205D8" w:rsidRPr="00D65062" w:rsidRDefault="008205D8" w:rsidP="008205D8">
      <w:pPr>
        <w:rPr>
          <w:rFonts w:ascii="Verdana" w:hAnsi="Verdana"/>
          <w:b/>
          <w:lang w:val="en-US"/>
        </w:rPr>
      </w:pPr>
    </w:p>
    <w:p w14:paraId="69729313" w14:textId="77777777" w:rsidR="008205D8" w:rsidRPr="00D65062" w:rsidRDefault="008205D8" w:rsidP="008205D8">
      <w:pPr>
        <w:rPr>
          <w:rFonts w:ascii="Verdana" w:hAnsi="Verdana"/>
          <w:lang w:val="en-US"/>
        </w:rPr>
      </w:pPr>
      <w:r w:rsidRPr="00D65062">
        <w:rPr>
          <w:rFonts w:ascii="Verdana" w:hAnsi="Verdana"/>
          <w:lang w:val="en-US"/>
        </w:rPr>
        <w:t>In this step you will perform a system failover and validate that the WordPress application remains available.</w:t>
      </w:r>
    </w:p>
    <w:p w14:paraId="6B811E16" w14:textId="77777777" w:rsidR="008205D8" w:rsidRPr="00D65062" w:rsidRDefault="008205D8" w:rsidP="008205D8">
      <w:pPr>
        <w:rPr>
          <w:rFonts w:ascii="Verdana" w:hAnsi="Verdana"/>
          <w:lang w:val="en-US"/>
        </w:rPr>
      </w:pPr>
    </w:p>
    <w:p w14:paraId="536C1832"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Open both BIG-IP GUI (use private browser windows to have both GUIs open at the same time. Because both BIG-IPs have the same IP, you cannot have two GUIs opened at the same time in one browser (it saves cookies).</w:t>
      </w:r>
    </w:p>
    <w:p w14:paraId="74E906B6" w14:textId="77777777" w:rsidR="008205D8" w:rsidRPr="00D65062" w:rsidRDefault="008205D8" w:rsidP="008205D8">
      <w:pPr>
        <w:pStyle w:val="p1"/>
        <w:rPr>
          <w:rFonts w:ascii="Verdana" w:hAnsi="Verdana"/>
          <w:sz w:val="24"/>
          <w:szCs w:val="24"/>
          <w:lang w:val="en-US"/>
        </w:rPr>
      </w:pPr>
    </w:p>
    <w:p w14:paraId="2AB35813"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On F5 BIG-IP0:</w:t>
      </w:r>
    </w:p>
    <w:p w14:paraId="3D46905E" w14:textId="77777777" w:rsidR="008205D8" w:rsidRPr="00D65062" w:rsidRDefault="008205D8" w:rsidP="008205D8">
      <w:pPr>
        <w:pStyle w:val="p1"/>
        <w:rPr>
          <w:rFonts w:ascii="Verdana" w:hAnsi="Verdana"/>
          <w:sz w:val="24"/>
          <w:szCs w:val="24"/>
          <w:lang w:val="en-US"/>
        </w:rPr>
      </w:pPr>
    </w:p>
    <w:p w14:paraId="571D3A38"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Go to “Device Management” -&gt; “Devices”.</w:t>
      </w:r>
    </w:p>
    <w:p w14:paraId="174F488B" w14:textId="77777777" w:rsidR="008205D8" w:rsidRPr="00D65062" w:rsidRDefault="008205D8" w:rsidP="008205D8">
      <w:pPr>
        <w:pStyle w:val="p1"/>
        <w:rPr>
          <w:rFonts w:ascii="Verdana" w:hAnsi="Verdana"/>
          <w:sz w:val="24"/>
          <w:szCs w:val="24"/>
          <w:lang w:val="en-US"/>
        </w:rPr>
      </w:pPr>
    </w:p>
    <w:p w14:paraId="579EB9F0"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3FF73666" wp14:editId="09EEB270">
            <wp:extent cx="5967095" cy="2649220"/>
            <wp:effectExtent l="0" t="0" r="1905" b="0"/>
            <wp:docPr id="283" name="Picture 283" descr="../../../../../../../Desktop/Azure/lab3/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zure/lab3/imag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67095" cy="2649220"/>
                    </a:xfrm>
                    <a:prstGeom prst="rect">
                      <a:avLst/>
                    </a:prstGeom>
                    <a:noFill/>
                    <a:ln>
                      <a:noFill/>
                    </a:ln>
                  </pic:spPr>
                </pic:pic>
              </a:graphicData>
            </a:graphic>
          </wp:inline>
        </w:drawing>
      </w:r>
    </w:p>
    <w:p w14:paraId="7F5003ED" w14:textId="77777777" w:rsidR="008205D8" w:rsidRPr="00D65062" w:rsidRDefault="008205D8" w:rsidP="008205D8">
      <w:pPr>
        <w:pStyle w:val="p1"/>
        <w:rPr>
          <w:rFonts w:ascii="Verdana" w:hAnsi="Verdana"/>
          <w:sz w:val="24"/>
          <w:szCs w:val="24"/>
          <w:lang w:val="en-US"/>
        </w:rPr>
      </w:pPr>
    </w:p>
    <w:p w14:paraId="3BB38FD6"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Select “bigip0.azure.local (Self)”.</w:t>
      </w:r>
    </w:p>
    <w:p w14:paraId="72A1DE94" w14:textId="77777777" w:rsidR="008205D8" w:rsidRPr="00D65062" w:rsidRDefault="008205D8" w:rsidP="008205D8">
      <w:pPr>
        <w:pStyle w:val="p1"/>
        <w:rPr>
          <w:rFonts w:ascii="Verdana" w:hAnsi="Verdana"/>
          <w:sz w:val="24"/>
          <w:szCs w:val="24"/>
          <w:lang w:val="en-US"/>
        </w:rPr>
      </w:pPr>
    </w:p>
    <w:p w14:paraId="46E4CBCD"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25401BD3" wp14:editId="27783CC7">
            <wp:extent cx="5969000" cy="5866765"/>
            <wp:effectExtent l="0" t="0" r="0" b="635"/>
            <wp:docPr id="284" name="Picture 284" descr="lab3/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b3/image5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69000" cy="5866765"/>
                    </a:xfrm>
                    <a:prstGeom prst="rect">
                      <a:avLst/>
                    </a:prstGeom>
                    <a:noFill/>
                    <a:ln>
                      <a:noFill/>
                    </a:ln>
                  </pic:spPr>
                </pic:pic>
              </a:graphicData>
            </a:graphic>
          </wp:inline>
        </w:drawing>
      </w:r>
    </w:p>
    <w:p w14:paraId="526B5103" w14:textId="77777777" w:rsidR="008205D8" w:rsidRPr="00D65062" w:rsidRDefault="008205D8" w:rsidP="008205D8">
      <w:pPr>
        <w:pStyle w:val="p1"/>
        <w:rPr>
          <w:rFonts w:ascii="Verdana" w:hAnsi="Verdana"/>
          <w:sz w:val="24"/>
          <w:szCs w:val="24"/>
          <w:lang w:val="en-US"/>
        </w:rPr>
      </w:pPr>
      <w:r w:rsidRPr="00D65062">
        <w:rPr>
          <w:rStyle w:val="CommentReference"/>
          <w:rFonts w:ascii="Times New Roman" w:hAnsi="Times New Roman"/>
          <w:lang w:val="en-US"/>
        </w:rPr>
        <w:commentReference w:id="51"/>
      </w:r>
    </w:p>
    <w:p w14:paraId="7A0FBC40"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Scroll to the bottom, Click “Force Offline”.</w:t>
      </w:r>
    </w:p>
    <w:p w14:paraId="48B5CD20" w14:textId="77777777" w:rsidR="008205D8" w:rsidRPr="00D65062" w:rsidRDefault="008205D8" w:rsidP="008205D8">
      <w:pPr>
        <w:pStyle w:val="p1"/>
        <w:rPr>
          <w:rFonts w:ascii="Verdana" w:hAnsi="Verdana"/>
          <w:sz w:val="24"/>
          <w:szCs w:val="24"/>
          <w:lang w:val="en-US"/>
        </w:rPr>
      </w:pPr>
    </w:p>
    <w:p w14:paraId="018B116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Observe that you can still access WordPress.</w:t>
      </w:r>
    </w:p>
    <w:p w14:paraId="4F286368" w14:textId="77777777" w:rsidR="008205D8" w:rsidRPr="00D65062" w:rsidRDefault="008205D8" w:rsidP="008205D8">
      <w:pPr>
        <w:pStyle w:val="p1"/>
        <w:rPr>
          <w:rFonts w:ascii="Verdana" w:hAnsi="Verdana"/>
          <w:sz w:val="24"/>
          <w:szCs w:val="24"/>
          <w:lang w:val="en-US"/>
        </w:rPr>
      </w:pPr>
    </w:p>
    <w:p w14:paraId="5B7A5A55"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Try forcing both F5 BIG-IPs offline and access the WordPress site again. </w:t>
      </w:r>
    </w:p>
    <w:p w14:paraId="7FE8541A" w14:textId="77777777" w:rsidR="008205D8" w:rsidRPr="00D65062" w:rsidRDefault="008205D8" w:rsidP="008205D8">
      <w:pPr>
        <w:pStyle w:val="p1"/>
        <w:rPr>
          <w:rFonts w:ascii="Verdana" w:hAnsi="Verdana"/>
          <w:sz w:val="24"/>
          <w:szCs w:val="24"/>
          <w:lang w:val="en-US"/>
        </w:rPr>
      </w:pPr>
    </w:p>
    <w:p w14:paraId="0EEF78DD"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Were you able to access WordPress? </w:t>
      </w:r>
    </w:p>
    <w:p w14:paraId="13FC5CE0" w14:textId="77777777" w:rsidR="008205D8" w:rsidRPr="00D65062" w:rsidRDefault="008205D8" w:rsidP="008205D8">
      <w:pPr>
        <w:pStyle w:val="p1"/>
        <w:rPr>
          <w:rFonts w:ascii="Verdana" w:hAnsi="Verdana"/>
          <w:sz w:val="24"/>
          <w:szCs w:val="24"/>
          <w:lang w:val="en-US"/>
        </w:rPr>
      </w:pPr>
    </w:p>
    <w:p w14:paraId="5383C5C1"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“Release Offline” one of the BIG-IPs (for example on bigip1, go to “Device Management”, select “bigip1.azure.com (Self)”, scroll down and click “Release Offline”.</w:t>
      </w:r>
    </w:p>
    <w:p w14:paraId="014668CA" w14:textId="77777777" w:rsidR="008205D8" w:rsidRPr="00D65062" w:rsidRDefault="008205D8" w:rsidP="008205D8">
      <w:pPr>
        <w:pStyle w:val="p1"/>
        <w:rPr>
          <w:rFonts w:ascii="Verdana" w:hAnsi="Verdana"/>
          <w:sz w:val="24"/>
          <w:szCs w:val="24"/>
          <w:lang w:val="en-US"/>
        </w:rPr>
      </w:pPr>
      <w:r w:rsidRPr="00D65062">
        <w:rPr>
          <w:rFonts w:ascii="Verdana" w:hAnsi="Verdana"/>
          <w:noProof/>
          <w:sz w:val="24"/>
          <w:szCs w:val="24"/>
          <w:lang w:val="en-US" w:eastAsia="en-US"/>
        </w:rPr>
        <w:lastRenderedPageBreak/>
        <w:drawing>
          <wp:inline distT="0" distB="0" distL="0" distR="0" wp14:anchorId="4AC070F0" wp14:editId="53B98E70">
            <wp:extent cx="6009665" cy="5884357"/>
            <wp:effectExtent l="0" t="0" r="10160" b="8890"/>
            <wp:docPr id="285" name="Picture 285" descr="lab3/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3/image5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017889" cy="5892410"/>
                    </a:xfrm>
                    <a:prstGeom prst="rect">
                      <a:avLst/>
                    </a:prstGeom>
                    <a:noFill/>
                    <a:ln>
                      <a:noFill/>
                    </a:ln>
                  </pic:spPr>
                </pic:pic>
              </a:graphicData>
            </a:graphic>
          </wp:inline>
        </w:drawing>
      </w:r>
    </w:p>
    <w:p w14:paraId="052EC189" w14:textId="77777777" w:rsidR="008205D8" w:rsidRPr="00D65062" w:rsidRDefault="008205D8" w:rsidP="008205D8">
      <w:pPr>
        <w:pStyle w:val="p1"/>
        <w:rPr>
          <w:rFonts w:ascii="Verdana" w:hAnsi="Verdana"/>
          <w:sz w:val="24"/>
          <w:szCs w:val="24"/>
          <w:lang w:val="en-US"/>
        </w:rPr>
      </w:pPr>
    </w:p>
    <w:p w14:paraId="6DC3686E"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Can you access the site now?</w:t>
      </w:r>
    </w:p>
    <w:p w14:paraId="7C8A2A1E" w14:textId="77777777" w:rsidR="008205D8" w:rsidRPr="00D65062" w:rsidRDefault="008205D8" w:rsidP="008205D8">
      <w:pPr>
        <w:pStyle w:val="p1"/>
        <w:rPr>
          <w:rFonts w:ascii="Verdana" w:hAnsi="Verdana"/>
          <w:sz w:val="24"/>
          <w:szCs w:val="24"/>
          <w:lang w:val="en-US"/>
        </w:rPr>
      </w:pPr>
    </w:p>
    <w:p w14:paraId="5B7EBFE7"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Check that http://&lt;public IP&gt; is available.</w:t>
      </w:r>
    </w:p>
    <w:p w14:paraId="2894D643" w14:textId="77777777" w:rsidR="008205D8" w:rsidRPr="00D65062" w:rsidRDefault="008205D8" w:rsidP="008205D8">
      <w:pPr>
        <w:pStyle w:val="p1"/>
        <w:rPr>
          <w:rFonts w:ascii="Verdana" w:hAnsi="Verdana"/>
          <w:sz w:val="24"/>
          <w:szCs w:val="24"/>
          <w:lang w:val="en-US"/>
        </w:rPr>
      </w:pPr>
    </w:p>
    <w:p w14:paraId="70EC9DE8" w14:textId="77777777" w:rsidR="008205D8" w:rsidRPr="00D65062" w:rsidRDefault="008205D8" w:rsidP="008205D8">
      <w:pPr>
        <w:pStyle w:val="p1"/>
        <w:rPr>
          <w:rFonts w:ascii="Verdana" w:hAnsi="Verdana"/>
          <w:sz w:val="24"/>
          <w:szCs w:val="24"/>
          <w:lang w:val="en-US"/>
        </w:rPr>
      </w:pPr>
      <w:r w:rsidRPr="00D65062">
        <w:rPr>
          <w:rFonts w:ascii="Verdana" w:hAnsi="Verdana"/>
          <w:sz w:val="24"/>
          <w:szCs w:val="24"/>
          <w:lang w:val="en-US"/>
        </w:rPr>
        <w:t xml:space="preserve">Finally, </w:t>
      </w:r>
      <w:commentRangeStart w:id="52"/>
      <w:r w:rsidRPr="00D65062">
        <w:rPr>
          <w:rFonts w:ascii="Verdana" w:hAnsi="Verdana"/>
          <w:sz w:val="24"/>
          <w:szCs w:val="24"/>
          <w:lang w:val="en-US"/>
        </w:rPr>
        <w:t>go to https://github.com/F5Networks/f5-azure-arm-templates and find the ARM template which should have done all this ‘manual’ work for you.</w:t>
      </w:r>
      <w:commentRangeEnd w:id="52"/>
      <w:r w:rsidRPr="00D65062">
        <w:rPr>
          <w:rStyle w:val="CommentReference"/>
          <w:rFonts w:ascii="Times New Roman" w:hAnsi="Times New Roman"/>
          <w:lang w:val="en-US"/>
        </w:rPr>
        <w:commentReference w:id="52"/>
      </w:r>
    </w:p>
    <w:p w14:paraId="4072B7C1" w14:textId="77777777" w:rsidR="008205D8" w:rsidRPr="00D65062" w:rsidRDefault="008205D8" w:rsidP="008205D8">
      <w:pPr>
        <w:pStyle w:val="p1"/>
        <w:rPr>
          <w:rFonts w:ascii="Verdana" w:hAnsi="Verdana"/>
          <w:sz w:val="24"/>
          <w:szCs w:val="24"/>
          <w:lang w:val="en-US"/>
        </w:rPr>
      </w:pPr>
    </w:p>
    <w:p w14:paraId="0C00454D" w14:textId="77777777" w:rsidR="008205D8" w:rsidRPr="00D65062" w:rsidRDefault="008205D8" w:rsidP="008205D8">
      <w:pPr>
        <w:pStyle w:val="p1"/>
        <w:rPr>
          <w:rFonts w:ascii="Verdana" w:hAnsi="Verdana"/>
          <w:sz w:val="24"/>
          <w:szCs w:val="24"/>
          <w:lang w:val="en-US"/>
        </w:rPr>
      </w:pPr>
    </w:p>
    <w:p w14:paraId="016F5AD1" w14:textId="77777777" w:rsidR="008205D8" w:rsidRPr="00D65062" w:rsidRDefault="008205D8" w:rsidP="008205D8">
      <w:pPr>
        <w:pStyle w:val="p1"/>
        <w:rPr>
          <w:rFonts w:ascii="Verdana" w:hAnsi="Verdana"/>
          <w:sz w:val="24"/>
          <w:szCs w:val="24"/>
          <w:lang w:val="en-US"/>
        </w:rPr>
      </w:pPr>
    </w:p>
    <w:p w14:paraId="27FBAE1D" w14:textId="77777777" w:rsidR="008205D8" w:rsidRPr="00D65062" w:rsidRDefault="008205D8" w:rsidP="008205D8">
      <w:pPr>
        <w:pStyle w:val="p1"/>
        <w:rPr>
          <w:rFonts w:ascii="Verdana" w:hAnsi="Verdana"/>
          <w:sz w:val="24"/>
          <w:szCs w:val="24"/>
          <w:lang w:val="en-US"/>
        </w:rPr>
      </w:pPr>
    </w:p>
    <w:p w14:paraId="7D534C20" w14:textId="77777777" w:rsidR="008205D8" w:rsidRPr="00D65062" w:rsidRDefault="008205D8" w:rsidP="008205D8">
      <w:pPr>
        <w:pStyle w:val="p1"/>
        <w:rPr>
          <w:rFonts w:ascii="Verdana" w:hAnsi="Verdana"/>
          <w:sz w:val="24"/>
          <w:szCs w:val="24"/>
          <w:lang w:val="en-US"/>
        </w:rPr>
      </w:pPr>
    </w:p>
    <w:p w14:paraId="7F9C58CD" w14:textId="77777777" w:rsidR="008205D8" w:rsidRPr="00D65062" w:rsidRDefault="008205D8" w:rsidP="008205D8">
      <w:pPr>
        <w:rPr>
          <w:rFonts w:ascii="Verdana" w:hAnsi="Verdana"/>
          <w:lang w:val="en-US"/>
        </w:rPr>
      </w:pPr>
      <w:r w:rsidRPr="00D65062">
        <w:rPr>
          <w:rFonts w:ascii="Verdana" w:hAnsi="Verdana"/>
          <w:lang w:val="en-US"/>
        </w:rPr>
        <w:lastRenderedPageBreak/>
        <w:t>Troubleshooting</w:t>
      </w:r>
    </w:p>
    <w:p w14:paraId="2C07ABBB" w14:textId="77777777" w:rsidR="008205D8" w:rsidRPr="00D65062" w:rsidRDefault="008205D8" w:rsidP="008205D8">
      <w:pPr>
        <w:rPr>
          <w:rFonts w:ascii="Verdana" w:hAnsi="Verdana"/>
          <w:lang w:val="en-US"/>
        </w:rPr>
      </w:pPr>
    </w:p>
    <w:p w14:paraId="3D53F721" w14:textId="77777777" w:rsidR="008205D8" w:rsidRPr="00D65062" w:rsidRDefault="008205D8" w:rsidP="008205D8">
      <w:pPr>
        <w:rPr>
          <w:rFonts w:ascii="Verdana" w:hAnsi="Verdana"/>
          <w:lang w:val="en-US"/>
        </w:rPr>
      </w:pPr>
      <w:r w:rsidRPr="00D65062">
        <w:rPr>
          <w:rFonts w:ascii="Verdana" w:hAnsi="Verdana"/>
          <w:lang w:val="en-US"/>
        </w:rPr>
        <w:t>[azureuser@bigip0:Active:In Sync] ~ # tmsh run cm sniff-updates</w:t>
      </w:r>
    </w:p>
    <w:p w14:paraId="593C90CB" w14:textId="77777777" w:rsidR="008205D8" w:rsidRPr="00D65062" w:rsidRDefault="008205D8" w:rsidP="008205D8">
      <w:pPr>
        <w:rPr>
          <w:rFonts w:ascii="Verdana" w:hAnsi="Verdana"/>
          <w:lang w:val="en-US"/>
        </w:rPr>
      </w:pPr>
      <w:r w:rsidRPr="00D65062">
        <w:rPr>
          <w:rFonts w:ascii="Verdana" w:hAnsi="Verdana"/>
          <w:lang w:val="en-US"/>
        </w:rPr>
        <w:t>Listening for commit_id_update on -i internal:h port 6699 (^C to exit)</w:t>
      </w:r>
    </w:p>
    <w:p w14:paraId="038B937E" w14:textId="77777777" w:rsidR="008205D8" w:rsidRPr="00D65062" w:rsidRDefault="008205D8" w:rsidP="008205D8">
      <w:pPr>
        <w:rPr>
          <w:rFonts w:ascii="Verdana" w:hAnsi="Verdana"/>
          <w:lang w:val="en-US"/>
        </w:rPr>
      </w:pPr>
    </w:p>
    <w:p w14:paraId="1CA5F0CA" w14:textId="77777777" w:rsidR="008205D8" w:rsidRPr="00D65062" w:rsidRDefault="008205D8" w:rsidP="008205D8">
      <w:pPr>
        <w:rPr>
          <w:rFonts w:ascii="Verdana" w:hAnsi="Verdana"/>
          <w:lang w:val="en-US"/>
        </w:rPr>
      </w:pPr>
      <w:r w:rsidRPr="00D65062">
        <w:rPr>
          <w:rFonts w:ascii="Verdana" w:hAnsi="Verdana"/>
          <w:lang w:val="en-US"/>
        </w:rPr>
        <w:t>[10:30:53] bigip0.azure.local (v13.0.0) -&gt; bigip-azure-sync-failover: UPDATE CID 75.0 (bigip0.azure.local) at 10:30:53 FORCE_SYNC</w:t>
      </w:r>
    </w:p>
    <w:p w14:paraId="251328B6" w14:textId="77777777" w:rsidR="008205D8" w:rsidRPr="00D65062" w:rsidRDefault="008205D8" w:rsidP="008205D8">
      <w:pPr>
        <w:rPr>
          <w:rFonts w:ascii="Verdana" w:hAnsi="Verdana"/>
          <w:lang w:val="en-US"/>
        </w:rPr>
      </w:pPr>
      <w:r w:rsidRPr="00D65062">
        <w:rPr>
          <w:rFonts w:ascii="Verdana" w:hAnsi="Verdana"/>
          <w:lang w:val="en-US"/>
        </w:rPr>
        <w:t>[10:30:53] 10.10.1.101:42506 -&gt; bigip-azure-sync-failover: SYNC_REQ CID 1.0 (bigip0.azure.local) at 10:25:34</w:t>
      </w:r>
    </w:p>
    <w:p w14:paraId="6B0D91DA" w14:textId="77777777" w:rsidR="008205D8" w:rsidRPr="00D65062" w:rsidRDefault="008205D8" w:rsidP="008205D8">
      <w:pPr>
        <w:rPr>
          <w:rFonts w:ascii="Verdana" w:hAnsi="Verdana"/>
          <w:lang w:val="en-US"/>
        </w:rPr>
      </w:pPr>
      <w:r w:rsidRPr="00D65062">
        <w:rPr>
          <w:rFonts w:ascii="Verdana" w:hAnsi="Verdana"/>
          <w:lang w:val="en-US"/>
        </w:rPr>
        <w:t>[10:30:53] bigip1.azure.local (v13.0.0) -&gt; bigip-azure-sync-failover: UPDATE CID 75.0 (bigip0.azure.local) at 10:30:53 FORCE_SYNC</w:t>
      </w:r>
    </w:p>
    <w:p w14:paraId="02A139D5" w14:textId="77777777" w:rsidR="008205D8" w:rsidRPr="00D65062" w:rsidRDefault="008205D8" w:rsidP="008205D8">
      <w:pPr>
        <w:rPr>
          <w:rFonts w:ascii="Verdana" w:hAnsi="Verdana"/>
          <w:lang w:val="en-US"/>
        </w:rPr>
      </w:pPr>
    </w:p>
    <w:p w14:paraId="7E344790" w14:textId="77777777" w:rsidR="008205D8" w:rsidRPr="00D65062" w:rsidRDefault="008205D8" w:rsidP="008205D8">
      <w:pPr>
        <w:rPr>
          <w:rFonts w:ascii="Verdana" w:hAnsi="Verdana"/>
          <w:lang w:val="en-US"/>
        </w:rPr>
      </w:pPr>
      <w:r w:rsidRPr="00D65062">
        <w:rPr>
          <w:rFonts w:ascii="Verdana" w:hAnsi="Verdana"/>
          <w:lang w:val="en-US"/>
        </w:rPr>
        <w:t>[10:32:27] bigip1.azure.local (v13.0.0) -&gt; bigip-azure-sync-failover: UPDATE CID 31.0 (bigip1.azure.local) at 10:32:27 FORCE_SYNC</w:t>
      </w:r>
    </w:p>
    <w:p w14:paraId="36AA5F71" w14:textId="77777777" w:rsidR="008205D8" w:rsidRPr="00D65062" w:rsidRDefault="008205D8" w:rsidP="008205D8">
      <w:pPr>
        <w:rPr>
          <w:rFonts w:ascii="Verdana" w:hAnsi="Verdana"/>
          <w:lang w:val="en-US"/>
        </w:rPr>
      </w:pPr>
      <w:r w:rsidRPr="00D65062">
        <w:rPr>
          <w:rFonts w:ascii="Verdana" w:hAnsi="Verdana"/>
          <w:lang w:val="en-US"/>
        </w:rPr>
        <w:t>[10:32:27] 10.10.1.100:59354 -&gt; bigip-azure-sync-failover: SYNC_REQ CID 75.0 (bigip0.azure.local) at 10:30:53</w:t>
      </w:r>
    </w:p>
    <w:p w14:paraId="411C53D5" w14:textId="77777777" w:rsidR="008205D8" w:rsidRPr="00D65062" w:rsidRDefault="008205D8" w:rsidP="008205D8">
      <w:pPr>
        <w:rPr>
          <w:rFonts w:ascii="Verdana" w:hAnsi="Verdana"/>
          <w:lang w:val="en-US"/>
        </w:rPr>
      </w:pPr>
      <w:r w:rsidRPr="00D65062">
        <w:rPr>
          <w:rFonts w:ascii="Verdana" w:hAnsi="Verdana"/>
          <w:lang w:val="en-US"/>
        </w:rPr>
        <w:t>[10:32:27] bigip0.azure.local (v13.0.0) -&gt; bigip-azure-sync-failover: UPDATE CID 31.0 (bigip1.azure.local) at 10:32:27 FORCE_SYNC</w:t>
      </w:r>
    </w:p>
    <w:p w14:paraId="76C8EDCA" w14:textId="77777777" w:rsidR="008205D8" w:rsidRPr="00D65062" w:rsidRDefault="008205D8" w:rsidP="008205D8">
      <w:pPr>
        <w:rPr>
          <w:rFonts w:ascii="Verdana" w:hAnsi="Verdana"/>
          <w:lang w:val="en-US"/>
        </w:rPr>
      </w:pPr>
    </w:p>
    <w:p w14:paraId="15574F4D" w14:textId="77777777" w:rsidR="008205D8" w:rsidRPr="00D65062" w:rsidRDefault="008205D8" w:rsidP="008205D8">
      <w:pPr>
        <w:rPr>
          <w:rFonts w:ascii="Verdana" w:hAnsi="Verdana"/>
          <w:lang w:val="en-US"/>
        </w:rPr>
      </w:pPr>
    </w:p>
    <w:p w14:paraId="518A0C9F" w14:textId="77777777" w:rsidR="008205D8" w:rsidRPr="00D65062" w:rsidRDefault="008205D8" w:rsidP="008205D8">
      <w:pPr>
        <w:rPr>
          <w:rFonts w:ascii="Verdana" w:hAnsi="Verdana"/>
          <w:lang w:val="en-US"/>
        </w:rPr>
      </w:pPr>
    </w:p>
    <w:p w14:paraId="38130CD3" w14:textId="77777777" w:rsidR="008205D8" w:rsidRPr="00D65062" w:rsidRDefault="008205D8" w:rsidP="008205D8">
      <w:pPr>
        <w:rPr>
          <w:rFonts w:ascii="Verdana" w:hAnsi="Verdana"/>
          <w:lang w:val="en-US"/>
        </w:rPr>
      </w:pPr>
    </w:p>
    <w:p w14:paraId="4DDFC50E" w14:textId="77777777" w:rsidR="008205D8" w:rsidRPr="00D65062" w:rsidRDefault="008205D8" w:rsidP="008205D8">
      <w:pPr>
        <w:rPr>
          <w:rFonts w:ascii="Verdana" w:hAnsi="Verdana"/>
          <w:lang w:val="en-US"/>
        </w:rPr>
      </w:pPr>
    </w:p>
    <w:p w14:paraId="1C979217" w14:textId="77777777" w:rsidR="008205D8" w:rsidRPr="00D65062" w:rsidRDefault="008205D8" w:rsidP="008205D8">
      <w:pPr>
        <w:rPr>
          <w:rFonts w:ascii="Verdana" w:hAnsi="Verdana"/>
          <w:lang w:val="en-US"/>
        </w:rPr>
      </w:pPr>
      <w:r w:rsidRPr="00D65062">
        <w:rPr>
          <w:rFonts w:ascii="Verdana" w:hAnsi="Verdana"/>
          <w:lang w:val="en-US"/>
        </w:rPr>
        <w:t xml:space="preserve">    </w:t>
      </w:r>
      <w:r w:rsidRPr="00D65062">
        <w:rPr>
          <w:rFonts w:ascii="Verdana" w:hAnsi="Verdana"/>
          <w:noProof/>
          <w:lang w:val="en-US" w:eastAsia="en-US"/>
        </w:rPr>
        <w:drawing>
          <wp:inline distT="0" distB="0" distL="0" distR="0" wp14:anchorId="109A4412" wp14:editId="093210CD">
            <wp:extent cx="652752" cy="652752"/>
            <wp:effectExtent l="0" t="0" r="8255" b="8255"/>
            <wp:docPr id="286" name="Picture 286" descr="Azure/s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zure/stop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8906" cy="688906"/>
                    </a:xfrm>
                    <a:prstGeom prst="rect">
                      <a:avLst/>
                    </a:prstGeom>
                    <a:noFill/>
                    <a:ln>
                      <a:noFill/>
                    </a:ln>
                  </pic:spPr>
                </pic:pic>
              </a:graphicData>
            </a:graphic>
          </wp:inline>
        </w:drawing>
      </w:r>
      <w:r w:rsidRPr="00D65062">
        <w:rPr>
          <w:rFonts w:ascii="Verdana" w:hAnsi="Verdana"/>
          <w:lang w:val="en-US"/>
        </w:rPr>
        <w:t xml:space="preserve">  </w:t>
      </w:r>
      <w:r w:rsidRPr="00D65062">
        <w:rPr>
          <w:rFonts w:ascii="Verdana" w:hAnsi="Verdana"/>
          <w:b/>
          <w:color w:val="FF0000"/>
          <w:sz w:val="28"/>
          <w:szCs w:val="28"/>
          <w:lang w:val="en-US"/>
        </w:rPr>
        <w:t>This concludes Lab 3</w:t>
      </w:r>
    </w:p>
    <w:p w14:paraId="4BF6971E" w14:textId="77777777" w:rsidR="00930240" w:rsidRPr="00D65062" w:rsidRDefault="00930240" w:rsidP="000D32A6">
      <w:pPr>
        <w:rPr>
          <w:rFonts w:ascii="Verdana" w:eastAsia="Times New Roman" w:hAnsi="Verdana"/>
          <w:lang w:val="en-US"/>
        </w:rPr>
      </w:pPr>
    </w:p>
    <w:sectPr w:rsidR="00930240" w:rsidRPr="00D65062" w:rsidSect="0007506A">
      <w:footerReference w:type="default" r:id="rId149"/>
      <w:pgSz w:w="12240" w:h="15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Jeff Giroux" w:date="2017-10-26T20:21:00Z" w:initials="JG">
    <w:p w14:paraId="4A55115F" w14:textId="73C2DFF9" w:rsidR="00507581" w:rsidRDefault="00507581">
      <w:pPr>
        <w:pStyle w:val="CommentText"/>
      </w:pPr>
      <w:r>
        <w:rPr>
          <w:rStyle w:val="CommentReference"/>
        </w:rPr>
        <w:annotationRef/>
      </w:r>
      <w:r>
        <w:t>Double “will”</w:t>
      </w:r>
    </w:p>
  </w:comment>
  <w:comment w:id="7" w:author="Jeff Giroux" w:date="2017-10-26T20:23:00Z" w:initials="JG">
    <w:p w14:paraId="0A715E95" w14:textId="2F53FA2D" w:rsidR="00507581" w:rsidRDefault="00507581">
      <w:pPr>
        <w:pStyle w:val="CommentText"/>
      </w:pPr>
      <w:r>
        <w:rPr>
          <w:rStyle w:val="CommentReference"/>
        </w:rPr>
        <w:annotationRef/>
      </w:r>
      <w:r>
        <w:t>My Azure portal had a “Create” button instead of “Purchase”</w:t>
      </w:r>
    </w:p>
  </w:comment>
  <w:comment w:id="26" w:author="Jeff Giroux" w:date="2017-10-26T21:06:00Z" w:initials="JG">
    <w:p w14:paraId="4A780702" w14:textId="77777777" w:rsidR="008205D8" w:rsidRDefault="008205D8" w:rsidP="008205D8">
      <w:pPr>
        <w:pStyle w:val="CommentText"/>
      </w:pPr>
      <w:r>
        <w:rPr>
          <w:rStyle w:val="CommentReference"/>
        </w:rPr>
        <w:annotationRef/>
      </w:r>
      <w:r>
        <w:t>This screenshot should have a red box around user01wordpress-ip instead of user01wordpress-nsp</w:t>
      </w:r>
    </w:p>
  </w:comment>
  <w:comment w:id="27" w:author="Jeff Giroux" w:date="2017-10-26T21:11:00Z" w:initials="JG">
    <w:p w14:paraId="79B1BE60" w14:textId="77777777" w:rsidR="008205D8" w:rsidRDefault="008205D8" w:rsidP="008205D8">
      <w:pPr>
        <w:pStyle w:val="CommentText"/>
      </w:pPr>
      <w:r>
        <w:rPr>
          <w:rStyle w:val="CommentReference"/>
        </w:rPr>
        <w:annotationRef/>
      </w:r>
      <w:r>
        <w:t xml:space="preserve">Give instructions or text box to have student type </w:t>
      </w:r>
      <w:r w:rsidRPr="00BF4177">
        <w:rPr>
          <w:rFonts w:ascii="Verdana" w:hAnsi="Verdana"/>
        </w:rPr>
        <w:t>'or 1=1#</w:t>
      </w:r>
      <w:r>
        <w:rPr>
          <w:rFonts w:ascii="Verdana" w:hAnsi="Verdana"/>
        </w:rPr>
        <w:t>. Right now it’s only on screenshot. Give them something to copy/paste.</w:t>
      </w:r>
    </w:p>
  </w:comment>
  <w:comment w:id="33" w:author="Jeff Giroux" w:date="2017-10-27T10:45:00Z" w:initials="JG">
    <w:p w14:paraId="60BB4D08" w14:textId="77777777" w:rsidR="008205D8" w:rsidRDefault="008205D8" w:rsidP="008205D8">
      <w:pPr>
        <w:pStyle w:val="CommentText"/>
      </w:pPr>
      <w:r>
        <w:rPr>
          <w:rStyle w:val="CommentReference"/>
        </w:rPr>
        <w:annotationRef/>
      </w:r>
      <w:r>
        <w:t>Link is not a hyperlink…not clickable</w:t>
      </w:r>
    </w:p>
  </w:comment>
  <w:comment w:id="34" w:author="Jeff Giroux" w:date="2017-10-27T10:46:00Z" w:initials="JG">
    <w:p w14:paraId="0C870D77" w14:textId="77777777" w:rsidR="008205D8" w:rsidRDefault="008205D8" w:rsidP="008205D8">
      <w:pPr>
        <w:pStyle w:val="CommentText"/>
      </w:pPr>
      <w:r>
        <w:rPr>
          <w:rStyle w:val="CommentReference"/>
        </w:rPr>
        <w:annotationRef/>
      </w:r>
      <w:r>
        <w:t>Not a hyerlink, not clickable</w:t>
      </w:r>
    </w:p>
    <w:p w14:paraId="341C54BD" w14:textId="77777777" w:rsidR="008205D8" w:rsidRDefault="008205D8" w:rsidP="008205D8">
      <w:pPr>
        <w:pStyle w:val="CommentText"/>
      </w:pPr>
    </w:p>
    <w:p w14:paraId="3DEBAD94" w14:textId="77777777" w:rsidR="008205D8" w:rsidRDefault="008205D8" w:rsidP="008205D8">
      <w:pPr>
        <w:pStyle w:val="CommentText"/>
      </w:pPr>
      <w:r>
        <w:t>Is this intentional or accidental?</w:t>
      </w:r>
    </w:p>
  </w:comment>
  <w:comment w:id="37" w:author="Jeff Giroux" w:date="2017-10-27T11:16:00Z" w:initials="JG">
    <w:p w14:paraId="156ED538" w14:textId="77777777" w:rsidR="008205D8" w:rsidRDefault="008205D8" w:rsidP="008205D8">
      <w:pPr>
        <w:pStyle w:val="CommentText"/>
      </w:pPr>
      <w:r>
        <w:rPr>
          <w:rStyle w:val="CommentReference"/>
        </w:rPr>
        <w:annotationRef/>
      </w:r>
      <w:r>
        <w:t>This makes the password easy to remember, but also easy to hack and guess. What is the point of having Demo123 as the default when the old password was much longer? There’s no IP filters going into the Azure network so all bad guys can try to hack username azureuser and password Demo123 if we keep password simple.</w:t>
      </w:r>
    </w:p>
  </w:comment>
  <w:comment w:id="38" w:author="Jeff Giroux" w:date="2017-10-27T11:24:00Z" w:initials="JG">
    <w:p w14:paraId="57F67FA3" w14:textId="77777777" w:rsidR="008205D8" w:rsidRDefault="008205D8" w:rsidP="008205D8">
      <w:pPr>
        <w:pStyle w:val="CommentText"/>
      </w:pPr>
      <w:r>
        <w:rPr>
          <w:rStyle w:val="CommentReference"/>
        </w:rPr>
        <w:annotationRef/>
      </w:r>
      <w:r>
        <w:t>Wrong screenshot</w:t>
      </w:r>
    </w:p>
  </w:comment>
  <w:comment w:id="39" w:author="Chris Adrian" w:date="2017-10-31T09:01:00Z" w:initials="CA">
    <w:p w14:paraId="268B7632" w14:textId="77777777" w:rsidR="008205D8" w:rsidRDefault="008205D8" w:rsidP="008205D8">
      <w:pPr>
        <w:pStyle w:val="CommentText"/>
      </w:pPr>
      <w:r>
        <w:rPr>
          <w:rStyle w:val="CommentReference"/>
        </w:rPr>
        <w:annotationRef/>
      </w:r>
    </w:p>
  </w:comment>
  <w:comment w:id="40" w:author="Jeff Giroux" w:date="2017-10-27T11:37:00Z" w:initials="JG">
    <w:p w14:paraId="4F4217CE" w14:textId="77777777" w:rsidR="008205D8" w:rsidRDefault="008205D8" w:rsidP="008205D8">
      <w:pPr>
        <w:pStyle w:val="CommentText"/>
      </w:pPr>
      <w:r>
        <w:rPr>
          <w:rStyle w:val="CommentReference"/>
        </w:rPr>
        <w:annotationRef/>
      </w:r>
      <w:r>
        <w:t>Why are we changing password from 8443 to 443. Won’t this screw up the 1-nic VS setup later and conflicting VS/mgmt. port? The Azure ALB NAT rules show 8443 mapped to 8443 on bigip0 and 8444 mapped to 8443 on bigip1. Nothing is mapped to 443.</w:t>
      </w:r>
    </w:p>
  </w:comment>
  <w:comment w:id="42" w:author="Jeff Giroux" w:date="2017-10-27T11:33:00Z" w:initials="JG">
    <w:p w14:paraId="35982A28" w14:textId="77777777" w:rsidR="008205D8" w:rsidRDefault="008205D8" w:rsidP="008205D8">
      <w:pPr>
        <w:pStyle w:val="CommentText"/>
      </w:pPr>
      <w:r>
        <w:rPr>
          <w:rStyle w:val="CommentReference"/>
        </w:rPr>
        <w:annotationRef/>
      </w:r>
      <w:r>
        <w:t>This should be “Define config-sync IPs” not “Define Self-IPs”. The self-IPs were already created as part of the template.</w:t>
      </w:r>
    </w:p>
  </w:comment>
  <w:comment w:id="45" w:author="Jeff Giroux" w:date="2017-10-27T11:32:00Z" w:initials="JG">
    <w:p w14:paraId="2995FEB9" w14:textId="77777777" w:rsidR="008205D8" w:rsidRDefault="008205D8" w:rsidP="008205D8">
      <w:pPr>
        <w:pStyle w:val="CommentText"/>
      </w:pPr>
      <w:r>
        <w:rPr>
          <w:rStyle w:val="CommentReference"/>
        </w:rPr>
        <w:annotationRef/>
      </w:r>
      <w:r>
        <w:t>“tmsh” command missing the “h” in tmsh</w:t>
      </w:r>
    </w:p>
  </w:comment>
  <w:comment w:id="51" w:author="Jeff Giroux" w:date="2017-10-27T15:40:00Z" w:initials="JG">
    <w:p w14:paraId="7A59CFE7" w14:textId="77777777" w:rsidR="008205D8" w:rsidRDefault="008205D8" w:rsidP="008205D8">
      <w:pPr>
        <w:pStyle w:val="CommentText"/>
      </w:pPr>
      <w:r>
        <w:rPr>
          <w:rStyle w:val="CommentReference"/>
        </w:rPr>
        <w:annotationRef/>
      </w:r>
      <w:r>
        <w:t>Screenshot has an arrow to “Force to Standby”. Per instructions, the arrow should be pointing to “Force Offline”</w:t>
      </w:r>
    </w:p>
  </w:comment>
  <w:comment w:id="52" w:author="Jeff Giroux" w:date="2017-10-27T15:44:00Z" w:initials="JG">
    <w:p w14:paraId="6289C2CF" w14:textId="77777777" w:rsidR="008205D8" w:rsidRDefault="008205D8" w:rsidP="008205D8">
      <w:pPr>
        <w:pStyle w:val="CommentText"/>
      </w:pPr>
      <w:r>
        <w:rPr>
          <w:rStyle w:val="CommentReference"/>
        </w:rPr>
        <w:annotationRef/>
      </w:r>
      <w:r>
        <w:t>This is the meanest trick ever!!!! I should have read the whole lab guide before doing this. I was curious why we weren’t using an F5Networks github supported ARM template in the first place.</w:t>
      </w:r>
    </w:p>
    <w:p w14:paraId="5A035CA2" w14:textId="77777777" w:rsidR="008205D8" w:rsidRDefault="008205D8" w:rsidP="008205D8">
      <w:pPr>
        <w:pStyle w:val="CommentText"/>
      </w:pPr>
    </w:p>
    <w:p w14:paraId="4E05A019" w14:textId="77777777" w:rsidR="008205D8" w:rsidRDefault="008205D8" w:rsidP="008205D8">
      <w:pPr>
        <w:pStyle w:val="CommentText"/>
      </w:pPr>
      <w:r>
        <w:t>I like the idea of making someone do manual stuff, but we already did that in lab 1. Personally, lab 3 was much more painful than I would have expected from an “automated ARM template” lab. Suggestion is to use an actual supported F5 github ARM template for lab #3.</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55115F" w15:done="0"/>
  <w15:commentEx w15:paraId="0A715E95" w15:done="0"/>
  <w15:commentEx w15:paraId="4A780702" w15:done="0"/>
  <w15:commentEx w15:paraId="79B1BE60" w15:done="0"/>
  <w15:commentEx w15:paraId="60BB4D08" w15:done="0"/>
  <w15:commentEx w15:paraId="3DEBAD94" w15:done="0"/>
  <w15:commentEx w15:paraId="156ED538" w15:done="0"/>
  <w15:commentEx w15:paraId="57F67FA3" w15:done="0"/>
  <w15:commentEx w15:paraId="268B7632" w15:paraIdParent="57F67FA3" w15:done="0"/>
  <w15:commentEx w15:paraId="4F4217CE" w15:done="0"/>
  <w15:commentEx w15:paraId="35982A28" w15:done="0"/>
  <w15:commentEx w15:paraId="2995FEB9" w15:done="0"/>
  <w15:commentEx w15:paraId="7A59CFE7" w15:done="0"/>
  <w15:commentEx w15:paraId="4E05A0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55115F" w16cid:durableId="1D9CC23A"/>
  <w16cid:commentId w16cid:paraId="0A715E95" w16cid:durableId="1D9CC2D0"/>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E8AE27" w14:textId="77777777" w:rsidR="00752A0C" w:rsidRDefault="00752A0C" w:rsidP="00293513">
      <w:r>
        <w:separator/>
      </w:r>
    </w:p>
  </w:endnote>
  <w:endnote w:type="continuationSeparator" w:id="0">
    <w:p w14:paraId="218470BF" w14:textId="77777777" w:rsidR="00752A0C" w:rsidRDefault="00752A0C" w:rsidP="002935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Segoe UI">
    <w:altName w:val="Calibri"/>
    <w:charset w:val="00"/>
    <w:family w:val="swiss"/>
    <w:pitch w:val="variable"/>
    <w:sig w:usb0="E10022FF" w:usb1="C000E47F" w:usb2="00000029" w:usb3="00000000" w:csb0="000001D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55710B" w14:textId="39090EA5" w:rsidR="00507581" w:rsidRDefault="00507581">
    <w:pPr>
      <w:pStyle w:val="Footer"/>
      <w:jc w:val="right"/>
    </w:pPr>
    <w:r>
      <w:t xml:space="preserve">Page </w:t>
    </w:r>
    <w:sdt>
      <w:sdtPr>
        <w:id w:val="-18934167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65062">
          <w:rPr>
            <w:noProof/>
          </w:rPr>
          <w:t>1</w:t>
        </w:r>
        <w:r>
          <w:rPr>
            <w:noProof/>
          </w:rPr>
          <w:fldChar w:fldCharType="end"/>
        </w:r>
      </w:sdtContent>
    </w:sdt>
  </w:p>
  <w:p w14:paraId="2D4A7B9B" w14:textId="1AE53CAD" w:rsidR="00507581" w:rsidRDefault="0050758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2AA5B2" w14:textId="77777777" w:rsidR="00752A0C" w:rsidRDefault="00752A0C" w:rsidP="00293513">
      <w:r>
        <w:separator/>
      </w:r>
    </w:p>
  </w:footnote>
  <w:footnote w:type="continuationSeparator" w:id="0">
    <w:p w14:paraId="042E12BD" w14:textId="77777777" w:rsidR="00752A0C" w:rsidRDefault="00752A0C" w:rsidP="002935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A69"/>
    <w:multiLevelType w:val="hybridMultilevel"/>
    <w:tmpl w:val="ABDCCAC4"/>
    <w:lvl w:ilvl="0" w:tplc="AC027B94">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B02D68"/>
    <w:multiLevelType w:val="hybridMultilevel"/>
    <w:tmpl w:val="4EE4F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EC1238"/>
    <w:multiLevelType w:val="multilevel"/>
    <w:tmpl w:val="3740FF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78B62FF"/>
    <w:multiLevelType w:val="hybridMultilevel"/>
    <w:tmpl w:val="5086B1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CE6B03"/>
    <w:multiLevelType w:val="hybridMultilevel"/>
    <w:tmpl w:val="2744B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D21550"/>
    <w:multiLevelType w:val="multilevel"/>
    <w:tmpl w:val="949A4E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302497"/>
    <w:multiLevelType w:val="hybridMultilevel"/>
    <w:tmpl w:val="15D607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061A07"/>
    <w:multiLevelType w:val="multilevel"/>
    <w:tmpl w:val="6AC21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2C36F2"/>
    <w:multiLevelType w:val="hybridMultilevel"/>
    <w:tmpl w:val="2160BF46"/>
    <w:lvl w:ilvl="0" w:tplc="E0D04D62">
      <w:start w:val="3"/>
      <w:numFmt w:val="bullet"/>
      <w:lvlText w:val="-"/>
      <w:lvlJc w:val="left"/>
      <w:pPr>
        <w:ind w:left="720" w:hanging="360"/>
      </w:pPr>
      <w:rPr>
        <w:rFonts w:ascii="Verdana" w:eastAsiaTheme="minorHAnsi"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2717F37"/>
    <w:multiLevelType w:val="multilevel"/>
    <w:tmpl w:val="5B7C3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4F46200"/>
    <w:multiLevelType w:val="hybridMultilevel"/>
    <w:tmpl w:val="CC30F31E"/>
    <w:lvl w:ilvl="0" w:tplc="32E61F00">
      <w:numFmt w:val="bullet"/>
      <w:lvlText w:val="-"/>
      <w:lvlJc w:val="left"/>
      <w:pPr>
        <w:ind w:left="720" w:hanging="360"/>
      </w:pPr>
      <w:rPr>
        <w:rFonts w:ascii="Verdana" w:eastAsiaTheme="minorHAnsi"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62276A"/>
    <w:multiLevelType w:val="multilevel"/>
    <w:tmpl w:val="74BA752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2">
    <w:nsid w:val="2BEE055D"/>
    <w:multiLevelType w:val="multilevel"/>
    <w:tmpl w:val="CFB0121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C13145E"/>
    <w:multiLevelType w:val="hybridMultilevel"/>
    <w:tmpl w:val="FE56BA52"/>
    <w:lvl w:ilvl="0" w:tplc="AC027B94">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A1533C"/>
    <w:multiLevelType w:val="hybridMultilevel"/>
    <w:tmpl w:val="F0AEE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1D5E6A"/>
    <w:multiLevelType w:val="hybridMultilevel"/>
    <w:tmpl w:val="9BA207EA"/>
    <w:lvl w:ilvl="0" w:tplc="AC027B94">
      <w:start w:val="1"/>
      <w:numFmt w:val="bullet"/>
      <w:lvlText w:val=""/>
      <w:lvlJc w:val="left"/>
      <w:pPr>
        <w:ind w:left="720" w:hanging="360"/>
      </w:pPr>
      <w:rPr>
        <w:rFonts w:ascii="Symbol" w:hAnsi="Symbol" w:hint="default"/>
        <w:color w:val="FF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1E94904"/>
    <w:multiLevelType w:val="multilevel"/>
    <w:tmpl w:val="AE5C83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3833247"/>
    <w:multiLevelType w:val="hybridMultilevel"/>
    <w:tmpl w:val="7E203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E10E2F"/>
    <w:multiLevelType w:val="multilevel"/>
    <w:tmpl w:val="9A66DA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B8F521E"/>
    <w:multiLevelType w:val="hybridMultilevel"/>
    <w:tmpl w:val="4420DA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F6B5A1B"/>
    <w:multiLevelType w:val="hybridMultilevel"/>
    <w:tmpl w:val="759E8ED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5EE23C0"/>
    <w:multiLevelType w:val="multilevel"/>
    <w:tmpl w:val="614AF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8C92C7E"/>
    <w:multiLevelType w:val="hybridMultilevel"/>
    <w:tmpl w:val="15D607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662CE2"/>
    <w:multiLevelType w:val="multilevel"/>
    <w:tmpl w:val="297E4D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C501994"/>
    <w:multiLevelType w:val="multilevel"/>
    <w:tmpl w:val="CBB8DE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C8756C1"/>
    <w:multiLevelType w:val="hybridMultilevel"/>
    <w:tmpl w:val="FF7CD096"/>
    <w:lvl w:ilvl="0" w:tplc="AC027B94">
      <w:start w:val="1"/>
      <w:numFmt w:val="bullet"/>
      <w:lvlText w:val=""/>
      <w:lvlJc w:val="left"/>
      <w:pPr>
        <w:ind w:left="720" w:hanging="360"/>
      </w:pPr>
      <w:rPr>
        <w:rFonts w:ascii="Symbol" w:hAnsi="Symbol" w:hint="default"/>
        <w:color w:val="FF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3B543C3"/>
    <w:multiLevelType w:val="hybridMultilevel"/>
    <w:tmpl w:val="BAD2BFAC"/>
    <w:lvl w:ilvl="0" w:tplc="AC027B94">
      <w:start w:val="1"/>
      <w:numFmt w:val="bullet"/>
      <w:lvlText w:val=""/>
      <w:lvlJc w:val="left"/>
      <w:pPr>
        <w:ind w:left="720" w:hanging="360"/>
      </w:pPr>
      <w:rPr>
        <w:rFonts w:ascii="Symbol" w:hAnsi="Symbol" w:hint="default"/>
        <w:color w:val="FF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16"/>
  </w:num>
  <w:num w:numId="4">
    <w:abstractNumId w:val="24"/>
  </w:num>
  <w:num w:numId="5">
    <w:abstractNumId w:val="2"/>
  </w:num>
  <w:num w:numId="6">
    <w:abstractNumId w:val="12"/>
  </w:num>
  <w:num w:numId="7">
    <w:abstractNumId w:val="26"/>
  </w:num>
  <w:num w:numId="8">
    <w:abstractNumId w:val="15"/>
  </w:num>
  <w:num w:numId="9">
    <w:abstractNumId w:val="21"/>
  </w:num>
  <w:num w:numId="10">
    <w:abstractNumId w:val="25"/>
  </w:num>
  <w:num w:numId="11">
    <w:abstractNumId w:val="20"/>
  </w:num>
  <w:num w:numId="12">
    <w:abstractNumId w:val="8"/>
  </w:num>
  <w:num w:numId="13">
    <w:abstractNumId w:val="7"/>
  </w:num>
  <w:num w:numId="14">
    <w:abstractNumId w:val="5"/>
  </w:num>
  <w:num w:numId="15">
    <w:abstractNumId w:val="18"/>
  </w:num>
  <w:num w:numId="16">
    <w:abstractNumId w:val="19"/>
  </w:num>
  <w:num w:numId="17">
    <w:abstractNumId w:val="22"/>
  </w:num>
  <w:num w:numId="18">
    <w:abstractNumId w:val="3"/>
  </w:num>
  <w:num w:numId="19">
    <w:abstractNumId w:val="10"/>
  </w:num>
  <w:num w:numId="20">
    <w:abstractNumId w:val="6"/>
  </w:num>
  <w:num w:numId="21">
    <w:abstractNumId w:val="11"/>
  </w:num>
  <w:num w:numId="22">
    <w:abstractNumId w:val="13"/>
  </w:num>
  <w:num w:numId="23">
    <w:abstractNumId w:val="0"/>
  </w:num>
  <w:num w:numId="24">
    <w:abstractNumId w:val="4"/>
  </w:num>
  <w:num w:numId="25">
    <w:abstractNumId w:val="1"/>
  </w:num>
  <w:num w:numId="26">
    <w:abstractNumId w:val="14"/>
  </w:num>
  <w:num w:numId="27">
    <w:abstractNumId w:val="1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Adrian">
    <w15:presenceInfo w15:providerId="None" w15:userId="Chris Adrian"/>
  </w15:person>
  <w15:person w15:author="Jeff Giroux">
    <w15:presenceInfo w15:providerId="AD" w15:userId="S-1-5-21-2114788981-1653766190-837300805-951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activeWritingStyle w:appName="MSWord" w:lang="en-GB" w:vendorID="64" w:dllVersion="131078" w:nlCheck="1" w:checkStyle="0"/>
  <w:activeWritingStyle w:appName="MSWord" w:lang="en-US" w:vendorID="64" w:dllVersion="131078" w:nlCheck="1" w:checkStyle="0"/>
  <w:activeWritingStyle w:appName="MSWord" w:lang="fr-FR" w:vendorID="64" w:dllVersion="131078" w:nlCheck="1" w:checkStyle="0"/>
  <w:proofState w:grammar="clean"/>
  <w:revisionView w:markup="0"/>
  <w:doNotTrackMov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DAF"/>
    <w:rsid w:val="00005223"/>
    <w:rsid w:val="00006EC4"/>
    <w:rsid w:val="0001054C"/>
    <w:rsid w:val="00012A19"/>
    <w:rsid w:val="00013804"/>
    <w:rsid w:val="00016D11"/>
    <w:rsid w:val="00025579"/>
    <w:rsid w:val="00030219"/>
    <w:rsid w:val="000346EB"/>
    <w:rsid w:val="00035233"/>
    <w:rsid w:val="00042679"/>
    <w:rsid w:val="0004478F"/>
    <w:rsid w:val="00044C8E"/>
    <w:rsid w:val="00045754"/>
    <w:rsid w:val="00051836"/>
    <w:rsid w:val="00056D9F"/>
    <w:rsid w:val="000630C9"/>
    <w:rsid w:val="00063329"/>
    <w:rsid w:val="00064BA4"/>
    <w:rsid w:val="000656EE"/>
    <w:rsid w:val="0006597A"/>
    <w:rsid w:val="000736A1"/>
    <w:rsid w:val="0007506A"/>
    <w:rsid w:val="0007678F"/>
    <w:rsid w:val="00080E4F"/>
    <w:rsid w:val="00080F93"/>
    <w:rsid w:val="0008361A"/>
    <w:rsid w:val="000837DE"/>
    <w:rsid w:val="00086344"/>
    <w:rsid w:val="00086929"/>
    <w:rsid w:val="00093709"/>
    <w:rsid w:val="000A146F"/>
    <w:rsid w:val="000A4005"/>
    <w:rsid w:val="000A4208"/>
    <w:rsid w:val="000A6548"/>
    <w:rsid w:val="000B043B"/>
    <w:rsid w:val="000B40FE"/>
    <w:rsid w:val="000B70C0"/>
    <w:rsid w:val="000C4A87"/>
    <w:rsid w:val="000D0D3E"/>
    <w:rsid w:val="000D3275"/>
    <w:rsid w:val="000D32A6"/>
    <w:rsid w:val="000D3D23"/>
    <w:rsid w:val="000D5601"/>
    <w:rsid w:val="000E1D9B"/>
    <w:rsid w:val="000E2890"/>
    <w:rsid w:val="000E49D1"/>
    <w:rsid w:val="000E68EA"/>
    <w:rsid w:val="000F0FBE"/>
    <w:rsid w:val="000F114E"/>
    <w:rsid w:val="000F132A"/>
    <w:rsid w:val="000F395A"/>
    <w:rsid w:val="000F4C88"/>
    <w:rsid w:val="001024BC"/>
    <w:rsid w:val="001045C5"/>
    <w:rsid w:val="0010519F"/>
    <w:rsid w:val="00105296"/>
    <w:rsid w:val="001102BA"/>
    <w:rsid w:val="001128EE"/>
    <w:rsid w:val="0011373C"/>
    <w:rsid w:val="001149D6"/>
    <w:rsid w:val="00117F51"/>
    <w:rsid w:val="0012021D"/>
    <w:rsid w:val="00120811"/>
    <w:rsid w:val="00120DDF"/>
    <w:rsid w:val="00123564"/>
    <w:rsid w:val="00124A0F"/>
    <w:rsid w:val="00130DF3"/>
    <w:rsid w:val="00131564"/>
    <w:rsid w:val="0013391C"/>
    <w:rsid w:val="001346AF"/>
    <w:rsid w:val="0013668C"/>
    <w:rsid w:val="00140011"/>
    <w:rsid w:val="00140CE1"/>
    <w:rsid w:val="0014145E"/>
    <w:rsid w:val="00145092"/>
    <w:rsid w:val="001520F4"/>
    <w:rsid w:val="00153CEA"/>
    <w:rsid w:val="001540DD"/>
    <w:rsid w:val="00154CEF"/>
    <w:rsid w:val="00155395"/>
    <w:rsid w:val="001644D7"/>
    <w:rsid w:val="00165756"/>
    <w:rsid w:val="00171AA1"/>
    <w:rsid w:val="00173871"/>
    <w:rsid w:val="001762DE"/>
    <w:rsid w:val="00176EED"/>
    <w:rsid w:val="00182D1E"/>
    <w:rsid w:val="001849C9"/>
    <w:rsid w:val="00186DC3"/>
    <w:rsid w:val="001877B2"/>
    <w:rsid w:val="00190454"/>
    <w:rsid w:val="00191B26"/>
    <w:rsid w:val="00193CA7"/>
    <w:rsid w:val="00194467"/>
    <w:rsid w:val="00197AB3"/>
    <w:rsid w:val="001A0847"/>
    <w:rsid w:val="001A1503"/>
    <w:rsid w:val="001A168B"/>
    <w:rsid w:val="001A271D"/>
    <w:rsid w:val="001A5C8A"/>
    <w:rsid w:val="001A61EE"/>
    <w:rsid w:val="001A682A"/>
    <w:rsid w:val="001A697B"/>
    <w:rsid w:val="001B2038"/>
    <w:rsid w:val="001B7AAE"/>
    <w:rsid w:val="001C3238"/>
    <w:rsid w:val="001C5901"/>
    <w:rsid w:val="001C5917"/>
    <w:rsid w:val="001C66D1"/>
    <w:rsid w:val="001C6C1E"/>
    <w:rsid w:val="001D1088"/>
    <w:rsid w:val="001D3ED7"/>
    <w:rsid w:val="001D4DCB"/>
    <w:rsid w:val="001D4E09"/>
    <w:rsid w:val="001D5238"/>
    <w:rsid w:val="001D6DB6"/>
    <w:rsid w:val="001E055C"/>
    <w:rsid w:val="001E1DB5"/>
    <w:rsid w:val="001F10C6"/>
    <w:rsid w:val="002004BF"/>
    <w:rsid w:val="0020056B"/>
    <w:rsid w:val="002009D1"/>
    <w:rsid w:val="00200EB7"/>
    <w:rsid w:val="002102C7"/>
    <w:rsid w:val="00211ED4"/>
    <w:rsid w:val="00214879"/>
    <w:rsid w:val="00220728"/>
    <w:rsid w:val="00221E63"/>
    <w:rsid w:val="002226E3"/>
    <w:rsid w:val="00223010"/>
    <w:rsid w:val="00224134"/>
    <w:rsid w:val="0022485E"/>
    <w:rsid w:val="00230111"/>
    <w:rsid w:val="002319FC"/>
    <w:rsid w:val="00232D09"/>
    <w:rsid w:val="002347F5"/>
    <w:rsid w:val="00236BEF"/>
    <w:rsid w:val="00237B6A"/>
    <w:rsid w:val="00242C69"/>
    <w:rsid w:val="00252450"/>
    <w:rsid w:val="0025255F"/>
    <w:rsid w:val="00253DD3"/>
    <w:rsid w:val="00254098"/>
    <w:rsid w:val="00254A5F"/>
    <w:rsid w:val="00255228"/>
    <w:rsid w:val="00257575"/>
    <w:rsid w:val="00257C57"/>
    <w:rsid w:val="00262871"/>
    <w:rsid w:val="00262E63"/>
    <w:rsid w:val="002646D8"/>
    <w:rsid w:val="00265691"/>
    <w:rsid w:val="002709D9"/>
    <w:rsid w:val="00270DB4"/>
    <w:rsid w:val="002725FF"/>
    <w:rsid w:val="002757FE"/>
    <w:rsid w:val="00275A95"/>
    <w:rsid w:val="00276969"/>
    <w:rsid w:val="00282388"/>
    <w:rsid w:val="00287E25"/>
    <w:rsid w:val="00290467"/>
    <w:rsid w:val="00291CEC"/>
    <w:rsid w:val="00293513"/>
    <w:rsid w:val="002937E4"/>
    <w:rsid w:val="00295259"/>
    <w:rsid w:val="00296F5F"/>
    <w:rsid w:val="002977E6"/>
    <w:rsid w:val="002A2990"/>
    <w:rsid w:val="002A2DAF"/>
    <w:rsid w:val="002A2E84"/>
    <w:rsid w:val="002A385A"/>
    <w:rsid w:val="002A4955"/>
    <w:rsid w:val="002A5EB2"/>
    <w:rsid w:val="002B014B"/>
    <w:rsid w:val="002B0E32"/>
    <w:rsid w:val="002B15C8"/>
    <w:rsid w:val="002B4C6A"/>
    <w:rsid w:val="002B4FE2"/>
    <w:rsid w:val="002B5BE1"/>
    <w:rsid w:val="002C2C63"/>
    <w:rsid w:val="002C34E3"/>
    <w:rsid w:val="002C6E3F"/>
    <w:rsid w:val="002D2ED2"/>
    <w:rsid w:val="002D3BB4"/>
    <w:rsid w:val="002D52F3"/>
    <w:rsid w:val="002D66C0"/>
    <w:rsid w:val="002E1447"/>
    <w:rsid w:val="002E7983"/>
    <w:rsid w:val="002F0966"/>
    <w:rsid w:val="002F0A03"/>
    <w:rsid w:val="002F281B"/>
    <w:rsid w:val="002F2A60"/>
    <w:rsid w:val="002F4B90"/>
    <w:rsid w:val="002F4F1A"/>
    <w:rsid w:val="002F570A"/>
    <w:rsid w:val="002F7823"/>
    <w:rsid w:val="00307A20"/>
    <w:rsid w:val="00310C10"/>
    <w:rsid w:val="003132D5"/>
    <w:rsid w:val="00313FAA"/>
    <w:rsid w:val="00315DFD"/>
    <w:rsid w:val="00316D50"/>
    <w:rsid w:val="00336390"/>
    <w:rsid w:val="00340E91"/>
    <w:rsid w:val="00343610"/>
    <w:rsid w:val="00347DD6"/>
    <w:rsid w:val="00351E6D"/>
    <w:rsid w:val="00356FD6"/>
    <w:rsid w:val="00360F14"/>
    <w:rsid w:val="0036344A"/>
    <w:rsid w:val="00365767"/>
    <w:rsid w:val="003747D7"/>
    <w:rsid w:val="00374CEF"/>
    <w:rsid w:val="00374FB6"/>
    <w:rsid w:val="003754D1"/>
    <w:rsid w:val="00376DD3"/>
    <w:rsid w:val="003812B7"/>
    <w:rsid w:val="00381F08"/>
    <w:rsid w:val="003829E7"/>
    <w:rsid w:val="00384909"/>
    <w:rsid w:val="00386C57"/>
    <w:rsid w:val="003904F3"/>
    <w:rsid w:val="00394A4B"/>
    <w:rsid w:val="00395B6D"/>
    <w:rsid w:val="0039645D"/>
    <w:rsid w:val="003971A2"/>
    <w:rsid w:val="003A3D64"/>
    <w:rsid w:val="003A4416"/>
    <w:rsid w:val="003A62B6"/>
    <w:rsid w:val="003B1468"/>
    <w:rsid w:val="003B1DD3"/>
    <w:rsid w:val="003B3E2A"/>
    <w:rsid w:val="003B61AE"/>
    <w:rsid w:val="003B64B6"/>
    <w:rsid w:val="003C4D4D"/>
    <w:rsid w:val="003C50CC"/>
    <w:rsid w:val="003C688B"/>
    <w:rsid w:val="003C763E"/>
    <w:rsid w:val="003D1BD9"/>
    <w:rsid w:val="003E1E7D"/>
    <w:rsid w:val="003E2DA3"/>
    <w:rsid w:val="003E2FF2"/>
    <w:rsid w:val="003E480B"/>
    <w:rsid w:val="003E5D23"/>
    <w:rsid w:val="003F1D54"/>
    <w:rsid w:val="003F3356"/>
    <w:rsid w:val="003F4C62"/>
    <w:rsid w:val="0040529D"/>
    <w:rsid w:val="004068A1"/>
    <w:rsid w:val="00406D23"/>
    <w:rsid w:val="00406E96"/>
    <w:rsid w:val="00413439"/>
    <w:rsid w:val="00416F30"/>
    <w:rsid w:val="00433B27"/>
    <w:rsid w:val="004402AC"/>
    <w:rsid w:val="004407C0"/>
    <w:rsid w:val="00440820"/>
    <w:rsid w:val="004410E5"/>
    <w:rsid w:val="0044560A"/>
    <w:rsid w:val="00446AFF"/>
    <w:rsid w:val="00447392"/>
    <w:rsid w:val="00451FE9"/>
    <w:rsid w:val="00453626"/>
    <w:rsid w:val="0045497A"/>
    <w:rsid w:val="004553D0"/>
    <w:rsid w:val="00455446"/>
    <w:rsid w:val="00460BB8"/>
    <w:rsid w:val="004612EC"/>
    <w:rsid w:val="00463FEB"/>
    <w:rsid w:val="00465E42"/>
    <w:rsid w:val="00466C54"/>
    <w:rsid w:val="0047044C"/>
    <w:rsid w:val="00472128"/>
    <w:rsid w:val="0047239A"/>
    <w:rsid w:val="00475866"/>
    <w:rsid w:val="00477CF7"/>
    <w:rsid w:val="00483DCE"/>
    <w:rsid w:val="00485777"/>
    <w:rsid w:val="00486C57"/>
    <w:rsid w:val="00486C60"/>
    <w:rsid w:val="0049071F"/>
    <w:rsid w:val="004925F1"/>
    <w:rsid w:val="004927ED"/>
    <w:rsid w:val="00495885"/>
    <w:rsid w:val="00497DC2"/>
    <w:rsid w:val="00497F17"/>
    <w:rsid w:val="004A2533"/>
    <w:rsid w:val="004A3CBB"/>
    <w:rsid w:val="004A5DFD"/>
    <w:rsid w:val="004A678D"/>
    <w:rsid w:val="004A6D12"/>
    <w:rsid w:val="004B3FE3"/>
    <w:rsid w:val="004B50DF"/>
    <w:rsid w:val="004C08EA"/>
    <w:rsid w:val="004C639C"/>
    <w:rsid w:val="004D019C"/>
    <w:rsid w:val="004E0EF5"/>
    <w:rsid w:val="004E3D91"/>
    <w:rsid w:val="004E56A0"/>
    <w:rsid w:val="004E6232"/>
    <w:rsid w:val="004E7197"/>
    <w:rsid w:val="004F016F"/>
    <w:rsid w:val="004F0327"/>
    <w:rsid w:val="004F289F"/>
    <w:rsid w:val="004F3FAE"/>
    <w:rsid w:val="004F49D4"/>
    <w:rsid w:val="004F5253"/>
    <w:rsid w:val="004F6D28"/>
    <w:rsid w:val="004F7B8C"/>
    <w:rsid w:val="005012F8"/>
    <w:rsid w:val="00501E7F"/>
    <w:rsid w:val="00506451"/>
    <w:rsid w:val="00507581"/>
    <w:rsid w:val="00513CB8"/>
    <w:rsid w:val="00521472"/>
    <w:rsid w:val="00527DB2"/>
    <w:rsid w:val="00541287"/>
    <w:rsid w:val="00541599"/>
    <w:rsid w:val="005439A3"/>
    <w:rsid w:val="0054495C"/>
    <w:rsid w:val="00553750"/>
    <w:rsid w:val="005549BD"/>
    <w:rsid w:val="0055626F"/>
    <w:rsid w:val="00556765"/>
    <w:rsid w:val="00561525"/>
    <w:rsid w:val="0056294D"/>
    <w:rsid w:val="00573039"/>
    <w:rsid w:val="005737A8"/>
    <w:rsid w:val="005777B8"/>
    <w:rsid w:val="0058345A"/>
    <w:rsid w:val="005866C0"/>
    <w:rsid w:val="0059158D"/>
    <w:rsid w:val="00592758"/>
    <w:rsid w:val="00595C19"/>
    <w:rsid w:val="0059730C"/>
    <w:rsid w:val="0059753E"/>
    <w:rsid w:val="005A1A64"/>
    <w:rsid w:val="005A1BD9"/>
    <w:rsid w:val="005A397E"/>
    <w:rsid w:val="005A4D6C"/>
    <w:rsid w:val="005A6852"/>
    <w:rsid w:val="005A7820"/>
    <w:rsid w:val="005B044F"/>
    <w:rsid w:val="005B0B51"/>
    <w:rsid w:val="005B4D01"/>
    <w:rsid w:val="005C06F3"/>
    <w:rsid w:val="005C2181"/>
    <w:rsid w:val="005C56A3"/>
    <w:rsid w:val="005C63DD"/>
    <w:rsid w:val="005D0D1A"/>
    <w:rsid w:val="005D0DA7"/>
    <w:rsid w:val="005D5124"/>
    <w:rsid w:val="005D51DE"/>
    <w:rsid w:val="005D6458"/>
    <w:rsid w:val="005E2C74"/>
    <w:rsid w:val="005E2F17"/>
    <w:rsid w:val="005F121E"/>
    <w:rsid w:val="005F13F8"/>
    <w:rsid w:val="005F30A7"/>
    <w:rsid w:val="006009B9"/>
    <w:rsid w:val="00600D97"/>
    <w:rsid w:val="00604836"/>
    <w:rsid w:val="00605B7B"/>
    <w:rsid w:val="00606B46"/>
    <w:rsid w:val="0061043E"/>
    <w:rsid w:val="00617892"/>
    <w:rsid w:val="006231F0"/>
    <w:rsid w:val="00623555"/>
    <w:rsid w:val="0062393D"/>
    <w:rsid w:val="00623A12"/>
    <w:rsid w:val="00625022"/>
    <w:rsid w:val="00630958"/>
    <w:rsid w:val="0063685E"/>
    <w:rsid w:val="00636BCC"/>
    <w:rsid w:val="006406A7"/>
    <w:rsid w:val="00643922"/>
    <w:rsid w:val="00645835"/>
    <w:rsid w:val="0065093E"/>
    <w:rsid w:val="0065142B"/>
    <w:rsid w:val="006530E2"/>
    <w:rsid w:val="00653AA2"/>
    <w:rsid w:val="006541C9"/>
    <w:rsid w:val="0065497A"/>
    <w:rsid w:val="00656952"/>
    <w:rsid w:val="00663E7E"/>
    <w:rsid w:val="00664593"/>
    <w:rsid w:val="0066726B"/>
    <w:rsid w:val="00674437"/>
    <w:rsid w:val="00674549"/>
    <w:rsid w:val="0068182D"/>
    <w:rsid w:val="00684716"/>
    <w:rsid w:val="006859C0"/>
    <w:rsid w:val="0069406C"/>
    <w:rsid w:val="00694E20"/>
    <w:rsid w:val="00697F45"/>
    <w:rsid w:val="006A04EC"/>
    <w:rsid w:val="006A37BA"/>
    <w:rsid w:val="006A4A4B"/>
    <w:rsid w:val="006A52B7"/>
    <w:rsid w:val="006B0E38"/>
    <w:rsid w:val="006B3250"/>
    <w:rsid w:val="006B3C94"/>
    <w:rsid w:val="006B5E4A"/>
    <w:rsid w:val="006C0E99"/>
    <w:rsid w:val="006C0E9D"/>
    <w:rsid w:val="006C1C2E"/>
    <w:rsid w:val="006C422E"/>
    <w:rsid w:val="006C7B7B"/>
    <w:rsid w:val="006C7DD8"/>
    <w:rsid w:val="006D1F47"/>
    <w:rsid w:val="006D222E"/>
    <w:rsid w:val="006D4756"/>
    <w:rsid w:val="006D6170"/>
    <w:rsid w:val="006D72C2"/>
    <w:rsid w:val="006D7510"/>
    <w:rsid w:val="006E06B8"/>
    <w:rsid w:val="006E2B9C"/>
    <w:rsid w:val="006E6370"/>
    <w:rsid w:val="006E7EBE"/>
    <w:rsid w:val="006F5295"/>
    <w:rsid w:val="006F7862"/>
    <w:rsid w:val="00700836"/>
    <w:rsid w:val="00700C03"/>
    <w:rsid w:val="007070F6"/>
    <w:rsid w:val="00712606"/>
    <w:rsid w:val="007131D1"/>
    <w:rsid w:val="007139A9"/>
    <w:rsid w:val="00714836"/>
    <w:rsid w:val="00715674"/>
    <w:rsid w:val="007213B2"/>
    <w:rsid w:val="00721F9A"/>
    <w:rsid w:val="007322FB"/>
    <w:rsid w:val="0073560F"/>
    <w:rsid w:val="007376C9"/>
    <w:rsid w:val="00740986"/>
    <w:rsid w:val="00741765"/>
    <w:rsid w:val="00742D0D"/>
    <w:rsid w:val="00744357"/>
    <w:rsid w:val="007452DC"/>
    <w:rsid w:val="007453CA"/>
    <w:rsid w:val="00745916"/>
    <w:rsid w:val="00746F8C"/>
    <w:rsid w:val="007517F1"/>
    <w:rsid w:val="00752A0C"/>
    <w:rsid w:val="00755B63"/>
    <w:rsid w:val="00757CC4"/>
    <w:rsid w:val="00757ECF"/>
    <w:rsid w:val="007605D0"/>
    <w:rsid w:val="00761E1A"/>
    <w:rsid w:val="00764456"/>
    <w:rsid w:val="00770413"/>
    <w:rsid w:val="00774F19"/>
    <w:rsid w:val="00774F6F"/>
    <w:rsid w:val="00776E3C"/>
    <w:rsid w:val="007771CB"/>
    <w:rsid w:val="0078335A"/>
    <w:rsid w:val="007863CA"/>
    <w:rsid w:val="007878AF"/>
    <w:rsid w:val="00791816"/>
    <w:rsid w:val="00793321"/>
    <w:rsid w:val="0079643B"/>
    <w:rsid w:val="007A20E9"/>
    <w:rsid w:val="007A4E5E"/>
    <w:rsid w:val="007A5FF5"/>
    <w:rsid w:val="007A6F67"/>
    <w:rsid w:val="007B24D5"/>
    <w:rsid w:val="007B3667"/>
    <w:rsid w:val="007B3953"/>
    <w:rsid w:val="007B5782"/>
    <w:rsid w:val="007B7777"/>
    <w:rsid w:val="007C2B64"/>
    <w:rsid w:val="007C59EF"/>
    <w:rsid w:val="007C7712"/>
    <w:rsid w:val="007D0E94"/>
    <w:rsid w:val="007D13DD"/>
    <w:rsid w:val="007D1810"/>
    <w:rsid w:val="007D3E66"/>
    <w:rsid w:val="007D5781"/>
    <w:rsid w:val="007D7F34"/>
    <w:rsid w:val="007E74EC"/>
    <w:rsid w:val="007F0ED6"/>
    <w:rsid w:val="007F0FE0"/>
    <w:rsid w:val="007F2A66"/>
    <w:rsid w:val="007F3727"/>
    <w:rsid w:val="007F38DC"/>
    <w:rsid w:val="008071C2"/>
    <w:rsid w:val="008076C8"/>
    <w:rsid w:val="0081105E"/>
    <w:rsid w:val="00812460"/>
    <w:rsid w:val="008138B4"/>
    <w:rsid w:val="00816D0A"/>
    <w:rsid w:val="0081775E"/>
    <w:rsid w:val="008205D8"/>
    <w:rsid w:val="00820E71"/>
    <w:rsid w:val="008228CF"/>
    <w:rsid w:val="008319C8"/>
    <w:rsid w:val="008367C3"/>
    <w:rsid w:val="00836818"/>
    <w:rsid w:val="008378AE"/>
    <w:rsid w:val="00840393"/>
    <w:rsid w:val="00841DA2"/>
    <w:rsid w:val="00843268"/>
    <w:rsid w:val="00844A58"/>
    <w:rsid w:val="00852774"/>
    <w:rsid w:val="008529C9"/>
    <w:rsid w:val="00852E42"/>
    <w:rsid w:val="00853794"/>
    <w:rsid w:val="008543A1"/>
    <w:rsid w:val="00854BA6"/>
    <w:rsid w:val="00861344"/>
    <w:rsid w:val="00861467"/>
    <w:rsid w:val="00861EC9"/>
    <w:rsid w:val="008657FA"/>
    <w:rsid w:val="00867988"/>
    <w:rsid w:val="0087461C"/>
    <w:rsid w:val="00887A12"/>
    <w:rsid w:val="00887F45"/>
    <w:rsid w:val="0089063F"/>
    <w:rsid w:val="00890FDE"/>
    <w:rsid w:val="008919E2"/>
    <w:rsid w:val="00892503"/>
    <w:rsid w:val="00892F95"/>
    <w:rsid w:val="0089338A"/>
    <w:rsid w:val="008943F6"/>
    <w:rsid w:val="008A1DAA"/>
    <w:rsid w:val="008A4219"/>
    <w:rsid w:val="008A4D2F"/>
    <w:rsid w:val="008A4E45"/>
    <w:rsid w:val="008A5EDD"/>
    <w:rsid w:val="008B2786"/>
    <w:rsid w:val="008B2DB7"/>
    <w:rsid w:val="008B42C7"/>
    <w:rsid w:val="008B65B5"/>
    <w:rsid w:val="008B7348"/>
    <w:rsid w:val="008C17E3"/>
    <w:rsid w:val="008C22B1"/>
    <w:rsid w:val="008C2687"/>
    <w:rsid w:val="008C277A"/>
    <w:rsid w:val="008C3B4E"/>
    <w:rsid w:val="008C49F8"/>
    <w:rsid w:val="008C7120"/>
    <w:rsid w:val="008C7CBD"/>
    <w:rsid w:val="008D1DEB"/>
    <w:rsid w:val="008D24AB"/>
    <w:rsid w:val="008D2D59"/>
    <w:rsid w:val="008D3613"/>
    <w:rsid w:val="008D3A09"/>
    <w:rsid w:val="008D4202"/>
    <w:rsid w:val="008D570B"/>
    <w:rsid w:val="008D6265"/>
    <w:rsid w:val="008E0172"/>
    <w:rsid w:val="008E0ECE"/>
    <w:rsid w:val="008E197C"/>
    <w:rsid w:val="008E2B3F"/>
    <w:rsid w:val="008F0DCD"/>
    <w:rsid w:val="008F2BD4"/>
    <w:rsid w:val="008F2E6F"/>
    <w:rsid w:val="0090060C"/>
    <w:rsid w:val="009011E5"/>
    <w:rsid w:val="00903C12"/>
    <w:rsid w:val="009148D8"/>
    <w:rsid w:val="0091526E"/>
    <w:rsid w:val="00917C9B"/>
    <w:rsid w:val="00922833"/>
    <w:rsid w:val="00925E17"/>
    <w:rsid w:val="00926AC4"/>
    <w:rsid w:val="00926F8F"/>
    <w:rsid w:val="0093011F"/>
    <w:rsid w:val="00930240"/>
    <w:rsid w:val="00931D12"/>
    <w:rsid w:val="0093334F"/>
    <w:rsid w:val="0093467A"/>
    <w:rsid w:val="00934A11"/>
    <w:rsid w:val="00934F0E"/>
    <w:rsid w:val="0093509D"/>
    <w:rsid w:val="009358EB"/>
    <w:rsid w:val="00942ACD"/>
    <w:rsid w:val="00946A9D"/>
    <w:rsid w:val="00947C58"/>
    <w:rsid w:val="0095642F"/>
    <w:rsid w:val="009573C5"/>
    <w:rsid w:val="00957D50"/>
    <w:rsid w:val="009616BD"/>
    <w:rsid w:val="00961DDD"/>
    <w:rsid w:val="009621AF"/>
    <w:rsid w:val="00962B11"/>
    <w:rsid w:val="009656DA"/>
    <w:rsid w:val="00966599"/>
    <w:rsid w:val="00971F1D"/>
    <w:rsid w:val="00982E6E"/>
    <w:rsid w:val="00984259"/>
    <w:rsid w:val="00985EB1"/>
    <w:rsid w:val="0098622F"/>
    <w:rsid w:val="0098787D"/>
    <w:rsid w:val="009920A8"/>
    <w:rsid w:val="00992461"/>
    <w:rsid w:val="009B00B6"/>
    <w:rsid w:val="009B058E"/>
    <w:rsid w:val="009B25AB"/>
    <w:rsid w:val="009C5C90"/>
    <w:rsid w:val="009D099F"/>
    <w:rsid w:val="009D1C69"/>
    <w:rsid w:val="009D6424"/>
    <w:rsid w:val="009D663A"/>
    <w:rsid w:val="009D663B"/>
    <w:rsid w:val="009E1C86"/>
    <w:rsid w:val="009E4AEA"/>
    <w:rsid w:val="009E76D7"/>
    <w:rsid w:val="009F205E"/>
    <w:rsid w:val="009F3889"/>
    <w:rsid w:val="009F46B5"/>
    <w:rsid w:val="00A00FA9"/>
    <w:rsid w:val="00A04D5E"/>
    <w:rsid w:val="00A058A2"/>
    <w:rsid w:val="00A05FD6"/>
    <w:rsid w:val="00A12510"/>
    <w:rsid w:val="00A126F0"/>
    <w:rsid w:val="00A16F5E"/>
    <w:rsid w:val="00A22A77"/>
    <w:rsid w:val="00A25742"/>
    <w:rsid w:val="00A31550"/>
    <w:rsid w:val="00A32CA7"/>
    <w:rsid w:val="00A35492"/>
    <w:rsid w:val="00A3566F"/>
    <w:rsid w:val="00A3609E"/>
    <w:rsid w:val="00A37351"/>
    <w:rsid w:val="00A37BFC"/>
    <w:rsid w:val="00A43891"/>
    <w:rsid w:val="00A43F85"/>
    <w:rsid w:val="00A51332"/>
    <w:rsid w:val="00A51C18"/>
    <w:rsid w:val="00A53A0E"/>
    <w:rsid w:val="00A5463F"/>
    <w:rsid w:val="00A56215"/>
    <w:rsid w:val="00A578EE"/>
    <w:rsid w:val="00A62239"/>
    <w:rsid w:val="00A6752A"/>
    <w:rsid w:val="00A67671"/>
    <w:rsid w:val="00A67744"/>
    <w:rsid w:val="00A67E7D"/>
    <w:rsid w:val="00A7651A"/>
    <w:rsid w:val="00A84177"/>
    <w:rsid w:val="00A9151F"/>
    <w:rsid w:val="00A91F73"/>
    <w:rsid w:val="00A932B5"/>
    <w:rsid w:val="00A9455D"/>
    <w:rsid w:val="00A957AF"/>
    <w:rsid w:val="00A962A1"/>
    <w:rsid w:val="00AA09DD"/>
    <w:rsid w:val="00AA11FC"/>
    <w:rsid w:val="00AA25B2"/>
    <w:rsid w:val="00AA3A6E"/>
    <w:rsid w:val="00AA4EAC"/>
    <w:rsid w:val="00AA5E87"/>
    <w:rsid w:val="00AB44B6"/>
    <w:rsid w:val="00AB7741"/>
    <w:rsid w:val="00AC0E47"/>
    <w:rsid w:val="00AC1533"/>
    <w:rsid w:val="00AC60F8"/>
    <w:rsid w:val="00AC66ED"/>
    <w:rsid w:val="00AD0A3E"/>
    <w:rsid w:val="00AE7574"/>
    <w:rsid w:val="00AF20D8"/>
    <w:rsid w:val="00AF3AF1"/>
    <w:rsid w:val="00AF505E"/>
    <w:rsid w:val="00AF56EE"/>
    <w:rsid w:val="00AF7CCF"/>
    <w:rsid w:val="00B021F4"/>
    <w:rsid w:val="00B02614"/>
    <w:rsid w:val="00B026CD"/>
    <w:rsid w:val="00B02908"/>
    <w:rsid w:val="00B03DB4"/>
    <w:rsid w:val="00B07E07"/>
    <w:rsid w:val="00B10E1D"/>
    <w:rsid w:val="00B10F93"/>
    <w:rsid w:val="00B1626C"/>
    <w:rsid w:val="00B16350"/>
    <w:rsid w:val="00B23619"/>
    <w:rsid w:val="00B24F24"/>
    <w:rsid w:val="00B2536F"/>
    <w:rsid w:val="00B303F2"/>
    <w:rsid w:val="00B323EB"/>
    <w:rsid w:val="00B35435"/>
    <w:rsid w:val="00B4102A"/>
    <w:rsid w:val="00B42097"/>
    <w:rsid w:val="00B4254A"/>
    <w:rsid w:val="00B4492D"/>
    <w:rsid w:val="00B4494A"/>
    <w:rsid w:val="00B44D04"/>
    <w:rsid w:val="00B508BF"/>
    <w:rsid w:val="00B53FD0"/>
    <w:rsid w:val="00B56AA8"/>
    <w:rsid w:val="00B62280"/>
    <w:rsid w:val="00B64F61"/>
    <w:rsid w:val="00B664A3"/>
    <w:rsid w:val="00B66F00"/>
    <w:rsid w:val="00B73D10"/>
    <w:rsid w:val="00B77355"/>
    <w:rsid w:val="00B828C1"/>
    <w:rsid w:val="00B847E9"/>
    <w:rsid w:val="00B906C0"/>
    <w:rsid w:val="00B97318"/>
    <w:rsid w:val="00BA052D"/>
    <w:rsid w:val="00BA1BC8"/>
    <w:rsid w:val="00BA1C1E"/>
    <w:rsid w:val="00BA283D"/>
    <w:rsid w:val="00BA2F4A"/>
    <w:rsid w:val="00BA76A5"/>
    <w:rsid w:val="00BB1952"/>
    <w:rsid w:val="00BB36EE"/>
    <w:rsid w:val="00BB62CA"/>
    <w:rsid w:val="00BC77AD"/>
    <w:rsid w:val="00BC7F12"/>
    <w:rsid w:val="00BD1506"/>
    <w:rsid w:val="00BD2605"/>
    <w:rsid w:val="00BD3692"/>
    <w:rsid w:val="00BD4381"/>
    <w:rsid w:val="00BD499B"/>
    <w:rsid w:val="00BD5ED3"/>
    <w:rsid w:val="00BE13E1"/>
    <w:rsid w:val="00BE1D10"/>
    <w:rsid w:val="00BE2EAC"/>
    <w:rsid w:val="00BE4097"/>
    <w:rsid w:val="00BF0C8C"/>
    <w:rsid w:val="00BF1574"/>
    <w:rsid w:val="00BF20F6"/>
    <w:rsid w:val="00BF3324"/>
    <w:rsid w:val="00BF33EF"/>
    <w:rsid w:val="00BF38B4"/>
    <w:rsid w:val="00BF3EAC"/>
    <w:rsid w:val="00BF40D3"/>
    <w:rsid w:val="00BF4177"/>
    <w:rsid w:val="00BF4183"/>
    <w:rsid w:val="00BF7E38"/>
    <w:rsid w:val="00C001BA"/>
    <w:rsid w:val="00C003E3"/>
    <w:rsid w:val="00C0048C"/>
    <w:rsid w:val="00C02D92"/>
    <w:rsid w:val="00C0371C"/>
    <w:rsid w:val="00C06225"/>
    <w:rsid w:val="00C068F1"/>
    <w:rsid w:val="00C07C2F"/>
    <w:rsid w:val="00C103F8"/>
    <w:rsid w:val="00C10642"/>
    <w:rsid w:val="00C11AD1"/>
    <w:rsid w:val="00C12CE0"/>
    <w:rsid w:val="00C144D3"/>
    <w:rsid w:val="00C14C65"/>
    <w:rsid w:val="00C1671C"/>
    <w:rsid w:val="00C170B8"/>
    <w:rsid w:val="00C23136"/>
    <w:rsid w:val="00C2377F"/>
    <w:rsid w:val="00C24B1F"/>
    <w:rsid w:val="00C25117"/>
    <w:rsid w:val="00C26AC9"/>
    <w:rsid w:val="00C30595"/>
    <w:rsid w:val="00C330CE"/>
    <w:rsid w:val="00C36B08"/>
    <w:rsid w:val="00C36BCD"/>
    <w:rsid w:val="00C37FBA"/>
    <w:rsid w:val="00C420C7"/>
    <w:rsid w:val="00C43C73"/>
    <w:rsid w:val="00C4799B"/>
    <w:rsid w:val="00C55DE0"/>
    <w:rsid w:val="00C60812"/>
    <w:rsid w:val="00C6161A"/>
    <w:rsid w:val="00C6270E"/>
    <w:rsid w:val="00C7084F"/>
    <w:rsid w:val="00C70B4B"/>
    <w:rsid w:val="00C715F1"/>
    <w:rsid w:val="00C71708"/>
    <w:rsid w:val="00C749D5"/>
    <w:rsid w:val="00C841D8"/>
    <w:rsid w:val="00C84227"/>
    <w:rsid w:val="00C94A44"/>
    <w:rsid w:val="00CA0335"/>
    <w:rsid w:val="00CA236D"/>
    <w:rsid w:val="00CA2577"/>
    <w:rsid w:val="00CA2DD6"/>
    <w:rsid w:val="00CA4AF6"/>
    <w:rsid w:val="00CA521C"/>
    <w:rsid w:val="00CB0935"/>
    <w:rsid w:val="00CB2020"/>
    <w:rsid w:val="00CB5F1E"/>
    <w:rsid w:val="00CB645D"/>
    <w:rsid w:val="00CC06CF"/>
    <w:rsid w:val="00CC2C5A"/>
    <w:rsid w:val="00CC5034"/>
    <w:rsid w:val="00CC5472"/>
    <w:rsid w:val="00CC7292"/>
    <w:rsid w:val="00CD0623"/>
    <w:rsid w:val="00CE1425"/>
    <w:rsid w:val="00CE148E"/>
    <w:rsid w:val="00CE7A79"/>
    <w:rsid w:val="00CF37ED"/>
    <w:rsid w:val="00CF413E"/>
    <w:rsid w:val="00CF650B"/>
    <w:rsid w:val="00CF698A"/>
    <w:rsid w:val="00D02436"/>
    <w:rsid w:val="00D03A25"/>
    <w:rsid w:val="00D05053"/>
    <w:rsid w:val="00D12D34"/>
    <w:rsid w:val="00D14564"/>
    <w:rsid w:val="00D1608D"/>
    <w:rsid w:val="00D1696E"/>
    <w:rsid w:val="00D16E68"/>
    <w:rsid w:val="00D177DF"/>
    <w:rsid w:val="00D20980"/>
    <w:rsid w:val="00D2327D"/>
    <w:rsid w:val="00D24C89"/>
    <w:rsid w:val="00D25C43"/>
    <w:rsid w:val="00D338E8"/>
    <w:rsid w:val="00D34DBD"/>
    <w:rsid w:val="00D35BB8"/>
    <w:rsid w:val="00D36F25"/>
    <w:rsid w:val="00D3716C"/>
    <w:rsid w:val="00D37758"/>
    <w:rsid w:val="00D46799"/>
    <w:rsid w:val="00D504A3"/>
    <w:rsid w:val="00D505C1"/>
    <w:rsid w:val="00D508D2"/>
    <w:rsid w:val="00D50CA7"/>
    <w:rsid w:val="00D51355"/>
    <w:rsid w:val="00D51475"/>
    <w:rsid w:val="00D5235C"/>
    <w:rsid w:val="00D53330"/>
    <w:rsid w:val="00D554AE"/>
    <w:rsid w:val="00D56748"/>
    <w:rsid w:val="00D57B22"/>
    <w:rsid w:val="00D60E4F"/>
    <w:rsid w:val="00D61231"/>
    <w:rsid w:val="00D643C0"/>
    <w:rsid w:val="00D65062"/>
    <w:rsid w:val="00D70DEA"/>
    <w:rsid w:val="00D720D1"/>
    <w:rsid w:val="00D75444"/>
    <w:rsid w:val="00D75E4B"/>
    <w:rsid w:val="00D814A4"/>
    <w:rsid w:val="00D87E7D"/>
    <w:rsid w:val="00D91C6C"/>
    <w:rsid w:val="00D962F7"/>
    <w:rsid w:val="00D97984"/>
    <w:rsid w:val="00DA0DAA"/>
    <w:rsid w:val="00DA123D"/>
    <w:rsid w:val="00DA28A6"/>
    <w:rsid w:val="00DA48BA"/>
    <w:rsid w:val="00DA4956"/>
    <w:rsid w:val="00DA49CB"/>
    <w:rsid w:val="00DA4A5B"/>
    <w:rsid w:val="00DA5DBD"/>
    <w:rsid w:val="00DA6DF7"/>
    <w:rsid w:val="00DA7B20"/>
    <w:rsid w:val="00DB0F53"/>
    <w:rsid w:val="00DB1544"/>
    <w:rsid w:val="00DB7875"/>
    <w:rsid w:val="00DC3F55"/>
    <w:rsid w:val="00DC76CE"/>
    <w:rsid w:val="00DC79AD"/>
    <w:rsid w:val="00DD01A3"/>
    <w:rsid w:val="00DD1B3A"/>
    <w:rsid w:val="00DD2F8C"/>
    <w:rsid w:val="00DD4A31"/>
    <w:rsid w:val="00DD754B"/>
    <w:rsid w:val="00DE197D"/>
    <w:rsid w:val="00DE52A4"/>
    <w:rsid w:val="00DE782F"/>
    <w:rsid w:val="00DE7E02"/>
    <w:rsid w:val="00DF3892"/>
    <w:rsid w:val="00DF3F74"/>
    <w:rsid w:val="00DF5852"/>
    <w:rsid w:val="00DF6FA3"/>
    <w:rsid w:val="00DF7DA2"/>
    <w:rsid w:val="00E00D12"/>
    <w:rsid w:val="00E01AB5"/>
    <w:rsid w:val="00E1345A"/>
    <w:rsid w:val="00E1770D"/>
    <w:rsid w:val="00E22110"/>
    <w:rsid w:val="00E22F78"/>
    <w:rsid w:val="00E24F17"/>
    <w:rsid w:val="00E25489"/>
    <w:rsid w:val="00E31BCB"/>
    <w:rsid w:val="00E31D1D"/>
    <w:rsid w:val="00E367B1"/>
    <w:rsid w:val="00E37635"/>
    <w:rsid w:val="00E37B9D"/>
    <w:rsid w:val="00E43731"/>
    <w:rsid w:val="00E439C0"/>
    <w:rsid w:val="00E43D11"/>
    <w:rsid w:val="00E46295"/>
    <w:rsid w:val="00E46DFE"/>
    <w:rsid w:val="00E520FB"/>
    <w:rsid w:val="00E53291"/>
    <w:rsid w:val="00E55BD3"/>
    <w:rsid w:val="00E55C35"/>
    <w:rsid w:val="00E56029"/>
    <w:rsid w:val="00E6071C"/>
    <w:rsid w:val="00E616CA"/>
    <w:rsid w:val="00E63AAC"/>
    <w:rsid w:val="00E6725D"/>
    <w:rsid w:val="00E717BF"/>
    <w:rsid w:val="00E72450"/>
    <w:rsid w:val="00E73287"/>
    <w:rsid w:val="00E74986"/>
    <w:rsid w:val="00E751DE"/>
    <w:rsid w:val="00E8170E"/>
    <w:rsid w:val="00E826E8"/>
    <w:rsid w:val="00E851F4"/>
    <w:rsid w:val="00E85FAC"/>
    <w:rsid w:val="00E92A19"/>
    <w:rsid w:val="00E93084"/>
    <w:rsid w:val="00E93DCF"/>
    <w:rsid w:val="00E941BA"/>
    <w:rsid w:val="00EA1311"/>
    <w:rsid w:val="00EA1FF2"/>
    <w:rsid w:val="00EA38CC"/>
    <w:rsid w:val="00EA4070"/>
    <w:rsid w:val="00EA42A4"/>
    <w:rsid w:val="00EA4853"/>
    <w:rsid w:val="00EA68C6"/>
    <w:rsid w:val="00EA7A7D"/>
    <w:rsid w:val="00EB10DD"/>
    <w:rsid w:val="00EB2134"/>
    <w:rsid w:val="00EB3694"/>
    <w:rsid w:val="00EB381F"/>
    <w:rsid w:val="00EB63B0"/>
    <w:rsid w:val="00EC2BC3"/>
    <w:rsid w:val="00EC3E4C"/>
    <w:rsid w:val="00EC6776"/>
    <w:rsid w:val="00ED7639"/>
    <w:rsid w:val="00ED7E3B"/>
    <w:rsid w:val="00EE026B"/>
    <w:rsid w:val="00EE0BEE"/>
    <w:rsid w:val="00EE65B1"/>
    <w:rsid w:val="00EE65D6"/>
    <w:rsid w:val="00EF54AF"/>
    <w:rsid w:val="00EF6B48"/>
    <w:rsid w:val="00EF706C"/>
    <w:rsid w:val="00F00BA5"/>
    <w:rsid w:val="00F02194"/>
    <w:rsid w:val="00F0361F"/>
    <w:rsid w:val="00F05ABA"/>
    <w:rsid w:val="00F119E3"/>
    <w:rsid w:val="00F15A9B"/>
    <w:rsid w:val="00F20A2F"/>
    <w:rsid w:val="00F20F6D"/>
    <w:rsid w:val="00F25354"/>
    <w:rsid w:val="00F2670C"/>
    <w:rsid w:val="00F32FFC"/>
    <w:rsid w:val="00F34E50"/>
    <w:rsid w:val="00F36AFE"/>
    <w:rsid w:val="00F37EE6"/>
    <w:rsid w:val="00F43947"/>
    <w:rsid w:val="00F43E64"/>
    <w:rsid w:val="00F45A22"/>
    <w:rsid w:val="00F54A9F"/>
    <w:rsid w:val="00F56637"/>
    <w:rsid w:val="00F6028B"/>
    <w:rsid w:val="00F61AA5"/>
    <w:rsid w:val="00F70BF5"/>
    <w:rsid w:val="00F716CD"/>
    <w:rsid w:val="00F721F7"/>
    <w:rsid w:val="00F7366E"/>
    <w:rsid w:val="00F800F6"/>
    <w:rsid w:val="00F81CF0"/>
    <w:rsid w:val="00F82C80"/>
    <w:rsid w:val="00F9215F"/>
    <w:rsid w:val="00FA043E"/>
    <w:rsid w:val="00FA0E0F"/>
    <w:rsid w:val="00FA336C"/>
    <w:rsid w:val="00FA6CE8"/>
    <w:rsid w:val="00FB198B"/>
    <w:rsid w:val="00FB2973"/>
    <w:rsid w:val="00FB3051"/>
    <w:rsid w:val="00FB4D2C"/>
    <w:rsid w:val="00FB56C5"/>
    <w:rsid w:val="00FC07B5"/>
    <w:rsid w:val="00FC09F9"/>
    <w:rsid w:val="00FC2657"/>
    <w:rsid w:val="00FC2F01"/>
    <w:rsid w:val="00FC5510"/>
    <w:rsid w:val="00FC66FC"/>
    <w:rsid w:val="00FC6990"/>
    <w:rsid w:val="00FC794F"/>
    <w:rsid w:val="00FD6136"/>
    <w:rsid w:val="00FD70DE"/>
    <w:rsid w:val="00FD7DF9"/>
    <w:rsid w:val="00FE505F"/>
    <w:rsid w:val="00FE5621"/>
    <w:rsid w:val="00FF0D54"/>
    <w:rsid w:val="00FF2C3E"/>
    <w:rsid w:val="00FF2EFF"/>
    <w:rsid w:val="00FF4853"/>
    <w:rsid w:val="00FF60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4110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C03"/>
    <w:rPr>
      <w:rFonts w:ascii="Times New Roman" w:hAnsi="Times New Roman" w:cs="Times New Roman"/>
      <w:lang w:eastAsia="en-GB"/>
    </w:rPr>
  </w:style>
  <w:style w:type="paragraph" w:styleId="Heading1">
    <w:name w:val="heading 1"/>
    <w:basedOn w:val="Normal"/>
    <w:next w:val="Normal"/>
    <w:link w:val="Heading1Char"/>
    <w:uiPriority w:val="9"/>
    <w:qFormat/>
    <w:rsid w:val="00D87E7D"/>
    <w:pPr>
      <w:keepNext/>
      <w:keepLines/>
      <w:spacing w:before="240"/>
      <w:jc w:val="both"/>
      <w:outlineLvl w:val="0"/>
    </w:pPr>
    <w:rPr>
      <w:rFonts w:ascii="Verdana" w:eastAsiaTheme="majorEastAsia" w:hAnsi="Verdana" w:cstheme="majorBidi"/>
      <w:b/>
      <w:color w:val="000000" w:themeColor="text1"/>
      <w:sz w:val="36"/>
      <w:szCs w:val="36"/>
    </w:rPr>
  </w:style>
  <w:style w:type="paragraph" w:styleId="Heading2">
    <w:name w:val="heading 2"/>
    <w:basedOn w:val="Normal"/>
    <w:next w:val="Normal"/>
    <w:link w:val="Heading2Char"/>
    <w:uiPriority w:val="9"/>
    <w:unhideWhenUsed/>
    <w:qFormat/>
    <w:rsid w:val="0006332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56E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044C8E"/>
    <w:rPr>
      <w:rFonts w:ascii="Helvetica" w:hAnsi="Helvetica"/>
      <w:sz w:val="17"/>
      <w:szCs w:val="17"/>
    </w:rPr>
  </w:style>
  <w:style w:type="character" w:customStyle="1" w:styleId="s1">
    <w:name w:val="s1"/>
    <w:basedOn w:val="DefaultParagraphFont"/>
    <w:rsid w:val="00044C8E"/>
    <w:rPr>
      <w:color w:val="0079CD"/>
    </w:rPr>
  </w:style>
  <w:style w:type="character" w:customStyle="1" w:styleId="apple-converted-space">
    <w:name w:val="apple-converted-space"/>
    <w:basedOn w:val="DefaultParagraphFont"/>
    <w:rsid w:val="006D1F47"/>
  </w:style>
  <w:style w:type="character" w:styleId="Hyperlink">
    <w:name w:val="Hyperlink"/>
    <w:basedOn w:val="DefaultParagraphFont"/>
    <w:uiPriority w:val="99"/>
    <w:unhideWhenUsed/>
    <w:rsid w:val="006D1F47"/>
    <w:rPr>
      <w:color w:val="0000FF"/>
      <w:u w:val="single"/>
    </w:rPr>
  </w:style>
  <w:style w:type="paragraph" w:styleId="ListParagraph">
    <w:name w:val="List Paragraph"/>
    <w:basedOn w:val="Normal"/>
    <w:uiPriority w:val="34"/>
    <w:qFormat/>
    <w:rsid w:val="00453626"/>
    <w:pPr>
      <w:ind w:left="720"/>
      <w:contextualSpacing/>
    </w:pPr>
    <w:rPr>
      <w:rFonts w:asciiTheme="minorHAnsi" w:hAnsiTheme="minorHAnsi" w:cstheme="minorBidi"/>
      <w:lang w:eastAsia="en-US"/>
    </w:rPr>
  </w:style>
  <w:style w:type="paragraph" w:customStyle="1" w:styleId="p2">
    <w:name w:val="p2"/>
    <w:basedOn w:val="Normal"/>
    <w:rsid w:val="00FF60B9"/>
    <w:rPr>
      <w:rFonts w:ascii="Helvetica" w:hAnsi="Helvetica"/>
      <w:sz w:val="17"/>
      <w:szCs w:val="17"/>
    </w:rPr>
  </w:style>
  <w:style w:type="paragraph" w:customStyle="1" w:styleId="p3">
    <w:name w:val="p3"/>
    <w:basedOn w:val="Normal"/>
    <w:rsid w:val="00FF60B9"/>
    <w:rPr>
      <w:rFonts w:ascii="Helvetica" w:hAnsi="Helvetica"/>
      <w:color w:val="0079CD"/>
      <w:sz w:val="18"/>
      <w:szCs w:val="18"/>
    </w:rPr>
  </w:style>
  <w:style w:type="character" w:customStyle="1" w:styleId="s2">
    <w:name w:val="s2"/>
    <w:basedOn w:val="DefaultParagraphFont"/>
    <w:rsid w:val="004925F1"/>
    <w:rPr>
      <w:color w:val="000000"/>
    </w:rPr>
  </w:style>
  <w:style w:type="paragraph" w:styleId="HTMLPreformatted">
    <w:name w:val="HTML Preformatted"/>
    <w:basedOn w:val="Normal"/>
    <w:link w:val="HTMLPreformattedChar"/>
    <w:uiPriority w:val="99"/>
    <w:semiHidden/>
    <w:unhideWhenUsed/>
    <w:rsid w:val="00397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971A2"/>
    <w:rPr>
      <w:rFonts w:ascii="Courier New" w:hAnsi="Courier New" w:cs="Courier New"/>
      <w:sz w:val="20"/>
      <w:szCs w:val="20"/>
      <w:lang w:eastAsia="en-GB"/>
    </w:rPr>
  </w:style>
  <w:style w:type="character" w:styleId="HTMLCode">
    <w:name w:val="HTML Code"/>
    <w:basedOn w:val="DefaultParagraphFont"/>
    <w:uiPriority w:val="99"/>
    <w:semiHidden/>
    <w:unhideWhenUsed/>
    <w:rsid w:val="003971A2"/>
    <w:rPr>
      <w:rFonts w:ascii="Courier New" w:eastAsiaTheme="minorHAnsi" w:hAnsi="Courier New" w:cs="Courier New"/>
      <w:sz w:val="20"/>
      <w:szCs w:val="20"/>
    </w:rPr>
  </w:style>
  <w:style w:type="character" w:styleId="Emphasis">
    <w:name w:val="Emphasis"/>
    <w:basedOn w:val="DefaultParagraphFont"/>
    <w:uiPriority w:val="20"/>
    <w:qFormat/>
    <w:rsid w:val="003E2FF2"/>
    <w:rPr>
      <w:i/>
      <w:iCs/>
    </w:rPr>
  </w:style>
  <w:style w:type="character" w:styleId="FollowedHyperlink">
    <w:name w:val="FollowedHyperlink"/>
    <w:basedOn w:val="DefaultParagraphFont"/>
    <w:uiPriority w:val="99"/>
    <w:semiHidden/>
    <w:unhideWhenUsed/>
    <w:rsid w:val="000B043B"/>
    <w:rPr>
      <w:color w:val="954F72" w:themeColor="followedHyperlink"/>
      <w:u w:val="single"/>
    </w:rPr>
  </w:style>
  <w:style w:type="paragraph" w:styleId="NormalWeb">
    <w:name w:val="Normal (Web)"/>
    <w:basedOn w:val="Normal"/>
    <w:uiPriority w:val="99"/>
    <w:semiHidden/>
    <w:unhideWhenUsed/>
    <w:rsid w:val="008A4219"/>
    <w:pPr>
      <w:spacing w:before="100" w:beforeAutospacing="1" w:after="100" w:afterAutospacing="1"/>
    </w:pPr>
  </w:style>
  <w:style w:type="character" w:styleId="Strong">
    <w:name w:val="Strong"/>
    <w:basedOn w:val="DefaultParagraphFont"/>
    <w:uiPriority w:val="22"/>
    <w:qFormat/>
    <w:rsid w:val="008A4219"/>
    <w:rPr>
      <w:b/>
      <w:bCs/>
    </w:rPr>
  </w:style>
  <w:style w:type="character" w:customStyle="1" w:styleId="highlight">
    <w:name w:val="highlight"/>
    <w:basedOn w:val="DefaultParagraphFont"/>
    <w:rsid w:val="00C36B08"/>
  </w:style>
  <w:style w:type="character" w:customStyle="1" w:styleId="hljs-keyword">
    <w:name w:val="hljs-keyword"/>
    <w:basedOn w:val="DefaultParagraphFont"/>
    <w:rsid w:val="00AF7CCF"/>
  </w:style>
  <w:style w:type="character" w:customStyle="1" w:styleId="n">
    <w:name w:val="n"/>
    <w:basedOn w:val="DefaultParagraphFont"/>
    <w:rsid w:val="00AF7CCF"/>
  </w:style>
  <w:style w:type="character" w:customStyle="1" w:styleId="Heading1Char">
    <w:name w:val="Heading 1 Char"/>
    <w:basedOn w:val="DefaultParagraphFont"/>
    <w:link w:val="Heading1"/>
    <w:uiPriority w:val="9"/>
    <w:rsid w:val="00D87E7D"/>
    <w:rPr>
      <w:rFonts w:ascii="Verdana" w:eastAsiaTheme="majorEastAsia" w:hAnsi="Verdana" w:cstheme="majorBidi"/>
      <w:b/>
      <w:color w:val="000000" w:themeColor="text1"/>
      <w:sz w:val="36"/>
      <w:szCs w:val="36"/>
      <w:lang w:eastAsia="en-GB"/>
    </w:rPr>
  </w:style>
  <w:style w:type="character" w:customStyle="1" w:styleId="Heading2Char">
    <w:name w:val="Heading 2 Char"/>
    <w:basedOn w:val="DefaultParagraphFont"/>
    <w:link w:val="Heading2"/>
    <w:uiPriority w:val="9"/>
    <w:rsid w:val="00063329"/>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AF56EE"/>
    <w:rPr>
      <w:rFonts w:asciiTheme="majorHAnsi" w:eastAsiaTheme="majorEastAsia" w:hAnsiTheme="majorHAnsi" w:cstheme="majorBidi"/>
      <w:color w:val="1F3763" w:themeColor="accent1" w:themeShade="7F"/>
      <w:lang w:eastAsia="en-GB"/>
    </w:rPr>
  </w:style>
  <w:style w:type="paragraph" w:styleId="TOCHeading">
    <w:name w:val="TOC Heading"/>
    <w:basedOn w:val="Heading1"/>
    <w:next w:val="Normal"/>
    <w:uiPriority w:val="39"/>
    <w:unhideWhenUsed/>
    <w:qFormat/>
    <w:rsid w:val="00E63AAC"/>
    <w:pPr>
      <w:spacing w:before="48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E63AAC"/>
    <w:pPr>
      <w:spacing w:before="120"/>
    </w:pPr>
    <w:rPr>
      <w:rFonts w:asciiTheme="minorHAnsi" w:hAnsiTheme="minorHAnsi"/>
      <w:b/>
      <w:bCs/>
    </w:rPr>
  </w:style>
  <w:style w:type="paragraph" w:styleId="TOC3">
    <w:name w:val="toc 3"/>
    <w:basedOn w:val="Normal"/>
    <w:next w:val="Normal"/>
    <w:autoRedefine/>
    <w:uiPriority w:val="39"/>
    <w:unhideWhenUsed/>
    <w:rsid w:val="00E63AAC"/>
    <w:pPr>
      <w:ind w:left="480"/>
    </w:pPr>
    <w:rPr>
      <w:rFonts w:asciiTheme="minorHAnsi" w:hAnsiTheme="minorHAnsi"/>
      <w:sz w:val="22"/>
      <w:szCs w:val="22"/>
    </w:rPr>
  </w:style>
  <w:style w:type="paragraph" w:styleId="TOC2">
    <w:name w:val="toc 2"/>
    <w:basedOn w:val="Normal"/>
    <w:next w:val="Normal"/>
    <w:autoRedefine/>
    <w:uiPriority w:val="39"/>
    <w:unhideWhenUsed/>
    <w:rsid w:val="00E63AAC"/>
    <w:pPr>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E63AA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E63AA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E63AA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E63AA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E63AA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E63AAC"/>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DE52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52A4"/>
    <w:rPr>
      <w:rFonts w:ascii="Segoe UI" w:hAnsi="Segoe UI" w:cs="Segoe UI"/>
      <w:sz w:val="18"/>
      <w:szCs w:val="18"/>
      <w:lang w:eastAsia="en-GB"/>
    </w:rPr>
  </w:style>
  <w:style w:type="character" w:customStyle="1" w:styleId="UnresolvedMention1">
    <w:name w:val="Unresolved Mention1"/>
    <w:basedOn w:val="DefaultParagraphFont"/>
    <w:uiPriority w:val="99"/>
    <w:rsid w:val="008D3613"/>
    <w:rPr>
      <w:color w:val="808080"/>
      <w:shd w:val="clear" w:color="auto" w:fill="E6E6E6"/>
    </w:rPr>
  </w:style>
  <w:style w:type="character" w:customStyle="1" w:styleId="UnresolvedMention2">
    <w:name w:val="Unresolved Mention2"/>
    <w:basedOn w:val="DefaultParagraphFont"/>
    <w:uiPriority w:val="99"/>
    <w:rsid w:val="00D2327D"/>
    <w:rPr>
      <w:color w:val="808080"/>
      <w:shd w:val="clear" w:color="auto" w:fill="E6E6E6"/>
    </w:rPr>
  </w:style>
  <w:style w:type="paragraph" w:styleId="Header">
    <w:name w:val="header"/>
    <w:basedOn w:val="Normal"/>
    <w:link w:val="HeaderChar"/>
    <w:uiPriority w:val="99"/>
    <w:unhideWhenUsed/>
    <w:rsid w:val="00293513"/>
    <w:pPr>
      <w:tabs>
        <w:tab w:val="center" w:pos="4680"/>
        <w:tab w:val="right" w:pos="9360"/>
      </w:tabs>
    </w:pPr>
  </w:style>
  <w:style w:type="character" w:customStyle="1" w:styleId="HeaderChar">
    <w:name w:val="Header Char"/>
    <w:basedOn w:val="DefaultParagraphFont"/>
    <w:link w:val="Header"/>
    <w:uiPriority w:val="99"/>
    <w:rsid w:val="00293513"/>
    <w:rPr>
      <w:rFonts w:ascii="Times New Roman" w:hAnsi="Times New Roman" w:cs="Times New Roman"/>
      <w:lang w:eastAsia="en-GB"/>
    </w:rPr>
  </w:style>
  <w:style w:type="paragraph" w:styleId="Footer">
    <w:name w:val="footer"/>
    <w:basedOn w:val="Normal"/>
    <w:link w:val="FooterChar"/>
    <w:uiPriority w:val="99"/>
    <w:unhideWhenUsed/>
    <w:rsid w:val="00293513"/>
    <w:pPr>
      <w:tabs>
        <w:tab w:val="center" w:pos="4680"/>
        <w:tab w:val="right" w:pos="9360"/>
      </w:tabs>
    </w:pPr>
  </w:style>
  <w:style w:type="character" w:customStyle="1" w:styleId="FooterChar">
    <w:name w:val="Footer Char"/>
    <w:basedOn w:val="DefaultParagraphFont"/>
    <w:link w:val="Footer"/>
    <w:uiPriority w:val="99"/>
    <w:rsid w:val="00293513"/>
    <w:rPr>
      <w:rFonts w:ascii="Times New Roman" w:hAnsi="Times New Roman" w:cs="Times New Roman"/>
      <w:lang w:eastAsia="en-GB"/>
    </w:rPr>
  </w:style>
  <w:style w:type="table" w:styleId="TableGrid">
    <w:name w:val="Table Grid"/>
    <w:basedOn w:val="TableNormal"/>
    <w:uiPriority w:val="39"/>
    <w:rsid w:val="00B026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B026CD"/>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F45A22"/>
    <w:rPr>
      <w:rFonts w:ascii="Times New Roman" w:hAnsi="Times New Roman" w:cs="Times New Roman"/>
      <w:lang w:eastAsia="en-GB"/>
    </w:rPr>
  </w:style>
  <w:style w:type="character" w:styleId="CommentReference">
    <w:name w:val="annotation reference"/>
    <w:basedOn w:val="DefaultParagraphFont"/>
    <w:uiPriority w:val="99"/>
    <w:semiHidden/>
    <w:unhideWhenUsed/>
    <w:rsid w:val="004E56A0"/>
    <w:rPr>
      <w:sz w:val="16"/>
      <w:szCs w:val="16"/>
    </w:rPr>
  </w:style>
  <w:style w:type="paragraph" w:styleId="CommentText">
    <w:name w:val="annotation text"/>
    <w:basedOn w:val="Normal"/>
    <w:link w:val="CommentTextChar"/>
    <w:uiPriority w:val="99"/>
    <w:semiHidden/>
    <w:unhideWhenUsed/>
    <w:rsid w:val="004E56A0"/>
    <w:rPr>
      <w:sz w:val="20"/>
      <w:szCs w:val="20"/>
    </w:rPr>
  </w:style>
  <w:style w:type="character" w:customStyle="1" w:styleId="CommentTextChar">
    <w:name w:val="Comment Text Char"/>
    <w:basedOn w:val="DefaultParagraphFont"/>
    <w:link w:val="CommentText"/>
    <w:uiPriority w:val="99"/>
    <w:semiHidden/>
    <w:rsid w:val="004E56A0"/>
    <w:rPr>
      <w:rFonts w:ascii="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4E56A0"/>
    <w:rPr>
      <w:b/>
      <w:bCs/>
    </w:rPr>
  </w:style>
  <w:style w:type="character" w:customStyle="1" w:styleId="CommentSubjectChar">
    <w:name w:val="Comment Subject Char"/>
    <w:basedOn w:val="CommentTextChar"/>
    <w:link w:val="CommentSubject"/>
    <w:uiPriority w:val="99"/>
    <w:semiHidden/>
    <w:rsid w:val="004E56A0"/>
    <w:rPr>
      <w:rFonts w:ascii="Times New Roman" w:hAnsi="Times New Roman" w:cs="Times New Roman"/>
      <w:b/>
      <w:bC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25033">
      <w:bodyDiv w:val="1"/>
      <w:marLeft w:val="0"/>
      <w:marRight w:val="0"/>
      <w:marTop w:val="0"/>
      <w:marBottom w:val="0"/>
      <w:divBdr>
        <w:top w:val="none" w:sz="0" w:space="0" w:color="auto"/>
        <w:left w:val="none" w:sz="0" w:space="0" w:color="auto"/>
        <w:bottom w:val="none" w:sz="0" w:space="0" w:color="auto"/>
        <w:right w:val="none" w:sz="0" w:space="0" w:color="auto"/>
      </w:divBdr>
    </w:div>
    <w:div w:id="42944984">
      <w:bodyDiv w:val="1"/>
      <w:marLeft w:val="0"/>
      <w:marRight w:val="0"/>
      <w:marTop w:val="0"/>
      <w:marBottom w:val="0"/>
      <w:divBdr>
        <w:top w:val="none" w:sz="0" w:space="0" w:color="auto"/>
        <w:left w:val="none" w:sz="0" w:space="0" w:color="auto"/>
        <w:bottom w:val="none" w:sz="0" w:space="0" w:color="auto"/>
        <w:right w:val="none" w:sz="0" w:space="0" w:color="auto"/>
      </w:divBdr>
    </w:div>
    <w:div w:id="78912018">
      <w:bodyDiv w:val="1"/>
      <w:marLeft w:val="0"/>
      <w:marRight w:val="0"/>
      <w:marTop w:val="0"/>
      <w:marBottom w:val="0"/>
      <w:divBdr>
        <w:top w:val="none" w:sz="0" w:space="0" w:color="auto"/>
        <w:left w:val="none" w:sz="0" w:space="0" w:color="auto"/>
        <w:bottom w:val="none" w:sz="0" w:space="0" w:color="auto"/>
        <w:right w:val="none" w:sz="0" w:space="0" w:color="auto"/>
      </w:divBdr>
    </w:div>
    <w:div w:id="122971347">
      <w:bodyDiv w:val="1"/>
      <w:marLeft w:val="0"/>
      <w:marRight w:val="0"/>
      <w:marTop w:val="0"/>
      <w:marBottom w:val="0"/>
      <w:divBdr>
        <w:top w:val="none" w:sz="0" w:space="0" w:color="auto"/>
        <w:left w:val="none" w:sz="0" w:space="0" w:color="auto"/>
        <w:bottom w:val="none" w:sz="0" w:space="0" w:color="auto"/>
        <w:right w:val="none" w:sz="0" w:space="0" w:color="auto"/>
      </w:divBdr>
      <w:divsChild>
        <w:div w:id="376318628">
          <w:marLeft w:val="0"/>
          <w:marRight w:val="0"/>
          <w:marTop w:val="0"/>
          <w:marBottom w:val="0"/>
          <w:divBdr>
            <w:top w:val="none" w:sz="0" w:space="0" w:color="auto"/>
            <w:left w:val="none" w:sz="0" w:space="0" w:color="auto"/>
            <w:bottom w:val="none" w:sz="0" w:space="0" w:color="auto"/>
            <w:right w:val="none" w:sz="0" w:space="0" w:color="auto"/>
          </w:divBdr>
        </w:div>
        <w:div w:id="2025470571">
          <w:marLeft w:val="0"/>
          <w:marRight w:val="0"/>
          <w:marTop w:val="0"/>
          <w:marBottom w:val="0"/>
          <w:divBdr>
            <w:top w:val="none" w:sz="0" w:space="0" w:color="auto"/>
            <w:left w:val="none" w:sz="0" w:space="0" w:color="auto"/>
            <w:bottom w:val="none" w:sz="0" w:space="0" w:color="auto"/>
            <w:right w:val="none" w:sz="0" w:space="0" w:color="auto"/>
          </w:divBdr>
        </w:div>
        <w:div w:id="636960851">
          <w:marLeft w:val="0"/>
          <w:marRight w:val="0"/>
          <w:marTop w:val="0"/>
          <w:marBottom w:val="0"/>
          <w:divBdr>
            <w:top w:val="none" w:sz="0" w:space="0" w:color="auto"/>
            <w:left w:val="none" w:sz="0" w:space="0" w:color="auto"/>
            <w:bottom w:val="none" w:sz="0" w:space="0" w:color="auto"/>
            <w:right w:val="none" w:sz="0" w:space="0" w:color="auto"/>
          </w:divBdr>
        </w:div>
        <w:div w:id="1016931769">
          <w:marLeft w:val="0"/>
          <w:marRight w:val="0"/>
          <w:marTop w:val="0"/>
          <w:marBottom w:val="0"/>
          <w:divBdr>
            <w:top w:val="none" w:sz="0" w:space="0" w:color="auto"/>
            <w:left w:val="none" w:sz="0" w:space="0" w:color="auto"/>
            <w:bottom w:val="none" w:sz="0" w:space="0" w:color="auto"/>
            <w:right w:val="none" w:sz="0" w:space="0" w:color="auto"/>
          </w:divBdr>
        </w:div>
        <w:div w:id="1131171853">
          <w:marLeft w:val="0"/>
          <w:marRight w:val="0"/>
          <w:marTop w:val="0"/>
          <w:marBottom w:val="0"/>
          <w:divBdr>
            <w:top w:val="none" w:sz="0" w:space="0" w:color="auto"/>
            <w:left w:val="none" w:sz="0" w:space="0" w:color="auto"/>
            <w:bottom w:val="none" w:sz="0" w:space="0" w:color="auto"/>
            <w:right w:val="none" w:sz="0" w:space="0" w:color="auto"/>
          </w:divBdr>
        </w:div>
        <w:div w:id="323558535">
          <w:marLeft w:val="0"/>
          <w:marRight w:val="0"/>
          <w:marTop w:val="0"/>
          <w:marBottom w:val="0"/>
          <w:divBdr>
            <w:top w:val="none" w:sz="0" w:space="0" w:color="auto"/>
            <w:left w:val="none" w:sz="0" w:space="0" w:color="auto"/>
            <w:bottom w:val="none" w:sz="0" w:space="0" w:color="auto"/>
            <w:right w:val="none" w:sz="0" w:space="0" w:color="auto"/>
          </w:divBdr>
        </w:div>
        <w:div w:id="2036227682">
          <w:marLeft w:val="0"/>
          <w:marRight w:val="0"/>
          <w:marTop w:val="0"/>
          <w:marBottom w:val="0"/>
          <w:divBdr>
            <w:top w:val="none" w:sz="0" w:space="0" w:color="auto"/>
            <w:left w:val="none" w:sz="0" w:space="0" w:color="auto"/>
            <w:bottom w:val="none" w:sz="0" w:space="0" w:color="auto"/>
            <w:right w:val="none" w:sz="0" w:space="0" w:color="auto"/>
          </w:divBdr>
        </w:div>
        <w:div w:id="37635139">
          <w:marLeft w:val="0"/>
          <w:marRight w:val="0"/>
          <w:marTop w:val="0"/>
          <w:marBottom w:val="0"/>
          <w:divBdr>
            <w:top w:val="none" w:sz="0" w:space="0" w:color="auto"/>
            <w:left w:val="none" w:sz="0" w:space="0" w:color="auto"/>
            <w:bottom w:val="none" w:sz="0" w:space="0" w:color="auto"/>
            <w:right w:val="none" w:sz="0" w:space="0" w:color="auto"/>
          </w:divBdr>
        </w:div>
        <w:div w:id="1374424355">
          <w:marLeft w:val="0"/>
          <w:marRight w:val="0"/>
          <w:marTop w:val="0"/>
          <w:marBottom w:val="0"/>
          <w:divBdr>
            <w:top w:val="none" w:sz="0" w:space="0" w:color="auto"/>
            <w:left w:val="none" w:sz="0" w:space="0" w:color="auto"/>
            <w:bottom w:val="none" w:sz="0" w:space="0" w:color="auto"/>
            <w:right w:val="none" w:sz="0" w:space="0" w:color="auto"/>
          </w:divBdr>
        </w:div>
        <w:div w:id="176695863">
          <w:marLeft w:val="0"/>
          <w:marRight w:val="0"/>
          <w:marTop w:val="0"/>
          <w:marBottom w:val="0"/>
          <w:divBdr>
            <w:top w:val="none" w:sz="0" w:space="0" w:color="auto"/>
            <w:left w:val="none" w:sz="0" w:space="0" w:color="auto"/>
            <w:bottom w:val="none" w:sz="0" w:space="0" w:color="auto"/>
            <w:right w:val="none" w:sz="0" w:space="0" w:color="auto"/>
          </w:divBdr>
        </w:div>
        <w:div w:id="522328619">
          <w:marLeft w:val="0"/>
          <w:marRight w:val="0"/>
          <w:marTop w:val="0"/>
          <w:marBottom w:val="0"/>
          <w:divBdr>
            <w:top w:val="none" w:sz="0" w:space="0" w:color="auto"/>
            <w:left w:val="none" w:sz="0" w:space="0" w:color="auto"/>
            <w:bottom w:val="none" w:sz="0" w:space="0" w:color="auto"/>
            <w:right w:val="none" w:sz="0" w:space="0" w:color="auto"/>
          </w:divBdr>
        </w:div>
        <w:div w:id="31542468">
          <w:marLeft w:val="0"/>
          <w:marRight w:val="0"/>
          <w:marTop w:val="0"/>
          <w:marBottom w:val="0"/>
          <w:divBdr>
            <w:top w:val="none" w:sz="0" w:space="0" w:color="auto"/>
            <w:left w:val="none" w:sz="0" w:space="0" w:color="auto"/>
            <w:bottom w:val="none" w:sz="0" w:space="0" w:color="auto"/>
            <w:right w:val="none" w:sz="0" w:space="0" w:color="auto"/>
          </w:divBdr>
        </w:div>
        <w:div w:id="625622995">
          <w:marLeft w:val="0"/>
          <w:marRight w:val="0"/>
          <w:marTop w:val="0"/>
          <w:marBottom w:val="0"/>
          <w:divBdr>
            <w:top w:val="none" w:sz="0" w:space="0" w:color="auto"/>
            <w:left w:val="none" w:sz="0" w:space="0" w:color="auto"/>
            <w:bottom w:val="none" w:sz="0" w:space="0" w:color="auto"/>
            <w:right w:val="none" w:sz="0" w:space="0" w:color="auto"/>
          </w:divBdr>
        </w:div>
        <w:div w:id="431321794">
          <w:marLeft w:val="0"/>
          <w:marRight w:val="0"/>
          <w:marTop w:val="0"/>
          <w:marBottom w:val="0"/>
          <w:divBdr>
            <w:top w:val="none" w:sz="0" w:space="0" w:color="auto"/>
            <w:left w:val="none" w:sz="0" w:space="0" w:color="auto"/>
            <w:bottom w:val="none" w:sz="0" w:space="0" w:color="auto"/>
            <w:right w:val="none" w:sz="0" w:space="0" w:color="auto"/>
          </w:divBdr>
        </w:div>
        <w:div w:id="799300700">
          <w:marLeft w:val="0"/>
          <w:marRight w:val="0"/>
          <w:marTop w:val="0"/>
          <w:marBottom w:val="0"/>
          <w:divBdr>
            <w:top w:val="none" w:sz="0" w:space="0" w:color="auto"/>
            <w:left w:val="none" w:sz="0" w:space="0" w:color="auto"/>
            <w:bottom w:val="none" w:sz="0" w:space="0" w:color="auto"/>
            <w:right w:val="none" w:sz="0" w:space="0" w:color="auto"/>
          </w:divBdr>
        </w:div>
        <w:div w:id="1569801865">
          <w:marLeft w:val="0"/>
          <w:marRight w:val="0"/>
          <w:marTop w:val="0"/>
          <w:marBottom w:val="0"/>
          <w:divBdr>
            <w:top w:val="none" w:sz="0" w:space="0" w:color="auto"/>
            <w:left w:val="none" w:sz="0" w:space="0" w:color="auto"/>
            <w:bottom w:val="none" w:sz="0" w:space="0" w:color="auto"/>
            <w:right w:val="none" w:sz="0" w:space="0" w:color="auto"/>
          </w:divBdr>
        </w:div>
        <w:div w:id="224611456">
          <w:marLeft w:val="0"/>
          <w:marRight w:val="0"/>
          <w:marTop w:val="0"/>
          <w:marBottom w:val="0"/>
          <w:divBdr>
            <w:top w:val="none" w:sz="0" w:space="0" w:color="auto"/>
            <w:left w:val="none" w:sz="0" w:space="0" w:color="auto"/>
            <w:bottom w:val="none" w:sz="0" w:space="0" w:color="auto"/>
            <w:right w:val="none" w:sz="0" w:space="0" w:color="auto"/>
          </w:divBdr>
        </w:div>
        <w:div w:id="2080974653">
          <w:marLeft w:val="0"/>
          <w:marRight w:val="0"/>
          <w:marTop w:val="0"/>
          <w:marBottom w:val="0"/>
          <w:divBdr>
            <w:top w:val="none" w:sz="0" w:space="0" w:color="auto"/>
            <w:left w:val="none" w:sz="0" w:space="0" w:color="auto"/>
            <w:bottom w:val="none" w:sz="0" w:space="0" w:color="auto"/>
            <w:right w:val="none" w:sz="0" w:space="0" w:color="auto"/>
          </w:divBdr>
        </w:div>
        <w:div w:id="1883442922">
          <w:marLeft w:val="0"/>
          <w:marRight w:val="0"/>
          <w:marTop w:val="0"/>
          <w:marBottom w:val="0"/>
          <w:divBdr>
            <w:top w:val="none" w:sz="0" w:space="0" w:color="auto"/>
            <w:left w:val="none" w:sz="0" w:space="0" w:color="auto"/>
            <w:bottom w:val="none" w:sz="0" w:space="0" w:color="auto"/>
            <w:right w:val="none" w:sz="0" w:space="0" w:color="auto"/>
          </w:divBdr>
        </w:div>
        <w:div w:id="598677748">
          <w:marLeft w:val="0"/>
          <w:marRight w:val="0"/>
          <w:marTop w:val="0"/>
          <w:marBottom w:val="0"/>
          <w:divBdr>
            <w:top w:val="none" w:sz="0" w:space="0" w:color="auto"/>
            <w:left w:val="none" w:sz="0" w:space="0" w:color="auto"/>
            <w:bottom w:val="none" w:sz="0" w:space="0" w:color="auto"/>
            <w:right w:val="none" w:sz="0" w:space="0" w:color="auto"/>
          </w:divBdr>
        </w:div>
        <w:div w:id="1577781611">
          <w:marLeft w:val="0"/>
          <w:marRight w:val="0"/>
          <w:marTop w:val="0"/>
          <w:marBottom w:val="0"/>
          <w:divBdr>
            <w:top w:val="none" w:sz="0" w:space="0" w:color="auto"/>
            <w:left w:val="none" w:sz="0" w:space="0" w:color="auto"/>
            <w:bottom w:val="none" w:sz="0" w:space="0" w:color="auto"/>
            <w:right w:val="none" w:sz="0" w:space="0" w:color="auto"/>
          </w:divBdr>
        </w:div>
        <w:div w:id="1184783551">
          <w:marLeft w:val="0"/>
          <w:marRight w:val="0"/>
          <w:marTop w:val="0"/>
          <w:marBottom w:val="0"/>
          <w:divBdr>
            <w:top w:val="none" w:sz="0" w:space="0" w:color="auto"/>
            <w:left w:val="none" w:sz="0" w:space="0" w:color="auto"/>
            <w:bottom w:val="none" w:sz="0" w:space="0" w:color="auto"/>
            <w:right w:val="none" w:sz="0" w:space="0" w:color="auto"/>
          </w:divBdr>
        </w:div>
        <w:div w:id="1018577748">
          <w:marLeft w:val="0"/>
          <w:marRight w:val="0"/>
          <w:marTop w:val="0"/>
          <w:marBottom w:val="0"/>
          <w:divBdr>
            <w:top w:val="none" w:sz="0" w:space="0" w:color="auto"/>
            <w:left w:val="none" w:sz="0" w:space="0" w:color="auto"/>
            <w:bottom w:val="none" w:sz="0" w:space="0" w:color="auto"/>
            <w:right w:val="none" w:sz="0" w:space="0" w:color="auto"/>
          </w:divBdr>
        </w:div>
        <w:div w:id="2124155197">
          <w:marLeft w:val="0"/>
          <w:marRight w:val="0"/>
          <w:marTop w:val="0"/>
          <w:marBottom w:val="0"/>
          <w:divBdr>
            <w:top w:val="none" w:sz="0" w:space="0" w:color="auto"/>
            <w:left w:val="none" w:sz="0" w:space="0" w:color="auto"/>
            <w:bottom w:val="none" w:sz="0" w:space="0" w:color="auto"/>
            <w:right w:val="none" w:sz="0" w:space="0" w:color="auto"/>
          </w:divBdr>
        </w:div>
        <w:div w:id="1868905717">
          <w:marLeft w:val="0"/>
          <w:marRight w:val="0"/>
          <w:marTop w:val="0"/>
          <w:marBottom w:val="0"/>
          <w:divBdr>
            <w:top w:val="none" w:sz="0" w:space="0" w:color="auto"/>
            <w:left w:val="none" w:sz="0" w:space="0" w:color="auto"/>
            <w:bottom w:val="none" w:sz="0" w:space="0" w:color="auto"/>
            <w:right w:val="none" w:sz="0" w:space="0" w:color="auto"/>
          </w:divBdr>
        </w:div>
        <w:div w:id="795489206">
          <w:marLeft w:val="0"/>
          <w:marRight w:val="0"/>
          <w:marTop w:val="0"/>
          <w:marBottom w:val="0"/>
          <w:divBdr>
            <w:top w:val="none" w:sz="0" w:space="0" w:color="auto"/>
            <w:left w:val="none" w:sz="0" w:space="0" w:color="auto"/>
            <w:bottom w:val="none" w:sz="0" w:space="0" w:color="auto"/>
            <w:right w:val="none" w:sz="0" w:space="0" w:color="auto"/>
          </w:divBdr>
        </w:div>
        <w:div w:id="1881549018">
          <w:marLeft w:val="0"/>
          <w:marRight w:val="0"/>
          <w:marTop w:val="0"/>
          <w:marBottom w:val="0"/>
          <w:divBdr>
            <w:top w:val="none" w:sz="0" w:space="0" w:color="auto"/>
            <w:left w:val="none" w:sz="0" w:space="0" w:color="auto"/>
            <w:bottom w:val="none" w:sz="0" w:space="0" w:color="auto"/>
            <w:right w:val="none" w:sz="0" w:space="0" w:color="auto"/>
          </w:divBdr>
        </w:div>
        <w:div w:id="1103574778">
          <w:marLeft w:val="0"/>
          <w:marRight w:val="0"/>
          <w:marTop w:val="0"/>
          <w:marBottom w:val="0"/>
          <w:divBdr>
            <w:top w:val="none" w:sz="0" w:space="0" w:color="auto"/>
            <w:left w:val="none" w:sz="0" w:space="0" w:color="auto"/>
            <w:bottom w:val="none" w:sz="0" w:space="0" w:color="auto"/>
            <w:right w:val="none" w:sz="0" w:space="0" w:color="auto"/>
          </w:divBdr>
        </w:div>
        <w:div w:id="791440944">
          <w:marLeft w:val="0"/>
          <w:marRight w:val="0"/>
          <w:marTop w:val="0"/>
          <w:marBottom w:val="0"/>
          <w:divBdr>
            <w:top w:val="none" w:sz="0" w:space="0" w:color="auto"/>
            <w:left w:val="none" w:sz="0" w:space="0" w:color="auto"/>
            <w:bottom w:val="none" w:sz="0" w:space="0" w:color="auto"/>
            <w:right w:val="none" w:sz="0" w:space="0" w:color="auto"/>
          </w:divBdr>
        </w:div>
        <w:div w:id="1443308308">
          <w:marLeft w:val="0"/>
          <w:marRight w:val="0"/>
          <w:marTop w:val="0"/>
          <w:marBottom w:val="0"/>
          <w:divBdr>
            <w:top w:val="none" w:sz="0" w:space="0" w:color="auto"/>
            <w:left w:val="none" w:sz="0" w:space="0" w:color="auto"/>
            <w:bottom w:val="none" w:sz="0" w:space="0" w:color="auto"/>
            <w:right w:val="none" w:sz="0" w:space="0" w:color="auto"/>
          </w:divBdr>
        </w:div>
        <w:div w:id="1311642282">
          <w:marLeft w:val="0"/>
          <w:marRight w:val="0"/>
          <w:marTop w:val="0"/>
          <w:marBottom w:val="0"/>
          <w:divBdr>
            <w:top w:val="none" w:sz="0" w:space="0" w:color="auto"/>
            <w:left w:val="none" w:sz="0" w:space="0" w:color="auto"/>
            <w:bottom w:val="none" w:sz="0" w:space="0" w:color="auto"/>
            <w:right w:val="none" w:sz="0" w:space="0" w:color="auto"/>
          </w:divBdr>
        </w:div>
        <w:div w:id="177157575">
          <w:marLeft w:val="0"/>
          <w:marRight w:val="0"/>
          <w:marTop w:val="0"/>
          <w:marBottom w:val="0"/>
          <w:divBdr>
            <w:top w:val="none" w:sz="0" w:space="0" w:color="auto"/>
            <w:left w:val="none" w:sz="0" w:space="0" w:color="auto"/>
            <w:bottom w:val="none" w:sz="0" w:space="0" w:color="auto"/>
            <w:right w:val="none" w:sz="0" w:space="0" w:color="auto"/>
          </w:divBdr>
        </w:div>
        <w:div w:id="817844267">
          <w:marLeft w:val="0"/>
          <w:marRight w:val="0"/>
          <w:marTop w:val="0"/>
          <w:marBottom w:val="0"/>
          <w:divBdr>
            <w:top w:val="none" w:sz="0" w:space="0" w:color="auto"/>
            <w:left w:val="none" w:sz="0" w:space="0" w:color="auto"/>
            <w:bottom w:val="none" w:sz="0" w:space="0" w:color="auto"/>
            <w:right w:val="none" w:sz="0" w:space="0" w:color="auto"/>
          </w:divBdr>
        </w:div>
        <w:div w:id="837035726">
          <w:marLeft w:val="0"/>
          <w:marRight w:val="0"/>
          <w:marTop w:val="0"/>
          <w:marBottom w:val="0"/>
          <w:divBdr>
            <w:top w:val="none" w:sz="0" w:space="0" w:color="auto"/>
            <w:left w:val="none" w:sz="0" w:space="0" w:color="auto"/>
            <w:bottom w:val="none" w:sz="0" w:space="0" w:color="auto"/>
            <w:right w:val="none" w:sz="0" w:space="0" w:color="auto"/>
          </w:divBdr>
        </w:div>
        <w:div w:id="1196237648">
          <w:marLeft w:val="0"/>
          <w:marRight w:val="0"/>
          <w:marTop w:val="0"/>
          <w:marBottom w:val="0"/>
          <w:divBdr>
            <w:top w:val="none" w:sz="0" w:space="0" w:color="auto"/>
            <w:left w:val="none" w:sz="0" w:space="0" w:color="auto"/>
            <w:bottom w:val="none" w:sz="0" w:space="0" w:color="auto"/>
            <w:right w:val="none" w:sz="0" w:space="0" w:color="auto"/>
          </w:divBdr>
        </w:div>
        <w:div w:id="1217625548">
          <w:marLeft w:val="0"/>
          <w:marRight w:val="0"/>
          <w:marTop w:val="0"/>
          <w:marBottom w:val="0"/>
          <w:divBdr>
            <w:top w:val="none" w:sz="0" w:space="0" w:color="auto"/>
            <w:left w:val="none" w:sz="0" w:space="0" w:color="auto"/>
            <w:bottom w:val="none" w:sz="0" w:space="0" w:color="auto"/>
            <w:right w:val="none" w:sz="0" w:space="0" w:color="auto"/>
          </w:divBdr>
        </w:div>
        <w:div w:id="367951639">
          <w:marLeft w:val="0"/>
          <w:marRight w:val="0"/>
          <w:marTop w:val="0"/>
          <w:marBottom w:val="0"/>
          <w:divBdr>
            <w:top w:val="none" w:sz="0" w:space="0" w:color="auto"/>
            <w:left w:val="none" w:sz="0" w:space="0" w:color="auto"/>
            <w:bottom w:val="none" w:sz="0" w:space="0" w:color="auto"/>
            <w:right w:val="none" w:sz="0" w:space="0" w:color="auto"/>
          </w:divBdr>
        </w:div>
        <w:div w:id="1112240827">
          <w:marLeft w:val="0"/>
          <w:marRight w:val="0"/>
          <w:marTop w:val="0"/>
          <w:marBottom w:val="0"/>
          <w:divBdr>
            <w:top w:val="none" w:sz="0" w:space="0" w:color="auto"/>
            <w:left w:val="none" w:sz="0" w:space="0" w:color="auto"/>
            <w:bottom w:val="none" w:sz="0" w:space="0" w:color="auto"/>
            <w:right w:val="none" w:sz="0" w:space="0" w:color="auto"/>
          </w:divBdr>
        </w:div>
        <w:div w:id="471749992">
          <w:marLeft w:val="0"/>
          <w:marRight w:val="0"/>
          <w:marTop w:val="0"/>
          <w:marBottom w:val="0"/>
          <w:divBdr>
            <w:top w:val="none" w:sz="0" w:space="0" w:color="auto"/>
            <w:left w:val="none" w:sz="0" w:space="0" w:color="auto"/>
            <w:bottom w:val="none" w:sz="0" w:space="0" w:color="auto"/>
            <w:right w:val="none" w:sz="0" w:space="0" w:color="auto"/>
          </w:divBdr>
        </w:div>
        <w:div w:id="188220425">
          <w:marLeft w:val="0"/>
          <w:marRight w:val="0"/>
          <w:marTop w:val="0"/>
          <w:marBottom w:val="0"/>
          <w:divBdr>
            <w:top w:val="none" w:sz="0" w:space="0" w:color="auto"/>
            <w:left w:val="none" w:sz="0" w:space="0" w:color="auto"/>
            <w:bottom w:val="none" w:sz="0" w:space="0" w:color="auto"/>
            <w:right w:val="none" w:sz="0" w:space="0" w:color="auto"/>
          </w:divBdr>
        </w:div>
        <w:div w:id="1167280651">
          <w:marLeft w:val="0"/>
          <w:marRight w:val="0"/>
          <w:marTop w:val="0"/>
          <w:marBottom w:val="0"/>
          <w:divBdr>
            <w:top w:val="none" w:sz="0" w:space="0" w:color="auto"/>
            <w:left w:val="none" w:sz="0" w:space="0" w:color="auto"/>
            <w:bottom w:val="none" w:sz="0" w:space="0" w:color="auto"/>
            <w:right w:val="none" w:sz="0" w:space="0" w:color="auto"/>
          </w:divBdr>
        </w:div>
        <w:div w:id="394855805">
          <w:marLeft w:val="0"/>
          <w:marRight w:val="0"/>
          <w:marTop w:val="0"/>
          <w:marBottom w:val="0"/>
          <w:divBdr>
            <w:top w:val="none" w:sz="0" w:space="0" w:color="auto"/>
            <w:left w:val="none" w:sz="0" w:space="0" w:color="auto"/>
            <w:bottom w:val="none" w:sz="0" w:space="0" w:color="auto"/>
            <w:right w:val="none" w:sz="0" w:space="0" w:color="auto"/>
          </w:divBdr>
        </w:div>
        <w:div w:id="598371972">
          <w:marLeft w:val="0"/>
          <w:marRight w:val="0"/>
          <w:marTop w:val="0"/>
          <w:marBottom w:val="0"/>
          <w:divBdr>
            <w:top w:val="none" w:sz="0" w:space="0" w:color="auto"/>
            <w:left w:val="none" w:sz="0" w:space="0" w:color="auto"/>
            <w:bottom w:val="none" w:sz="0" w:space="0" w:color="auto"/>
            <w:right w:val="none" w:sz="0" w:space="0" w:color="auto"/>
          </w:divBdr>
        </w:div>
        <w:div w:id="1875340108">
          <w:marLeft w:val="0"/>
          <w:marRight w:val="0"/>
          <w:marTop w:val="0"/>
          <w:marBottom w:val="0"/>
          <w:divBdr>
            <w:top w:val="none" w:sz="0" w:space="0" w:color="auto"/>
            <w:left w:val="none" w:sz="0" w:space="0" w:color="auto"/>
            <w:bottom w:val="none" w:sz="0" w:space="0" w:color="auto"/>
            <w:right w:val="none" w:sz="0" w:space="0" w:color="auto"/>
          </w:divBdr>
        </w:div>
        <w:div w:id="2056006596">
          <w:marLeft w:val="0"/>
          <w:marRight w:val="0"/>
          <w:marTop w:val="0"/>
          <w:marBottom w:val="0"/>
          <w:divBdr>
            <w:top w:val="none" w:sz="0" w:space="0" w:color="auto"/>
            <w:left w:val="none" w:sz="0" w:space="0" w:color="auto"/>
            <w:bottom w:val="none" w:sz="0" w:space="0" w:color="auto"/>
            <w:right w:val="none" w:sz="0" w:space="0" w:color="auto"/>
          </w:divBdr>
        </w:div>
        <w:div w:id="311056630">
          <w:marLeft w:val="0"/>
          <w:marRight w:val="0"/>
          <w:marTop w:val="0"/>
          <w:marBottom w:val="0"/>
          <w:divBdr>
            <w:top w:val="none" w:sz="0" w:space="0" w:color="auto"/>
            <w:left w:val="none" w:sz="0" w:space="0" w:color="auto"/>
            <w:bottom w:val="none" w:sz="0" w:space="0" w:color="auto"/>
            <w:right w:val="none" w:sz="0" w:space="0" w:color="auto"/>
          </w:divBdr>
        </w:div>
        <w:div w:id="2104035665">
          <w:marLeft w:val="0"/>
          <w:marRight w:val="0"/>
          <w:marTop w:val="0"/>
          <w:marBottom w:val="0"/>
          <w:divBdr>
            <w:top w:val="none" w:sz="0" w:space="0" w:color="auto"/>
            <w:left w:val="none" w:sz="0" w:space="0" w:color="auto"/>
            <w:bottom w:val="none" w:sz="0" w:space="0" w:color="auto"/>
            <w:right w:val="none" w:sz="0" w:space="0" w:color="auto"/>
          </w:divBdr>
        </w:div>
        <w:div w:id="1827816698">
          <w:marLeft w:val="0"/>
          <w:marRight w:val="0"/>
          <w:marTop w:val="0"/>
          <w:marBottom w:val="0"/>
          <w:divBdr>
            <w:top w:val="none" w:sz="0" w:space="0" w:color="auto"/>
            <w:left w:val="none" w:sz="0" w:space="0" w:color="auto"/>
            <w:bottom w:val="none" w:sz="0" w:space="0" w:color="auto"/>
            <w:right w:val="none" w:sz="0" w:space="0" w:color="auto"/>
          </w:divBdr>
        </w:div>
        <w:div w:id="1020161741">
          <w:marLeft w:val="0"/>
          <w:marRight w:val="0"/>
          <w:marTop w:val="0"/>
          <w:marBottom w:val="0"/>
          <w:divBdr>
            <w:top w:val="none" w:sz="0" w:space="0" w:color="auto"/>
            <w:left w:val="none" w:sz="0" w:space="0" w:color="auto"/>
            <w:bottom w:val="none" w:sz="0" w:space="0" w:color="auto"/>
            <w:right w:val="none" w:sz="0" w:space="0" w:color="auto"/>
          </w:divBdr>
        </w:div>
        <w:div w:id="1752896930">
          <w:marLeft w:val="0"/>
          <w:marRight w:val="0"/>
          <w:marTop w:val="0"/>
          <w:marBottom w:val="0"/>
          <w:divBdr>
            <w:top w:val="none" w:sz="0" w:space="0" w:color="auto"/>
            <w:left w:val="none" w:sz="0" w:space="0" w:color="auto"/>
            <w:bottom w:val="none" w:sz="0" w:space="0" w:color="auto"/>
            <w:right w:val="none" w:sz="0" w:space="0" w:color="auto"/>
          </w:divBdr>
        </w:div>
        <w:div w:id="2064517163">
          <w:marLeft w:val="0"/>
          <w:marRight w:val="0"/>
          <w:marTop w:val="0"/>
          <w:marBottom w:val="0"/>
          <w:divBdr>
            <w:top w:val="none" w:sz="0" w:space="0" w:color="auto"/>
            <w:left w:val="none" w:sz="0" w:space="0" w:color="auto"/>
            <w:bottom w:val="none" w:sz="0" w:space="0" w:color="auto"/>
            <w:right w:val="none" w:sz="0" w:space="0" w:color="auto"/>
          </w:divBdr>
        </w:div>
        <w:div w:id="1536772535">
          <w:marLeft w:val="0"/>
          <w:marRight w:val="0"/>
          <w:marTop w:val="0"/>
          <w:marBottom w:val="0"/>
          <w:divBdr>
            <w:top w:val="none" w:sz="0" w:space="0" w:color="auto"/>
            <w:left w:val="none" w:sz="0" w:space="0" w:color="auto"/>
            <w:bottom w:val="none" w:sz="0" w:space="0" w:color="auto"/>
            <w:right w:val="none" w:sz="0" w:space="0" w:color="auto"/>
          </w:divBdr>
        </w:div>
        <w:div w:id="225382825">
          <w:marLeft w:val="0"/>
          <w:marRight w:val="0"/>
          <w:marTop w:val="0"/>
          <w:marBottom w:val="0"/>
          <w:divBdr>
            <w:top w:val="none" w:sz="0" w:space="0" w:color="auto"/>
            <w:left w:val="none" w:sz="0" w:space="0" w:color="auto"/>
            <w:bottom w:val="none" w:sz="0" w:space="0" w:color="auto"/>
            <w:right w:val="none" w:sz="0" w:space="0" w:color="auto"/>
          </w:divBdr>
        </w:div>
        <w:div w:id="415634264">
          <w:marLeft w:val="0"/>
          <w:marRight w:val="0"/>
          <w:marTop w:val="0"/>
          <w:marBottom w:val="0"/>
          <w:divBdr>
            <w:top w:val="none" w:sz="0" w:space="0" w:color="auto"/>
            <w:left w:val="none" w:sz="0" w:space="0" w:color="auto"/>
            <w:bottom w:val="none" w:sz="0" w:space="0" w:color="auto"/>
            <w:right w:val="none" w:sz="0" w:space="0" w:color="auto"/>
          </w:divBdr>
        </w:div>
        <w:div w:id="374237901">
          <w:marLeft w:val="0"/>
          <w:marRight w:val="0"/>
          <w:marTop w:val="0"/>
          <w:marBottom w:val="0"/>
          <w:divBdr>
            <w:top w:val="none" w:sz="0" w:space="0" w:color="auto"/>
            <w:left w:val="none" w:sz="0" w:space="0" w:color="auto"/>
            <w:bottom w:val="none" w:sz="0" w:space="0" w:color="auto"/>
            <w:right w:val="none" w:sz="0" w:space="0" w:color="auto"/>
          </w:divBdr>
        </w:div>
        <w:div w:id="1947229307">
          <w:marLeft w:val="0"/>
          <w:marRight w:val="0"/>
          <w:marTop w:val="0"/>
          <w:marBottom w:val="0"/>
          <w:divBdr>
            <w:top w:val="none" w:sz="0" w:space="0" w:color="auto"/>
            <w:left w:val="none" w:sz="0" w:space="0" w:color="auto"/>
            <w:bottom w:val="none" w:sz="0" w:space="0" w:color="auto"/>
            <w:right w:val="none" w:sz="0" w:space="0" w:color="auto"/>
          </w:divBdr>
        </w:div>
        <w:div w:id="1833329226">
          <w:marLeft w:val="0"/>
          <w:marRight w:val="0"/>
          <w:marTop w:val="0"/>
          <w:marBottom w:val="0"/>
          <w:divBdr>
            <w:top w:val="none" w:sz="0" w:space="0" w:color="auto"/>
            <w:left w:val="none" w:sz="0" w:space="0" w:color="auto"/>
            <w:bottom w:val="none" w:sz="0" w:space="0" w:color="auto"/>
            <w:right w:val="none" w:sz="0" w:space="0" w:color="auto"/>
          </w:divBdr>
        </w:div>
        <w:div w:id="1545950108">
          <w:marLeft w:val="0"/>
          <w:marRight w:val="0"/>
          <w:marTop w:val="0"/>
          <w:marBottom w:val="0"/>
          <w:divBdr>
            <w:top w:val="none" w:sz="0" w:space="0" w:color="auto"/>
            <w:left w:val="none" w:sz="0" w:space="0" w:color="auto"/>
            <w:bottom w:val="none" w:sz="0" w:space="0" w:color="auto"/>
            <w:right w:val="none" w:sz="0" w:space="0" w:color="auto"/>
          </w:divBdr>
        </w:div>
        <w:div w:id="455560011">
          <w:marLeft w:val="0"/>
          <w:marRight w:val="0"/>
          <w:marTop w:val="0"/>
          <w:marBottom w:val="0"/>
          <w:divBdr>
            <w:top w:val="none" w:sz="0" w:space="0" w:color="auto"/>
            <w:left w:val="none" w:sz="0" w:space="0" w:color="auto"/>
            <w:bottom w:val="none" w:sz="0" w:space="0" w:color="auto"/>
            <w:right w:val="none" w:sz="0" w:space="0" w:color="auto"/>
          </w:divBdr>
        </w:div>
        <w:div w:id="348067340">
          <w:marLeft w:val="0"/>
          <w:marRight w:val="0"/>
          <w:marTop w:val="0"/>
          <w:marBottom w:val="0"/>
          <w:divBdr>
            <w:top w:val="none" w:sz="0" w:space="0" w:color="auto"/>
            <w:left w:val="none" w:sz="0" w:space="0" w:color="auto"/>
            <w:bottom w:val="none" w:sz="0" w:space="0" w:color="auto"/>
            <w:right w:val="none" w:sz="0" w:space="0" w:color="auto"/>
          </w:divBdr>
        </w:div>
        <w:div w:id="1782146392">
          <w:marLeft w:val="0"/>
          <w:marRight w:val="0"/>
          <w:marTop w:val="0"/>
          <w:marBottom w:val="0"/>
          <w:divBdr>
            <w:top w:val="none" w:sz="0" w:space="0" w:color="auto"/>
            <w:left w:val="none" w:sz="0" w:space="0" w:color="auto"/>
            <w:bottom w:val="none" w:sz="0" w:space="0" w:color="auto"/>
            <w:right w:val="none" w:sz="0" w:space="0" w:color="auto"/>
          </w:divBdr>
        </w:div>
        <w:div w:id="361706850">
          <w:marLeft w:val="0"/>
          <w:marRight w:val="0"/>
          <w:marTop w:val="0"/>
          <w:marBottom w:val="0"/>
          <w:divBdr>
            <w:top w:val="none" w:sz="0" w:space="0" w:color="auto"/>
            <w:left w:val="none" w:sz="0" w:space="0" w:color="auto"/>
            <w:bottom w:val="none" w:sz="0" w:space="0" w:color="auto"/>
            <w:right w:val="none" w:sz="0" w:space="0" w:color="auto"/>
          </w:divBdr>
        </w:div>
        <w:div w:id="2049064450">
          <w:marLeft w:val="0"/>
          <w:marRight w:val="0"/>
          <w:marTop w:val="0"/>
          <w:marBottom w:val="0"/>
          <w:divBdr>
            <w:top w:val="none" w:sz="0" w:space="0" w:color="auto"/>
            <w:left w:val="none" w:sz="0" w:space="0" w:color="auto"/>
            <w:bottom w:val="none" w:sz="0" w:space="0" w:color="auto"/>
            <w:right w:val="none" w:sz="0" w:space="0" w:color="auto"/>
          </w:divBdr>
        </w:div>
        <w:div w:id="1780644011">
          <w:marLeft w:val="0"/>
          <w:marRight w:val="0"/>
          <w:marTop w:val="0"/>
          <w:marBottom w:val="0"/>
          <w:divBdr>
            <w:top w:val="none" w:sz="0" w:space="0" w:color="auto"/>
            <w:left w:val="none" w:sz="0" w:space="0" w:color="auto"/>
            <w:bottom w:val="none" w:sz="0" w:space="0" w:color="auto"/>
            <w:right w:val="none" w:sz="0" w:space="0" w:color="auto"/>
          </w:divBdr>
        </w:div>
        <w:div w:id="1678578980">
          <w:marLeft w:val="0"/>
          <w:marRight w:val="0"/>
          <w:marTop w:val="0"/>
          <w:marBottom w:val="0"/>
          <w:divBdr>
            <w:top w:val="none" w:sz="0" w:space="0" w:color="auto"/>
            <w:left w:val="none" w:sz="0" w:space="0" w:color="auto"/>
            <w:bottom w:val="none" w:sz="0" w:space="0" w:color="auto"/>
            <w:right w:val="none" w:sz="0" w:space="0" w:color="auto"/>
          </w:divBdr>
        </w:div>
        <w:div w:id="251009928">
          <w:marLeft w:val="0"/>
          <w:marRight w:val="0"/>
          <w:marTop w:val="0"/>
          <w:marBottom w:val="0"/>
          <w:divBdr>
            <w:top w:val="none" w:sz="0" w:space="0" w:color="auto"/>
            <w:left w:val="none" w:sz="0" w:space="0" w:color="auto"/>
            <w:bottom w:val="none" w:sz="0" w:space="0" w:color="auto"/>
            <w:right w:val="none" w:sz="0" w:space="0" w:color="auto"/>
          </w:divBdr>
        </w:div>
        <w:div w:id="1267271167">
          <w:marLeft w:val="0"/>
          <w:marRight w:val="0"/>
          <w:marTop w:val="0"/>
          <w:marBottom w:val="0"/>
          <w:divBdr>
            <w:top w:val="none" w:sz="0" w:space="0" w:color="auto"/>
            <w:left w:val="none" w:sz="0" w:space="0" w:color="auto"/>
            <w:bottom w:val="none" w:sz="0" w:space="0" w:color="auto"/>
            <w:right w:val="none" w:sz="0" w:space="0" w:color="auto"/>
          </w:divBdr>
        </w:div>
        <w:div w:id="318316735">
          <w:marLeft w:val="0"/>
          <w:marRight w:val="0"/>
          <w:marTop w:val="0"/>
          <w:marBottom w:val="0"/>
          <w:divBdr>
            <w:top w:val="none" w:sz="0" w:space="0" w:color="auto"/>
            <w:left w:val="none" w:sz="0" w:space="0" w:color="auto"/>
            <w:bottom w:val="none" w:sz="0" w:space="0" w:color="auto"/>
            <w:right w:val="none" w:sz="0" w:space="0" w:color="auto"/>
          </w:divBdr>
        </w:div>
        <w:div w:id="1659918801">
          <w:marLeft w:val="0"/>
          <w:marRight w:val="0"/>
          <w:marTop w:val="0"/>
          <w:marBottom w:val="0"/>
          <w:divBdr>
            <w:top w:val="none" w:sz="0" w:space="0" w:color="auto"/>
            <w:left w:val="none" w:sz="0" w:space="0" w:color="auto"/>
            <w:bottom w:val="none" w:sz="0" w:space="0" w:color="auto"/>
            <w:right w:val="none" w:sz="0" w:space="0" w:color="auto"/>
          </w:divBdr>
        </w:div>
        <w:div w:id="1378117077">
          <w:marLeft w:val="0"/>
          <w:marRight w:val="0"/>
          <w:marTop w:val="0"/>
          <w:marBottom w:val="0"/>
          <w:divBdr>
            <w:top w:val="none" w:sz="0" w:space="0" w:color="auto"/>
            <w:left w:val="none" w:sz="0" w:space="0" w:color="auto"/>
            <w:bottom w:val="none" w:sz="0" w:space="0" w:color="auto"/>
            <w:right w:val="none" w:sz="0" w:space="0" w:color="auto"/>
          </w:divBdr>
        </w:div>
        <w:div w:id="1298534782">
          <w:marLeft w:val="0"/>
          <w:marRight w:val="0"/>
          <w:marTop w:val="0"/>
          <w:marBottom w:val="0"/>
          <w:divBdr>
            <w:top w:val="none" w:sz="0" w:space="0" w:color="auto"/>
            <w:left w:val="none" w:sz="0" w:space="0" w:color="auto"/>
            <w:bottom w:val="none" w:sz="0" w:space="0" w:color="auto"/>
            <w:right w:val="none" w:sz="0" w:space="0" w:color="auto"/>
          </w:divBdr>
        </w:div>
        <w:div w:id="304819671">
          <w:marLeft w:val="0"/>
          <w:marRight w:val="0"/>
          <w:marTop w:val="0"/>
          <w:marBottom w:val="0"/>
          <w:divBdr>
            <w:top w:val="none" w:sz="0" w:space="0" w:color="auto"/>
            <w:left w:val="none" w:sz="0" w:space="0" w:color="auto"/>
            <w:bottom w:val="none" w:sz="0" w:space="0" w:color="auto"/>
            <w:right w:val="none" w:sz="0" w:space="0" w:color="auto"/>
          </w:divBdr>
        </w:div>
        <w:div w:id="787891650">
          <w:marLeft w:val="0"/>
          <w:marRight w:val="0"/>
          <w:marTop w:val="0"/>
          <w:marBottom w:val="0"/>
          <w:divBdr>
            <w:top w:val="none" w:sz="0" w:space="0" w:color="auto"/>
            <w:left w:val="none" w:sz="0" w:space="0" w:color="auto"/>
            <w:bottom w:val="none" w:sz="0" w:space="0" w:color="auto"/>
            <w:right w:val="none" w:sz="0" w:space="0" w:color="auto"/>
          </w:divBdr>
        </w:div>
        <w:div w:id="999575975">
          <w:marLeft w:val="0"/>
          <w:marRight w:val="0"/>
          <w:marTop w:val="0"/>
          <w:marBottom w:val="0"/>
          <w:divBdr>
            <w:top w:val="none" w:sz="0" w:space="0" w:color="auto"/>
            <w:left w:val="none" w:sz="0" w:space="0" w:color="auto"/>
            <w:bottom w:val="none" w:sz="0" w:space="0" w:color="auto"/>
            <w:right w:val="none" w:sz="0" w:space="0" w:color="auto"/>
          </w:divBdr>
        </w:div>
        <w:div w:id="216013358">
          <w:marLeft w:val="0"/>
          <w:marRight w:val="0"/>
          <w:marTop w:val="0"/>
          <w:marBottom w:val="0"/>
          <w:divBdr>
            <w:top w:val="none" w:sz="0" w:space="0" w:color="auto"/>
            <w:left w:val="none" w:sz="0" w:space="0" w:color="auto"/>
            <w:bottom w:val="none" w:sz="0" w:space="0" w:color="auto"/>
            <w:right w:val="none" w:sz="0" w:space="0" w:color="auto"/>
          </w:divBdr>
        </w:div>
        <w:div w:id="1656908194">
          <w:marLeft w:val="0"/>
          <w:marRight w:val="0"/>
          <w:marTop w:val="0"/>
          <w:marBottom w:val="0"/>
          <w:divBdr>
            <w:top w:val="none" w:sz="0" w:space="0" w:color="auto"/>
            <w:left w:val="none" w:sz="0" w:space="0" w:color="auto"/>
            <w:bottom w:val="none" w:sz="0" w:space="0" w:color="auto"/>
            <w:right w:val="none" w:sz="0" w:space="0" w:color="auto"/>
          </w:divBdr>
        </w:div>
        <w:div w:id="438456045">
          <w:marLeft w:val="0"/>
          <w:marRight w:val="0"/>
          <w:marTop w:val="0"/>
          <w:marBottom w:val="0"/>
          <w:divBdr>
            <w:top w:val="none" w:sz="0" w:space="0" w:color="auto"/>
            <w:left w:val="none" w:sz="0" w:space="0" w:color="auto"/>
            <w:bottom w:val="none" w:sz="0" w:space="0" w:color="auto"/>
            <w:right w:val="none" w:sz="0" w:space="0" w:color="auto"/>
          </w:divBdr>
        </w:div>
        <w:div w:id="7606603">
          <w:marLeft w:val="0"/>
          <w:marRight w:val="0"/>
          <w:marTop w:val="0"/>
          <w:marBottom w:val="0"/>
          <w:divBdr>
            <w:top w:val="none" w:sz="0" w:space="0" w:color="auto"/>
            <w:left w:val="none" w:sz="0" w:space="0" w:color="auto"/>
            <w:bottom w:val="none" w:sz="0" w:space="0" w:color="auto"/>
            <w:right w:val="none" w:sz="0" w:space="0" w:color="auto"/>
          </w:divBdr>
        </w:div>
      </w:divsChild>
    </w:div>
    <w:div w:id="161699143">
      <w:bodyDiv w:val="1"/>
      <w:marLeft w:val="0"/>
      <w:marRight w:val="0"/>
      <w:marTop w:val="0"/>
      <w:marBottom w:val="0"/>
      <w:divBdr>
        <w:top w:val="none" w:sz="0" w:space="0" w:color="auto"/>
        <w:left w:val="none" w:sz="0" w:space="0" w:color="auto"/>
        <w:bottom w:val="none" w:sz="0" w:space="0" w:color="auto"/>
        <w:right w:val="none" w:sz="0" w:space="0" w:color="auto"/>
      </w:divBdr>
    </w:div>
    <w:div w:id="205340681">
      <w:bodyDiv w:val="1"/>
      <w:marLeft w:val="0"/>
      <w:marRight w:val="0"/>
      <w:marTop w:val="0"/>
      <w:marBottom w:val="0"/>
      <w:divBdr>
        <w:top w:val="none" w:sz="0" w:space="0" w:color="auto"/>
        <w:left w:val="none" w:sz="0" w:space="0" w:color="auto"/>
        <w:bottom w:val="none" w:sz="0" w:space="0" w:color="auto"/>
        <w:right w:val="none" w:sz="0" w:space="0" w:color="auto"/>
      </w:divBdr>
    </w:div>
    <w:div w:id="210384473">
      <w:bodyDiv w:val="1"/>
      <w:marLeft w:val="0"/>
      <w:marRight w:val="0"/>
      <w:marTop w:val="0"/>
      <w:marBottom w:val="0"/>
      <w:divBdr>
        <w:top w:val="none" w:sz="0" w:space="0" w:color="auto"/>
        <w:left w:val="none" w:sz="0" w:space="0" w:color="auto"/>
        <w:bottom w:val="none" w:sz="0" w:space="0" w:color="auto"/>
        <w:right w:val="none" w:sz="0" w:space="0" w:color="auto"/>
      </w:divBdr>
      <w:divsChild>
        <w:div w:id="1179929700">
          <w:marLeft w:val="0"/>
          <w:marRight w:val="0"/>
          <w:marTop w:val="0"/>
          <w:marBottom w:val="0"/>
          <w:divBdr>
            <w:top w:val="none" w:sz="0" w:space="0" w:color="auto"/>
            <w:left w:val="none" w:sz="0" w:space="0" w:color="auto"/>
            <w:bottom w:val="none" w:sz="0" w:space="0" w:color="auto"/>
            <w:right w:val="none" w:sz="0" w:space="0" w:color="auto"/>
          </w:divBdr>
        </w:div>
        <w:div w:id="1003583060">
          <w:marLeft w:val="0"/>
          <w:marRight w:val="0"/>
          <w:marTop w:val="0"/>
          <w:marBottom w:val="0"/>
          <w:divBdr>
            <w:top w:val="none" w:sz="0" w:space="0" w:color="auto"/>
            <w:left w:val="none" w:sz="0" w:space="0" w:color="auto"/>
            <w:bottom w:val="none" w:sz="0" w:space="0" w:color="auto"/>
            <w:right w:val="none" w:sz="0" w:space="0" w:color="auto"/>
          </w:divBdr>
        </w:div>
        <w:div w:id="359208532">
          <w:marLeft w:val="0"/>
          <w:marRight w:val="0"/>
          <w:marTop w:val="0"/>
          <w:marBottom w:val="0"/>
          <w:divBdr>
            <w:top w:val="none" w:sz="0" w:space="0" w:color="auto"/>
            <w:left w:val="none" w:sz="0" w:space="0" w:color="auto"/>
            <w:bottom w:val="none" w:sz="0" w:space="0" w:color="auto"/>
            <w:right w:val="none" w:sz="0" w:space="0" w:color="auto"/>
          </w:divBdr>
        </w:div>
        <w:div w:id="665286780">
          <w:marLeft w:val="0"/>
          <w:marRight w:val="0"/>
          <w:marTop w:val="0"/>
          <w:marBottom w:val="0"/>
          <w:divBdr>
            <w:top w:val="none" w:sz="0" w:space="0" w:color="auto"/>
            <w:left w:val="none" w:sz="0" w:space="0" w:color="auto"/>
            <w:bottom w:val="none" w:sz="0" w:space="0" w:color="auto"/>
            <w:right w:val="none" w:sz="0" w:space="0" w:color="auto"/>
          </w:divBdr>
        </w:div>
        <w:div w:id="1618373557">
          <w:marLeft w:val="0"/>
          <w:marRight w:val="0"/>
          <w:marTop w:val="0"/>
          <w:marBottom w:val="0"/>
          <w:divBdr>
            <w:top w:val="none" w:sz="0" w:space="0" w:color="auto"/>
            <w:left w:val="none" w:sz="0" w:space="0" w:color="auto"/>
            <w:bottom w:val="none" w:sz="0" w:space="0" w:color="auto"/>
            <w:right w:val="none" w:sz="0" w:space="0" w:color="auto"/>
          </w:divBdr>
        </w:div>
        <w:div w:id="751582740">
          <w:marLeft w:val="0"/>
          <w:marRight w:val="0"/>
          <w:marTop w:val="0"/>
          <w:marBottom w:val="0"/>
          <w:divBdr>
            <w:top w:val="none" w:sz="0" w:space="0" w:color="auto"/>
            <w:left w:val="none" w:sz="0" w:space="0" w:color="auto"/>
            <w:bottom w:val="none" w:sz="0" w:space="0" w:color="auto"/>
            <w:right w:val="none" w:sz="0" w:space="0" w:color="auto"/>
          </w:divBdr>
        </w:div>
        <w:div w:id="225647022">
          <w:marLeft w:val="0"/>
          <w:marRight w:val="0"/>
          <w:marTop w:val="0"/>
          <w:marBottom w:val="0"/>
          <w:divBdr>
            <w:top w:val="none" w:sz="0" w:space="0" w:color="auto"/>
            <w:left w:val="none" w:sz="0" w:space="0" w:color="auto"/>
            <w:bottom w:val="none" w:sz="0" w:space="0" w:color="auto"/>
            <w:right w:val="none" w:sz="0" w:space="0" w:color="auto"/>
          </w:divBdr>
        </w:div>
        <w:div w:id="1033192603">
          <w:marLeft w:val="0"/>
          <w:marRight w:val="0"/>
          <w:marTop w:val="0"/>
          <w:marBottom w:val="0"/>
          <w:divBdr>
            <w:top w:val="none" w:sz="0" w:space="0" w:color="auto"/>
            <w:left w:val="none" w:sz="0" w:space="0" w:color="auto"/>
            <w:bottom w:val="none" w:sz="0" w:space="0" w:color="auto"/>
            <w:right w:val="none" w:sz="0" w:space="0" w:color="auto"/>
          </w:divBdr>
        </w:div>
        <w:div w:id="212546243">
          <w:marLeft w:val="0"/>
          <w:marRight w:val="0"/>
          <w:marTop w:val="0"/>
          <w:marBottom w:val="0"/>
          <w:divBdr>
            <w:top w:val="none" w:sz="0" w:space="0" w:color="auto"/>
            <w:left w:val="none" w:sz="0" w:space="0" w:color="auto"/>
            <w:bottom w:val="none" w:sz="0" w:space="0" w:color="auto"/>
            <w:right w:val="none" w:sz="0" w:space="0" w:color="auto"/>
          </w:divBdr>
        </w:div>
        <w:div w:id="15158530">
          <w:marLeft w:val="0"/>
          <w:marRight w:val="0"/>
          <w:marTop w:val="0"/>
          <w:marBottom w:val="0"/>
          <w:divBdr>
            <w:top w:val="none" w:sz="0" w:space="0" w:color="auto"/>
            <w:left w:val="none" w:sz="0" w:space="0" w:color="auto"/>
            <w:bottom w:val="none" w:sz="0" w:space="0" w:color="auto"/>
            <w:right w:val="none" w:sz="0" w:space="0" w:color="auto"/>
          </w:divBdr>
        </w:div>
        <w:div w:id="1844929642">
          <w:marLeft w:val="0"/>
          <w:marRight w:val="0"/>
          <w:marTop w:val="0"/>
          <w:marBottom w:val="0"/>
          <w:divBdr>
            <w:top w:val="none" w:sz="0" w:space="0" w:color="auto"/>
            <w:left w:val="none" w:sz="0" w:space="0" w:color="auto"/>
            <w:bottom w:val="none" w:sz="0" w:space="0" w:color="auto"/>
            <w:right w:val="none" w:sz="0" w:space="0" w:color="auto"/>
          </w:divBdr>
        </w:div>
        <w:div w:id="1248880081">
          <w:marLeft w:val="0"/>
          <w:marRight w:val="0"/>
          <w:marTop w:val="0"/>
          <w:marBottom w:val="0"/>
          <w:divBdr>
            <w:top w:val="none" w:sz="0" w:space="0" w:color="auto"/>
            <w:left w:val="none" w:sz="0" w:space="0" w:color="auto"/>
            <w:bottom w:val="none" w:sz="0" w:space="0" w:color="auto"/>
            <w:right w:val="none" w:sz="0" w:space="0" w:color="auto"/>
          </w:divBdr>
        </w:div>
        <w:div w:id="927007420">
          <w:marLeft w:val="0"/>
          <w:marRight w:val="0"/>
          <w:marTop w:val="0"/>
          <w:marBottom w:val="0"/>
          <w:divBdr>
            <w:top w:val="none" w:sz="0" w:space="0" w:color="auto"/>
            <w:left w:val="none" w:sz="0" w:space="0" w:color="auto"/>
            <w:bottom w:val="none" w:sz="0" w:space="0" w:color="auto"/>
            <w:right w:val="none" w:sz="0" w:space="0" w:color="auto"/>
          </w:divBdr>
        </w:div>
        <w:div w:id="1738547906">
          <w:marLeft w:val="0"/>
          <w:marRight w:val="0"/>
          <w:marTop w:val="0"/>
          <w:marBottom w:val="0"/>
          <w:divBdr>
            <w:top w:val="none" w:sz="0" w:space="0" w:color="auto"/>
            <w:left w:val="none" w:sz="0" w:space="0" w:color="auto"/>
            <w:bottom w:val="none" w:sz="0" w:space="0" w:color="auto"/>
            <w:right w:val="none" w:sz="0" w:space="0" w:color="auto"/>
          </w:divBdr>
        </w:div>
        <w:div w:id="278293654">
          <w:marLeft w:val="0"/>
          <w:marRight w:val="0"/>
          <w:marTop w:val="0"/>
          <w:marBottom w:val="0"/>
          <w:divBdr>
            <w:top w:val="none" w:sz="0" w:space="0" w:color="auto"/>
            <w:left w:val="none" w:sz="0" w:space="0" w:color="auto"/>
            <w:bottom w:val="none" w:sz="0" w:space="0" w:color="auto"/>
            <w:right w:val="none" w:sz="0" w:space="0" w:color="auto"/>
          </w:divBdr>
        </w:div>
        <w:div w:id="1746300295">
          <w:marLeft w:val="0"/>
          <w:marRight w:val="0"/>
          <w:marTop w:val="0"/>
          <w:marBottom w:val="0"/>
          <w:divBdr>
            <w:top w:val="none" w:sz="0" w:space="0" w:color="auto"/>
            <w:left w:val="none" w:sz="0" w:space="0" w:color="auto"/>
            <w:bottom w:val="none" w:sz="0" w:space="0" w:color="auto"/>
            <w:right w:val="none" w:sz="0" w:space="0" w:color="auto"/>
          </w:divBdr>
        </w:div>
        <w:div w:id="172114531">
          <w:marLeft w:val="0"/>
          <w:marRight w:val="0"/>
          <w:marTop w:val="0"/>
          <w:marBottom w:val="0"/>
          <w:divBdr>
            <w:top w:val="none" w:sz="0" w:space="0" w:color="auto"/>
            <w:left w:val="none" w:sz="0" w:space="0" w:color="auto"/>
            <w:bottom w:val="none" w:sz="0" w:space="0" w:color="auto"/>
            <w:right w:val="none" w:sz="0" w:space="0" w:color="auto"/>
          </w:divBdr>
        </w:div>
        <w:div w:id="1580556266">
          <w:marLeft w:val="0"/>
          <w:marRight w:val="0"/>
          <w:marTop w:val="0"/>
          <w:marBottom w:val="0"/>
          <w:divBdr>
            <w:top w:val="none" w:sz="0" w:space="0" w:color="auto"/>
            <w:left w:val="none" w:sz="0" w:space="0" w:color="auto"/>
            <w:bottom w:val="none" w:sz="0" w:space="0" w:color="auto"/>
            <w:right w:val="none" w:sz="0" w:space="0" w:color="auto"/>
          </w:divBdr>
        </w:div>
        <w:div w:id="1255674085">
          <w:marLeft w:val="0"/>
          <w:marRight w:val="0"/>
          <w:marTop w:val="0"/>
          <w:marBottom w:val="0"/>
          <w:divBdr>
            <w:top w:val="none" w:sz="0" w:space="0" w:color="auto"/>
            <w:left w:val="none" w:sz="0" w:space="0" w:color="auto"/>
            <w:bottom w:val="none" w:sz="0" w:space="0" w:color="auto"/>
            <w:right w:val="none" w:sz="0" w:space="0" w:color="auto"/>
          </w:divBdr>
        </w:div>
        <w:div w:id="741563288">
          <w:marLeft w:val="0"/>
          <w:marRight w:val="0"/>
          <w:marTop w:val="0"/>
          <w:marBottom w:val="0"/>
          <w:divBdr>
            <w:top w:val="none" w:sz="0" w:space="0" w:color="auto"/>
            <w:left w:val="none" w:sz="0" w:space="0" w:color="auto"/>
            <w:bottom w:val="none" w:sz="0" w:space="0" w:color="auto"/>
            <w:right w:val="none" w:sz="0" w:space="0" w:color="auto"/>
          </w:divBdr>
        </w:div>
        <w:div w:id="1874657518">
          <w:marLeft w:val="0"/>
          <w:marRight w:val="0"/>
          <w:marTop w:val="0"/>
          <w:marBottom w:val="0"/>
          <w:divBdr>
            <w:top w:val="none" w:sz="0" w:space="0" w:color="auto"/>
            <w:left w:val="none" w:sz="0" w:space="0" w:color="auto"/>
            <w:bottom w:val="none" w:sz="0" w:space="0" w:color="auto"/>
            <w:right w:val="none" w:sz="0" w:space="0" w:color="auto"/>
          </w:divBdr>
        </w:div>
        <w:div w:id="644162734">
          <w:marLeft w:val="0"/>
          <w:marRight w:val="0"/>
          <w:marTop w:val="0"/>
          <w:marBottom w:val="0"/>
          <w:divBdr>
            <w:top w:val="none" w:sz="0" w:space="0" w:color="auto"/>
            <w:left w:val="none" w:sz="0" w:space="0" w:color="auto"/>
            <w:bottom w:val="none" w:sz="0" w:space="0" w:color="auto"/>
            <w:right w:val="none" w:sz="0" w:space="0" w:color="auto"/>
          </w:divBdr>
        </w:div>
        <w:div w:id="1285120156">
          <w:marLeft w:val="0"/>
          <w:marRight w:val="0"/>
          <w:marTop w:val="0"/>
          <w:marBottom w:val="0"/>
          <w:divBdr>
            <w:top w:val="none" w:sz="0" w:space="0" w:color="auto"/>
            <w:left w:val="none" w:sz="0" w:space="0" w:color="auto"/>
            <w:bottom w:val="none" w:sz="0" w:space="0" w:color="auto"/>
            <w:right w:val="none" w:sz="0" w:space="0" w:color="auto"/>
          </w:divBdr>
        </w:div>
        <w:div w:id="1856268392">
          <w:marLeft w:val="0"/>
          <w:marRight w:val="0"/>
          <w:marTop w:val="0"/>
          <w:marBottom w:val="0"/>
          <w:divBdr>
            <w:top w:val="none" w:sz="0" w:space="0" w:color="auto"/>
            <w:left w:val="none" w:sz="0" w:space="0" w:color="auto"/>
            <w:bottom w:val="none" w:sz="0" w:space="0" w:color="auto"/>
            <w:right w:val="none" w:sz="0" w:space="0" w:color="auto"/>
          </w:divBdr>
        </w:div>
        <w:div w:id="1990594973">
          <w:marLeft w:val="0"/>
          <w:marRight w:val="0"/>
          <w:marTop w:val="0"/>
          <w:marBottom w:val="0"/>
          <w:divBdr>
            <w:top w:val="none" w:sz="0" w:space="0" w:color="auto"/>
            <w:left w:val="none" w:sz="0" w:space="0" w:color="auto"/>
            <w:bottom w:val="none" w:sz="0" w:space="0" w:color="auto"/>
            <w:right w:val="none" w:sz="0" w:space="0" w:color="auto"/>
          </w:divBdr>
        </w:div>
        <w:div w:id="1270963539">
          <w:marLeft w:val="0"/>
          <w:marRight w:val="0"/>
          <w:marTop w:val="0"/>
          <w:marBottom w:val="0"/>
          <w:divBdr>
            <w:top w:val="none" w:sz="0" w:space="0" w:color="auto"/>
            <w:left w:val="none" w:sz="0" w:space="0" w:color="auto"/>
            <w:bottom w:val="none" w:sz="0" w:space="0" w:color="auto"/>
            <w:right w:val="none" w:sz="0" w:space="0" w:color="auto"/>
          </w:divBdr>
        </w:div>
        <w:div w:id="1634561919">
          <w:marLeft w:val="0"/>
          <w:marRight w:val="0"/>
          <w:marTop w:val="0"/>
          <w:marBottom w:val="0"/>
          <w:divBdr>
            <w:top w:val="none" w:sz="0" w:space="0" w:color="auto"/>
            <w:left w:val="none" w:sz="0" w:space="0" w:color="auto"/>
            <w:bottom w:val="none" w:sz="0" w:space="0" w:color="auto"/>
            <w:right w:val="none" w:sz="0" w:space="0" w:color="auto"/>
          </w:divBdr>
        </w:div>
        <w:div w:id="96757117">
          <w:marLeft w:val="0"/>
          <w:marRight w:val="0"/>
          <w:marTop w:val="0"/>
          <w:marBottom w:val="0"/>
          <w:divBdr>
            <w:top w:val="none" w:sz="0" w:space="0" w:color="auto"/>
            <w:left w:val="none" w:sz="0" w:space="0" w:color="auto"/>
            <w:bottom w:val="none" w:sz="0" w:space="0" w:color="auto"/>
            <w:right w:val="none" w:sz="0" w:space="0" w:color="auto"/>
          </w:divBdr>
        </w:div>
        <w:div w:id="230359582">
          <w:marLeft w:val="0"/>
          <w:marRight w:val="0"/>
          <w:marTop w:val="0"/>
          <w:marBottom w:val="0"/>
          <w:divBdr>
            <w:top w:val="none" w:sz="0" w:space="0" w:color="auto"/>
            <w:left w:val="none" w:sz="0" w:space="0" w:color="auto"/>
            <w:bottom w:val="none" w:sz="0" w:space="0" w:color="auto"/>
            <w:right w:val="none" w:sz="0" w:space="0" w:color="auto"/>
          </w:divBdr>
        </w:div>
        <w:div w:id="1221601201">
          <w:marLeft w:val="0"/>
          <w:marRight w:val="0"/>
          <w:marTop w:val="0"/>
          <w:marBottom w:val="0"/>
          <w:divBdr>
            <w:top w:val="none" w:sz="0" w:space="0" w:color="auto"/>
            <w:left w:val="none" w:sz="0" w:space="0" w:color="auto"/>
            <w:bottom w:val="none" w:sz="0" w:space="0" w:color="auto"/>
            <w:right w:val="none" w:sz="0" w:space="0" w:color="auto"/>
          </w:divBdr>
        </w:div>
        <w:div w:id="1108814523">
          <w:marLeft w:val="0"/>
          <w:marRight w:val="0"/>
          <w:marTop w:val="0"/>
          <w:marBottom w:val="0"/>
          <w:divBdr>
            <w:top w:val="none" w:sz="0" w:space="0" w:color="auto"/>
            <w:left w:val="none" w:sz="0" w:space="0" w:color="auto"/>
            <w:bottom w:val="none" w:sz="0" w:space="0" w:color="auto"/>
            <w:right w:val="none" w:sz="0" w:space="0" w:color="auto"/>
          </w:divBdr>
        </w:div>
        <w:div w:id="1315259200">
          <w:marLeft w:val="0"/>
          <w:marRight w:val="0"/>
          <w:marTop w:val="0"/>
          <w:marBottom w:val="0"/>
          <w:divBdr>
            <w:top w:val="none" w:sz="0" w:space="0" w:color="auto"/>
            <w:left w:val="none" w:sz="0" w:space="0" w:color="auto"/>
            <w:bottom w:val="none" w:sz="0" w:space="0" w:color="auto"/>
            <w:right w:val="none" w:sz="0" w:space="0" w:color="auto"/>
          </w:divBdr>
        </w:div>
        <w:div w:id="282688781">
          <w:marLeft w:val="0"/>
          <w:marRight w:val="0"/>
          <w:marTop w:val="0"/>
          <w:marBottom w:val="0"/>
          <w:divBdr>
            <w:top w:val="none" w:sz="0" w:space="0" w:color="auto"/>
            <w:left w:val="none" w:sz="0" w:space="0" w:color="auto"/>
            <w:bottom w:val="none" w:sz="0" w:space="0" w:color="auto"/>
            <w:right w:val="none" w:sz="0" w:space="0" w:color="auto"/>
          </w:divBdr>
        </w:div>
        <w:div w:id="2087531130">
          <w:marLeft w:val="0"/>
          <w:marRight w:val="0"/>
          <w:marTop w:val="0"/>
          <w:marBottom w:val="0"/>
          <w:divBdr>
            <w:top w:val="none" w:sz="0" w:space="0" w:color="auto"/>
            <w:left w:val="none" w:sz="0" w:space="0" w:color="auto"/>
            <w:bottom w:val="none" w:sz="0" w:space="0" w:color="auto"/>
            <w:right w:val="none" w:sz="0" w:space="0" w:color="auto"/>
          </w:divBdr>
        </w:div>
        <w:div w:id="337663138">
          <w:marLeft w:val="0"/>
          <w:marRight w:val="0"/>
          <w:marTop w:val="0"/>
          <w:marBottom w:val="0"/>
          <w:divBdr>
            <w:top w:val="none" w:sz="0" w:space="0" w:color="auto"/>
            <w:left w:val="none" w:sz="0" w:space="0" w:color="auto"/>
            <w:bottom w:val="none" w:sz="0" w:space="0" w:color="auto"/>
            <w:right w:val="none" w:sz="0" w:space="0" w:color="auto"/>
          </w:divBdr>
        </w:div>
        <w:div w:id="1696299205">
          <w:marLeft w:val="0"/>
          <w:marRight w:val="0"/>
          <w:marTop w:val="0"/>
          <w:marBottom w:val="0"/>
          <w:divBdr>
            <w:top w:val="none" w:sz="0" w:space="0" w:color="auto"/>
            <w:left w:val="none" w:sz="0" w:space="0" w:color="auto"/>
            <w:bottom w:val="none" w:sz="0" w:space="0" w:color="auto"/>
            <w:right w:val="none" w:sz="0" w:space="0" w:color="auto"/>
          </w:divBdr>
        </w:div>
        <w:div w:id="1262106330">
          <w:marLeft w:val="0"/>
          <w:marRight w:val="0"/>
          <w:marTop w:val="0"/>
          <w:marBottom w:val="0"/>
          <w:divBdr>
            <w:top w:val="none" w:sz="0" w:space="0" w:color="auto"/>
            <w:left w:val="none" w:sz="0" w:space="0" w:color="auto"/>
            <w:bottom w:val="none" w:sz="0" w:space="0" w:color="auto"/>
            <w:right w:val="none" w:sz="0" w:space="0" w:color="auto"/>
          </w:divBdr>
        </w:div>
        <w:div w:id="1684360877">
          <w:marLeft w:val="0"/>
          <w:marRight w:val="0"/>
          <w:marTop w:val="0"/>
          <w:marBottom w:val="0"/>
          <w:divBdr>
            <w:top w:val="none" w:sz="0" w:space="0" w:color="auto"/>
            <w:left w:val="none" w:sz="0" w:space="0" w:color="auto"/>
            <w:bottom w:val="none" w:sz="0" w:space="0" w:color="auto"/>
            <w:right w:val="none" w:sz="0" w:space="0" w:color="auto"/>
          </w:divBdr>
        </w:div>
        <w:div w:id="1838228167">
          <w:marLeft w:val="0"/>
          <w:marRight w:val="0"/>
          <w:marTop w:val="0"/>
          <w:marBottom w:val="0"/>
          <w:divBdr>
            <w:top w:val="none" w:sz="0" w:space="0" w:color="auto"/>
            <w:left w:val="none" w:sz="0" w:space="0" w:color="auto"/>
            <w:bottom w:val="none" w:sz="0" w:space="0" w:color="auto"/>
            <w:right w:val="none" w:sz="0" w:space="0" w:color="auto"/>
          </w:divBdr>
        </w:div>
        <w:div w:id="1311984623">
          <w:marLeft w:val="0"/>
          <w:marRight w:val="0"/>
          <w:marTop w:val="0"/>
          <w:marBottom w:val="0"/>
          <w:divBdr>
            <w:top w:val="none" w:sz="0" w:space="0" w:color="auto"/>
            <w:left w:val="none" w:sz="0" w:space="0" w:color="auto"/>
            <w:bottom w:val="none" w:sz="0" w:space="0" w:color="auto"/>
            <w:right w:val="none" w:sz="0" w:space="0" w:color="auto"/>
          </w:divBdr>
        </w:div>
        <w:div w:id="1070419059">
          <w:marLeft w:val="0"/>
          <w:marRight w:val="0"/>
          <w:marTop w:val="0"/>
          <w:marBottom w:val="0"/>
          <w:divBdr>
            <w:top w:val="none" w:sz="0" w:space="0" w:color="auto"/>
            <w:left w:val="none" w:sz="0" w:space="0" w:color="auto"/>
            <w:bottom w:val="none" w:sz="0" w:space="0" w:color="auto"/>
            <w:right w:val="none" w:sz="0" w:space="0" w:color="auto"/>
          </w:divBdr>
        </w:div>
        <w:div w:id="1745949712">
          <w:marLeft w:val="0"/>
          <w:marRight w:val="0"/>
          <w:marTop w:val="0"/>
          <w:marBottom w:val="0"/>
          <w:divBdr>
            <w:top w:val="none" w:sz="0" w:space="0" w:color="auto"/>
            <w:left w:val="none" w:sz="0" w:space="0" w:color="auto"/>
            <w:bottom w:val="none" w:sz="0" w:space="0" w:color="auto"/>
            <w:right w:val="none" w:sz="0" w:space="0" w:color="auto"/>
          </w:divBdr>
        </w:div>
        <w:div w:id="1202088914">
          <w:marLeft w:val="0"/>
          <w:marRight w:val="0"/>
          <w:marTop w:val="0"/>
          <w:marBottom w:val="0"/>
          <w:divBdr>
            <w:top w:val="none" w:sz="0" w:space="0" w:color="auto"/>
            <w:left w:val="none" w:sz="0" w:space="0" w:color="auto"/>
            <w:bottom w:val="none" w:sz="0" w:space="0" w:color="auto"/>
            <w:right w:val="none" w:sz="0" w:space="0" w:color="auto"/>
          </w:divBdr>
        </w:div>
        <w:div w:id="1945654470">
          <w:marLeft w:val="0"/>
          <w:marRight w:val="0"/>
          <w:marTop w:val="0"/>
          <w:marBottom w:val="0"/>
          <w:divBdr>
            <w:top w:val="none" w:sz="0" w:space="0" w:color="auto"/>
            <w:left w:val="none" w:sz="0" w:space="0" w:color="auto"/>
            <w:bottom w:val="none" w:sz="0" w:space="0" w:color="auto"/>
            <w:right w:val="none" w:sz="0" w:space="0" w:color="auto"/>
          </w:divBdr>
        </w:div>
        <w:div w:id="1325816474">
          <w:marLeft w:val="0"/>
          <w:marRight w:val="0"/>
          <w:marTop w:val="0"/>
          <w:marBottom w:val="0"/>
          <w:divBdr>
            <w:top w:val="none" w:sz="0" w:space="0" w:color="auto"/>
            <w:left w:val="none" w:sz="0" w:space="0" w:color="auto"/>
            <w:bottom w:val="none" w:sz="0" w:space="0" w:color="auto"/>
            <w:right w:val="none" w:sz="0" w:space="0" w:color="auto"/>
          </w:divBdr>
        </w:div>
        <w:div w:id="1615286632">
          <w:marLeft w:val="0"/>
          <w:marRight w:val="0"/>
          <w:marTop w:val="0"/>
          <w:marBottom w:val="0"/>
          <w:divBdr>
            <w:top w:val="none" w:sz="0" w:space="0" w:color="auto"/>
            <w:left w:val="none" w:sz="0" w:space="0" w:color="auto"/>
            <w:bottom w:val="none" w:sz="0" w:space="0" w:color="auto"/>
            <w:right w:val="none" w:sz="0" w:space="0" w:color="auto"/>
          </w:divBdr>
        </w:div>
        <w:div w:id="610628766">
          <w:marLeft w:val="0"/>
          <w:marRight w:val="0"/>
          <w:marTop w:val="0"/>
          <w:marBottom w:val="0"/>
          <w:divBdr>
            <w:top w:val="none" w:sz="0" w:space="0" w:color="auto"/>
            <w:left w:val="none" w:sz="0" w:space="0" w:color="auto"/>
            <w:bottom w:val="none" w:sz="0" w:space="0" w:color="auto"/>
            <w:right w:val="none" w:sz="0" w:space="0" w:color="auto"/>
          </w:divBdr>
        </w:div>
        <w:div w:id="2058553693">
          <w:marLeft w:val="0"/>
          <w:marRight w:val="0"/>
          <w:marTop w:val="0"/>
          <w:marBottom w:val="0"/>
          <w:divBdr>
            <w:top w:val="none" w:sz="0" w:space="0" w:color="auto"/>
            <w:left w:val="none" w:sz="0" w:space="0" w:color="auto"/>
            <w:bottom w:val="none" w:sz="0" w:space="0" w:color="auto"/>
            <w:right w:val="none" w:sz="0" w:space="0" w:color="auto"/>
          </w:divBdr>
        </w:div>
        <w:div w:id="1104573386">
          <w:marLeft w:val="0"/>
          <w:marRight w:val="0"/>
          <w:marTop w:val="0"/>
          <w:marBottom w:val="0"/>
          <w:divBdr>
            <w:top w:val="none" w:sz="0" w:space="0" w:color="auto"/>
            <w:left w:val="none" w:sz="0" w:space="0" w:color="auto"/>
            <w:bottom w:val="none" w:sz="0" w:space="0" w:color="auto"/>
            <w:right w:val="none" w:sz="0" w:space="0" w:color="auto"/>
          </w:divBdr>
        </w:div>
        <w:div w:id="945117255">
          <w:marLeft w:val="0"/>
          <w:marRight w:val="0"/>
          <w:marTop w:val="0"/>
          <w:marBottom w:val="0"/>
          <w:divBdr>
            <w:top w:val="none" w:sz="0" w:space="0" w:color="auto"/>
            <w:left w:val="none" w:sz="0" w:space="0" w:color="auto"/>
            <w:bottom w:val="none" w:sz="0" w:space="0" w:color="auto"/>
            <w:right w:val="none" w:sz="0" w:space="0" w:color="auto"/>
          </w:divBdr>
        </w:div>
        <w:div w:id="1333332692">
          <w:marLeft w:val="0"/>
          <w:marRight w:val="0"/>
          <w:marTop w:val="0"/>
          <w:marBottom w:val="0"/>
          <w:divBdr>
            <w:top w:val="none" w:sz="0" w:space="0" w:color="auto"/>
            <w:left w:val="none" w:sz="0" w:space="0" w:color="auto"/>
            <w:bottom w:val="none" w:sz="0" w:space="0" w:color="auto"/>
            <w:right w:val="none" w:sz="0" w:space="0" w:color="auto"/>
          </w:divBdr>
        </w:div>
        <w:div w:id="1944456218">
          <w:marLeft w:val="0"/>
          <w:marRight w:val="0"/>
          <w:marTop w:val="0"/>
          <w:marBottom w:val="0"/>
          <w:divBdr>
            <w:top w:val="none" w:sz="0" w:space="0" w:color="auto"/>
            <w:left w:val="none" w:sz="0" w:space="0" w:color="auto"/>
            <w:bottom w:val="none" w:sz="0" w:space="0" w:color="auto"/>
            <w:right w:val="none" w:sz="0" w:space="0" w:color="auto"/>
          </w:divBdr>
        </w:div>
        <w:div w:id="1488089911">
          <w:marLeft w:val="0"/>
          <w:marRight w:val="0"/>
          <w:marTop w:val="0"/>
          <w:marBottom w:val="0"/>
          <w:divBdr>
            <w:top w:val="none" w:sz="0" w:space="0" w:color="auto"/>
            <w:left w:val="none" w:sz="0" w:space="0" w:color="auto"/>
            <w:bottom w:val="none" w:sz="0" w:space="0" w:color="auto"/>
            <w:right w:val="none" w:sz="0" w:space="0" w:color="auto"/>
          </w:divBdr>
        </w:div>
        <w:div w:id="980958420">
          <w:marLeft w:val="0"/>
          <w:marRight w:val="0"/>
          <w:marTop w:val="0"/>
          <w:marBottom w:val="0"/>
          <w:divBdr>
            <w:top w:val="none" w:sz="0" w:space="0" w:color="auto"/>
            <w:left w:val="none" w:sz="0" w:space="0" w:color="auto"/>
            <w:bottom w:val="none" w:sz="0" w:space="0" w:color="auto"/>
            <w:right w:val="none" w:sz="0" w:space="0" w:color="auto"/>
          </w:divBdr>
        </w:div>
        <w:div w:id="687025012">
          <w:marLeft w:val="0"/>
          <w:marRight w:val="0"/>
          <w:marTop w:val="0"/>
          <w:marBottom w:val="0"/>
          <w:divBdr>
            <w:top w:val="none" w:sz="0" w:space="0" w:color="auto"/>
            <w:left w:val="none" w:sz="0" w:space="0" w:color="auto"/>
            <w:bottom w:val="none" w:sz="0" w:space="0" w:color="auto"/>
            <w:right w:val="none" w:sz="0" w:space="0" w:color="auto"/>
          </w:divBdr>
        </w:div>
        <w:div w:id="136265948">
          <w:marLeft w:val="0"/>
          <w:marRight w:val="0"/>
          <w:marTop w:val="0"/>
          <w:marBottom w:val="0"/>
          <w:divBdr>
            <w:top w:val="none" w:sz="0" w:space="0" w:color="auto"/>
            <w:left w:val="none" w:sz="0" w:space="0" w:color="auto"/>
            <w:bottom w:val="none" w:sz="0" w:space="0" w:color="auto"/>
            <w:right w:val="none" w:sz="0" w:space="0" w:color="auto"/>
          </w:divBdr>
        </w:div>
        <w:div w:id="1583375604">
          <w:marLeft w:val="0"/>
          <w:marRight w:val="0"/>
          <w:marTop w:val="0"/>
          <w:marBottom w:val="0"/>
          <w:divBdr>
            <w:top w:val="none" w:sz="0" w:space="0" w:color="auto"/>
            <w:left w:val="none" w:sz="0" w:space="0" w:color="auto"/>
            <w:bottom w:val="none" w:sz="0" w:space="0" w:color="auto"/>
            <w:right w:val="none" w:sz="0" w:space="0" w:color="auto"/>
          </w:divBdr>
        </w:div>
        <w:div w:id="2066221248">
          <w:marLeft w:val="0"/>
          <w:marRight w:val="0"/>
          <w:marTop w:val="0"/>
          <w:marBottom w:val="0"/>
          <w:divBdr>
            <w:top w:val="none" w:sz="0" w:space="0" w:color="auto"/>
            <w:left w:val="none" w:sz="0" w:space="0" w:color="auto"/>
            <w:bottom w:val="none" w:sz="0" w:space="0" w:color="auto"/>
            <w:right w:val="none" w:sz="0" w:space="0" w:color="auto"/>
          </w:divBdr>
        </w:div>
        <w:div w:id="1048534772">
          <w:marLeft w:val="0"/>
          <w:marRight w:val="0"/>
          <w:marTop w:val="0"/>
          <w:marBottom w:val="0"/>
          <w:divBdr>
            <w:top w:val="none" w:sz="0" w:space="0" w:color="auto"/>
            <w:left w:val="none" w:sz="0" w:space="0" w:color="auto"/>
            <w:bottom w:val="none" w:sz="0" w:space="0" w:color="auto"/>
            <w:right w:val="none" w:sz="0" w:space="0" w:color="auto"/>
          </w:divBdr>
        </w:div>
        <w:div w:id="1447429076">
          <w:marLeft w:val="0"/>
          <w:marRight w:val="0"/>
          <w:marTop w:val="0"/>
          <w:marBottom w:val="0"/>
          <w:divBdr>
            <w:top w:val="none" w:sz="0" w:space="0" w:color="auto"/>
            <w:left w:val="none" w:sz="0" w:space="0" w:color="auto"/>
            <w:bottom w:val="none" w:sz="0" w:space="0" w:color="auto"/>
            <w:right w:val="none" w:sz="0" w:space="0" w:color="auto"/>
          </w:divBdr>
        </w:div>
        <w:div w:id="1663005435">
          <w:marLeft w:val="0"/>
          <w:marRight w:val="0"/>
          <w:marTop w:val="0"/>
          <w:marBottom w:val="0"/>
          <w:divBdr>
            <w:top w:val="none" w:sz="0" w:space="0" w:color="auto"/>
            <w:left w:val="none" w:sz="0" w:space="0" w:color="auto"/>
            <w:bottom w:val="none" w:sz="0" w:space="0" w:color="auto"/>
            <w:right w:val="none" w:sz="0" w:space="0" w:color="auto"/>
          </w:divBdr>
        </w:div>
        <w:div w:id="645398585">
          <w:marLeft w:val="0"/>
          <w:marRight w:val="0"/>
          <w:marTop w:val="0"/>
          <w:marBottom w:val="0"/>
          <w:divBdr>
            <w:top w:val="none" w:sz="0" w:space="0" w:color="auto"/>
            <w:left w:val="none" w:sz="0" w:space="0" w:color="auto"/>
            <w:bottom w:val="none" w:sz="0" w:space="0" w:color="auto"/>
            <w:right w:val="none" w:sz="0" w:space="0" w:color="auto"/>
          </w:divBdr>
        </w:div>
        <w:div w:id="243149592">
          <w:marLeft w:val="0"/>
          <w:marRight w:val="0"/>
          <w:marTop w:val="0"/>
          <w:marBottom w:val="0"/>
          <w:divBdr>
            <w:top w:val="none" w:sz="0" w:space="0" w:color="auto"/>
            <w:left w:val="none" w:sz="0" w:space="0" w:color="auto"/>
            <w:bottom w:val="none" w:sz="0" w:space="0" w:color="auto"/>
            <w:right w:val="none" w:sz="0" w:space="0" w:color="auto"/>
          </w:divBdr>
        </w:div>
        <w:div w:id="1178884922">
          <w:marLeft w:val="0"/>
          <w:marRight w:val="0"/>
          <w:marTop w:val="0"/>
          <w:marBottom w:val="0"/>
          <w:divBdr>
            <w:top w:val="none" w:sz="0" w:space="0" w:color="auto"/>
            <w:left w:val="none" w:sz="0" w:space="0" w:color="auto"/>
            <w:bottom w:val="none" w:sz="0" w:space="0" w:color="auto"/>
            <w:right w:val="none" w:sz="0" w:space="0" w:color="auto"/>
          </w:divBdr>
        </w:div>
        <w:div w:id="1640840192">
          <w:marLeft w:val="0"/>
          <w:marRight w:val="0"/>
          <w:marTop w:val="0"/>
          <w:marBottom w:val="0"/>
          <w:divBdr>
            <w:top w:val="none" w:sz="0" w:space="0" w:color="auto"/>
            <w:left w:val="none" w:sz="0" w:space="0" w:color="auto"/>
            <w:bottom w:val="none" w:sz="0" w:space="0" w:color="auto"/>
            <w:right w:val="none" w:sz="0" w:space="0" w:color="auto"/>
          </w:divBdr>
        </w:div>
        <w:div w:id="1860659886">
          <w:marLeft w:val="0"/>
          <w:marRight w:val="0"/>
          <w:marTop w:val="0"/>
          <w:marBottom w:val="0"/>
          <w:divBdr>
            <w:top w:val="none" w:sz="0" w:space="0" w:color="auto"/>
            <w:left w:val="none" w:sz="0" w:space="0" w:color="auto"/>
            <w:bottom w:val="none" w:sz="0" w:space="0" w:color="auto"/>
            <w:right w:val="none" w:sz="0" w:space="0" w:color="auto"/>
          </w:divBdr>
        </w:div>
        <w:div w:id="1083718832">
          <w:marLeft w:val="0"/>
          <w:marRight w:val="0"/>
          <w:marTop w:val="0"/>
          <w:marBottom w:val="0"/>
          <w:divBdr>
            <w:top w:val="none" w:sz="0" w:space="0" w:color="auto"/>
            <w:left w:val="none" w:sz="0" w:space="0" w:color="auto"/>
            <w:bottom w:val="none" w:sz="0" w:space="0" w:color="auto"/>
            <w:right w:val="none" w:sz="0" w:space="0" w:color="auto"/>
          </w:divBdr>
        </w:div>
        <w:div w:id="893615749">
          <w:marLeft w:val="0"/>
          <w:marRight w:val="0"/>
          <w:marTop w:val="0"/>
          <w:marBottom w:val="0"/>
          <w:divBdr>
            <w:top w:val="none" w:sz="0" w:space="0" w:color="auto"/>
            <w:left w:val="none" w:sz="0" w:space="0" w:color="auto"/>
            <w:bottom w:val="none" w:sz="0" w:space="0" w:color="auto"/>
            <w:right w:val="none" w:sz="0" w:space="0" w:color="auto"/>
          </w:divBdr>
        </w:div>
        <w:div w:id="1552886661">
          <w:marLeft w:val="0"/>
          <w:marRight w:val="0"/>
          <w:marTop w:val="0"/>
          <w:marBottom w:val="0"/>
          <w:divBdr>
            <w:top w:val="none" w:sz="0" w:space="0" w:color="auto"/>
            <w:left w:val="none" w:sz="0" w:space="0" w:color="auto"/>
            <w:bottom w:val="none" w:sz="0" w:space="0" w:color="auto"/>
            <w:right w:val="none" w:sz="0" w:space="0" w:color="auto"/>
          </w:divBdr>
        </w:div>
        <w:div w:id="338847966">
          <w:marLeft w:val="0"/>
          <w:marRight w:val="0"/>
          <w:marTop w:val="0"/>
          <w:marBottom w:val="0"/>
          <w:divBdr>
            <w:top w:val="none" w:sz="0" w:space="0" w:color="auto"/>
            <w:left w:val="none" w:sz="0" w:space="0" w:color="auto"/>
            <w:bottom w:val="none" w:sz="0" w:space="0" w:color="auto"/>
            <w:right w:val="none" w:sz="0" w:space="0" w:color="auto"/>
          </w:divBdr>
        </w:div>
        <w:div w:id="829099751">
          <w:marLeft w:val="0"/>
          <w:marRight w:val="0"/>
          <w:marTop w:val="0"/>
          <w:marBottom w:val="0"/>
          <w:divBdr>
            <w:top w:val="none" w:sz="0" w:space="0" w:color="auto"/>
            <w:left w:val="none" w:sz="0" w:space="0" w:color="auto"/>
            <w:bottom w:val="none" w:sz="0" w:space="0" w:color="auto"/>
            <w:right w:val="none" w:sz="0" w:space="0" w:color="auto"/>
          </w:divBdr>
        </w:div>
        <w:div w:id="1236472613">
          <w:marLeft w:val="0"/>
          <w:marRight w:val="0"/>
          <w:marTop w:val="0"/>
          <w:marBottom w:val="0"/>
          <w:divBdr>
            <w:top w:val="none" w:sz="0" w:space="0" w:color="auto"/>
            <w:left w:val="none" w:sz="0" w:space="0" w:color="auto"/>
            <w:bottom w:val="none" w:sz="0" w:space="0" w:color="auto"/>
            <w:right w:val="none" w:sz="0" w:space="0" w:color="auto"/>
          </w:divBdr>
        </w:div>
        <w:div w:id="1835100146">
          <w:marLeft w:val="0"/>
          <w:marRight w:val="0"/>
          <w:marTop w:val="0"/>
          <w:marBottom w:val="0"/>
          <w:divBdr>
            <w:top w:val="none" w:sz="0" w:space="0" w:color="auto"/>
            <w:left w:val="none" w:sz="0" w:space="0" w:color="auto"/>
            <w:bottom w:val="none" w:sz="0" w:space="0" w:color="auto"/>
            <w:right w:val="none" w:sz="0" w:space="0" w:color="auto"/>
          </w:divBdr>
        </w:div>
        <w:div w:id="1547333297">
          <w:marLeft w:val="0"/>
          <w:marRight w:val="0"/>
          <w:marTop w:val="0"/>
          <w:marBottom w:val="0"/>
          <w:divBdr>
            <w:top w:val="none" w:sz="0" w:space="0" w:color="auto"/>
            <w:left w:val="none" w:sz="0" w:space="0" w:color="auto"/>
            <w:bottom w:val="none" w:sz="0" w:space="0" w:color="auto"/>
            <w:right w:val="none" w:sz="0" w:space="0" w:color="auto"/>
          </w:divBdr>
        </w:div>
        <w:div w:id="475148754">
          <w:marLeft w:val="0"/>
          <w:marRight w:val="0"/>
          <w:marTop w:val="0"/>
          <w:marBottom w:val="0"/>
          <w:divBdr>
            <w:top w:val="none" w:sz="0" w:space="0" w:color="auto"/>
            <w:left w:val="none" w:sz="0" w:space="0" w:color="auto"/>
            <w:bottom w:val="none" w:sz="0" w:space="0" w:color="auto"/>
            <w:right w:val="none" w:sz="0" w:space="0" w:color="auto"/>
          </w:divBdr>
        </w:div>
        <w:div w:id="1238711598">
          <w:marLeft w:val="0"/>
          <w:marRight w:val="0"/>
          <w:marTop w:val="0"/>
          <w:marBottom w:val="0"/>
          <w:divBdr>
            <w:top w:val="none" w:sz="0" w:space="0" w:color="auto"/>
            <w:left w:val="none" w:sz="0" w:space="0" w:color="auto"/>
            <w:bottom w:val="none" w:sz="0" w:space="0" w:color="auto"/>
            <w:right w:val="none" w:sz="0" w:space="0" w:color="auto"/>
          </w:divBdr>
        </w:div>
        <w:div w:id="963535491">
          <w:marLeft w:val="0"/>
          <w:marRight w:val="0"/>
          <w:marTop w:val="0"/>
          <w:marBottom w:val="0"/>
          <w:divBdr>
            <w:top w:val="none" w:sz="0" w:space="0" w:color="auto"/>
            <w:left w:val="none" w:sz="0" w:space="0" w:color="auto"/>
            <w:bottom w:val="none" w:sz="0" w:space="0" w:color="auto"/>
            <w:right w:val="none" w:sz="0" w:space="0" w:color="auto"/>
          </w:divBdr>
        </w:div>
        <w:div w:id="1713261506">
          <w:marLeft w:val="0"/>
          <w:marRight w:val="0"/>
          <w:marTop w:val="0"/>
          <w:marBottom w:val="0"/>
          <w:divBdr>
            <w:top w:val="none" w:sz="0" w:space="0" w:color="auto"/>
            <w:left w:val="none" w:sz="0" w:space="0" w:color="auto"/>
            <w:bottom w:val="none" w:sz="0" w:space="0" w:color="auto"/>
            <w:right w:val="none" w:sz="0" w:space="0" w:color="auto"/>
          </w:divBdr>
        </w:div>
        <w:div w:id="1810047660">
          <w:marLeft w:val="0"/>
          <w:marRight w:val="0"/>
          <w:marTop w:val="0"/>
          <w:marBottom w:val="0"/>
          <w:divBdr>
            <w:top w:val="none" w:sz="0" w:space="0" w:color="auto"/>
            <w:left w:val="none" w:sz="0" w:space="0" w:color="auto"/>
            <w:bottom w:val="none" w:sz="0" w:space="0" w:color="auto"/>
            <w:right w:val="none" w:sz="0" w:space="0" w:color="auto"/>
          </w:divBdr>
        </w:div>
        <w:div w:id="1111047299">
          <w:marLeft w:val="0"/>
          <w:marRight w:val="0"/>
          <w:marTop w:val="0"/>
          <w:marBottom w:val="0"/>
          <w:divBdr>
            <w:top w:val="none" w:sz="0" w:space="0" w:color="auto"/>
            <w:left w:val="none" w:sz="0" w:space="0" w:color="auto"/>
            <w:bottom w:val="none" w:sz="0" w:space="0" w:color="auto"/>
            <w:right w:val="none" w:sz="0" w:space="0" w:color="auto"/>
          </w:divBdr>
        </w:div>
        <w:div w:id="251281626">
          <w:marLeft w:val="0"/>
          <w:marRight w:val="0"/>
          <w:marTop w:val="0"/>
          <w:marBottom w:val="0"/>
          <w:divBdr>
            <w:top w:val="none" w:sz="0" w:space="0" w:color="auto"/>
            <w:left w:val="none" w:sz="0" w:space="0" w:color="auto"/>
            <w:bottom w:val="none" w:sz="0" w:space="0" w:color="auto"/>
            <w:right w:val="none" w:sz="0" w:space="0" w:color="auto"/>
          </w:divBdr>
        </w:div>
        <w:div w:id="378012833">
          <w:marLeft w:val="0"/>
          <w:marRight w:val="0"/>
          <w:marTop w:val="0"/>
          <w:marBottom w:val="0"/>
          <w:divBdr>
            <w:top w:val="none" w:sz="0" w:space="0" w:color="auto"/>
            <w:left w:val="none" w:sz="0" w:space="0" w:color="auto"/>
            <w:bottom w:val="none" w:sz="0" w:space="0" w:color="auto"/>
            <w:right w:val="none" w:sz="0" w:space="0" w:color="auto"/>
          </w:divBdr>
        </w:div>
        <w:div w:id="624309591">
          <w:marLeft w:val="0"/>
          <w:marRight w:val="0"/>
          <w:marTop w:val="0"/>
          <w:marBottom w:val="0"/>
          <w:divBdr>
            <w:top w:val="none" w:sz="0" w:space="0" w:color="auto"/>
            <w:left w:val="none" w:sz="0" w:space="0" w:color="auto"/>
            <w:bottom w:val="none" w:sz="0" w:space="0" w:color="auto"/>
            <w:right w:val="none" w:sz="0" w:space="0" w:color="auto"/>
          </w:divBdr>
        </w:div>
        <w:div w:id="1930308199">
          <w:marLeft w:val="0"/>
          <w:marRight w:val="0"/>
          <w:marTop w:val="0"/>
          <w:marBottom w:val="0"/>
          <w:divBdr>
            <w:top w:val="none" w:sz="0" w:space="0" w:color="auto"/>
            <w:left w:val="none" w:sz="0" w:space="0" w:color="auto"/>
            <w:bottom w:val="none" w:sz="0" w:space="0" w:color="auto"/>
            <w:right w:val="none" w:sz="0" w:space="0" w:color="auto"/>
          </w:divBdr>
        </w:div>
        <w:div w:id="1329482546">
          <w:marLeft w:val="0"/>
          <w:marRight w:val="0"/>
          <w:marTop w:val="0"/>
          <w:marBottom w:val="0"/>
          <w:divBdr>
            <w:top w:val="none" w:sz="0" w:space="0" w:color="auto"/>
            <w:left w:val="none" w:sz="0" w:space="0" w:color="auto"/>
            <w:bottom w:val="none" w:sz="0" w:space="0" w:color="auto"/>
            <w:right w:val="none" w:sz="0" w:space="0" w:color="auto"/>
          </w:divBdr>
        </w:div>
        <w:div w:id="1723670185">
          <w:marLeft w:val="0"/>
          <w:marRight w:val="0"/>
          <w:marTop w:val="0"/>
          <w:marBottom w:val="0"/>
          <w:divBdr>
            <w:top w:val="none" w:sz="0" w:space="0" w:color="auto"/>
            <w:left w:val="none" w:sz="0" w:space="0" w:color="auto"/>
            <w:bottom w:val="none" w:sz="0" w:space="0" w:color="auto"/>
            <w:right w:val="none" w:sz="0" w:space="0" w:color="auto"/>
          </w:divBdr>
        </w:div>
        <w:div w:id="1442410631">
          <w:marLeft w:val="0"/>
          <w:marRight w:val="0"/>
          <w:marTop w:val="0"/>
          <w:marBottom w:val="0"/>
          <w:divBdr>
            <w:top w:val="none" w:sz="0" w:space="0" w:color="auto"/>
            <w:left w:val="none" w:sz="0" w:space="0" w:color="auto"/>
            <w:bottom w:val="none" w:sz="0" w:space="0" w:color="auto"/>
            <w:right w:val="none" w:sz="0" w:space="0" w:color="auto"/>
          </w:divBdr>
        </w:div>
        <w:div w:id="184712788">
          <w:marLeft w:val="0"/>
          <w:marRight w:val="0"/>
          <w:marTop w:val="0"/>
          <w:marBottom w:val="0"/>
          <w:divBdr>
            <w:top w:val="none" w:sz="0" w:space="0" w:color="auto"/>
            <w:left w:val="none" w:sz="0" w:space="0" w:color="auto"/>
            <w:bottom w:val="none" w:sz="0" w:space="0" w:color="auto"/>
            <w:right w:val="none" w:sz="0" w:space="0" w:color="auto"/>
          </w:divBdr>
        </w:div>
        <w:div w:id="2006862292">
          <w:marLeft w:val="0"/>
          <w:marRight w:val="0"/>
          <w:marTop w:val="0"/>
          <w:marBottom w:val="0"/>
          <w:divBdr>
            <w:top w:val="none" w:sz="0" w:space="0" w:color="auto"/>
            <w:left w:val="none" w:sz="0" w:space="0" w:color="auto"/>
            <w:bottom w:val="none" w:sz="0" w:space="0" w:color="auto"/>
            <w:right w:val="none" w:sz="0" w:space="0" w:color="auto"/>
          </w:divBdr>
        </w:div>
        <w:div w:id="1620606459">
          <w:marLeft w:val="0"/>
          <w:marRight w:val="0"/>
          <w:marTop w:val="0"/>
          <w:marBottom w:val="0"/>
          <w:divBdr>
            <w:top w:val="none" w:sz="0" w:space="0" w:color="auto"/>
            <w:left w:val="none" w:sz="0" w:space="0" w:color="auto"/>
            <w:bottom w:val="none" w:sz="0" w:space="0" w:color="auto"/>
            <w:right w:val="none" w:sz="0" w:space="0" w:color="auto"/>
          </w:divBdr>
        </w:div>
        <w:div w:id="1002242648">
          <w:marLeft w:val="0"/>
          <w:marRight w:val="0"/>
          <w:marTop w:val="0"/>
          <w:marBottom w:val="0"/>
          <w:divBdr>
            <w:top w:val="none" w:sz="0" w:space="0" w:color="auto"/>
            <w:left w:val="none" w:sz="0" w:space="0" w:color="auto"/>
            <w:bottom w:val="none" w:sz="0" w:space="0" w:color="auto"/>
            <w:right w:val="none" w:sz="0" w:space="0" w:color="auto"/>
          </w:divBdr>
        </w:div>
        <w:div w:id="1775902435">
          <w:marLeft w:val="0"/>
          <w:marRight w:val="0"/>
          <w:marTop w:val="0"/>
          <w:marBottom w:val="0"/>
          <w:divBdr>
            <w:top w:val="none" w:sz="0" w:space="0" w:color="auto"/>
            <w:left w:val="none" w:sz="0" w:space="0" w:color="auto"/>
            <w:bottom w:val="none" w:sz="0" w:space="0" w:color="auto"/>
            <w:right w:val="none" w:sz="0" w:space="0" w:color="auto"/>
          </w:divBdr>
        </w:div>
        <w:div w:id="68042637">
          <w:marLeft w:val="0"/>
          <w:marRight w:val="0"/>
          <w:marTop w:val="0"/>
          <w:marBottom w:val="0"/>
          <w:divBdr>
            <w:top w:val="none" w:sz="0" w:space="0" w:color="auto"/>
            <w:left w:val="none" w:sz="0" w:space="0" w:color="auto"/>
            <w:bottom w:val="none" w:sz="0" w:space="0" w:color="auto"/>
            <w:right w:val="none" w:sz="0" w:space="0" w:color="auto"/>
          </w:divBdr>
        </w:div>
        <w:div w:id="416366179">
          <w:marLeft w:val="0"/>
          <w:marRight w:val="0"/>
          <w:marTop w:val="0"/>
          <w:marBottom w:val="0"/>
          <w:divBdr>
            <w:top w:val="none" w:sz="0" w:space="0" w:color="auto"/>
            <w:left w:val="none" w:sz="0" w:space="0" w:color="auto"/>
            <w:bottom w:val="none" w:sz="0" w:space="0" w:color="auto"/>
            <w:right w:val="none" w:sz="0" w:space="0" w:color="auto"/>
          </w:divBdr>
        </w:div>
        <w:div w:id="2022387859">
          <w:marLeft w:val="0"/>
          <w:marRight w:val="0"/>
          <w:marTop w:val="0"/>
          <w:marBottom w:val="0"/>
          <w:divBdr>
            <w:top w:val="none" w:sz="0" w:space="0" w:color="auto"/>
            <w:left w:val="none" w:sz="0" w:space="0" w:color="auto"/>
            <w:bottom w:val="none" w:sz="0" w:space="0" w:color="auto"/>
            <w:right w:val="none" w:sz="0" w:space="0" w:color="auto"/>
          </w:divBdr>
        </w:div>
        <w:div w:id="407927329">
          <w:marLeft w:val="0"/>
          <w:marRight w:val="0"/>
          <w:marTop w:val="0"/>
          <w:marBottom w:val="0"/>
          <w:divBdr>
            <w:top w:val="none" w:sz="0" w:space="0" w:color="auto"/>
            <w:left w:val="none" w:sz="0" w:space="0" w:color="auto"/>
            <w:bottom w:val="none" w:sz="0" w:space="0" w:color="auto"/>
            <w:right w:val="none" w:sz="0" w:space="0" w:color="auto"/>
          </w:divBdr>
        </w:div>
        <w:div w:id="2063939296">
          <w:marLeft w:val="0"/>
          <w:marRight w:val="0"/>
          <w:marTop w:val="0"/>
          <w:marBottom w:val="0"/>
          <w:divBdr>
            <w:top w:val="none" w:sz="0" w:space="0" w:color="auto"/>
            <w:left w:val="none" w:sz="0" w:space="0" w:color="auto"/>
            <w:bottom w:val="none" w:sz="0" w:space="0" w:color="auto"/>
            <w:right w:val="none" w:sz="0" w:space="0" w:color="auto"/>
          </w:divBdr>
        </w:div>
        <w:div w:id="1270353643">
          <w:marLeft w:val="0"/>
          <w:marRight w:val="0"/>
          <w:marTop w:val="0"/>
          <w:marBottom w:val="0"/>
          <w:divBdr>
            <w:top w:val="none" w:sz="0" w:space="0" w:color="auto"/>
            <w:left w:val="none" w:sz="0" w:space="0" w:color="auto"/>
            <w:bottom w:val="none" w:sz="0" w:space="0" w:color="auto"/>
            <w:right w:val="none" w:sz="0" w:space="0" w:color="auto"/>
          </w:divBdr>
        </w:div>
        <w:div w:id="1447893020">
          <w:marLeft w:val="0"/>
          <w:marRight w:val="0"/>
          <w:marTop w:val="0"/>
          <w:marBottom w:val="0"/>
          <w:divBdr>
            <w:top w:val="none" w:sz="0" w:space="0" w:color="auto"/>
            <w:left w:val="none" w:sz="0" w:space="0" w:color="auto"/>
            <w:bottom w:val="none" w:sz="0" w:space="0" w:color="auto"/>
            <w:right w:val="none" w:sz="0" w:space="0" w:color="auto"/>
          </w:divBdr>
        </w:div>
        <w:div w:id="1988432498">
          <w:marLeft w:val="0"/>
          <w:marRight w:val="0"/>
          <w:marTop w:val="0"/>
          <w:marBottom w:val="0"/>
          <w:divBdr>
            <w:top w:val="none" w:sz="0" w:space="0" w:color="auto"/>
            <w:left w:val="none" w:sz="0" w:space="0" w:color="auto"/>
            <w:bottom w:val="none" w:sz="0" w:space="0" w:color="auto"/>
            <w:right w:val="none" w:sz="0" w:space="0" w:color="auto"/>
          </w:divBdr>
        </w:div>
        <w:div w:id="704869541">
          <w:marLeft w:val="0"/>
          <w:marRight w:val="0"/>
          <w:marTop w:val="0"/>
          <w:marBottom w:val="0"/>
          <w:divBdr>
            <w:top w:val="none" w:sz="0" w:space="0" w:color="auto"/>
            <w:left w:val="none" w:sz="0" w:space="0" w:color="auto"/>
            <w:bottom w:val="none" w:sz="0" w:space="0" w:color="auto"/>
            <w:right w:val="none" w:sz="0" w:space="0" w:color="auto"/>
          </w:divBdr>
        </w:div>
        <w:div w:id="437675372">
          <w:marLeft w:val="0"/>
          <w:marRight w:val="0"/>
          <w:marTop w:val="0"/>
          <w:marBottom w:val="0"/>
          <w:divBdr>
            <w:top w:val="none" w:sz="0" w:space="0" w:color="auto"/>
            <w:left w:val="none" w:sz="0" w:space="0" w:color="auto"/>
            <w:bottom w:val="none" w:sz="0" w:space="0" w:color="auto"/>
            <w:right w:val="none" w:sz="0" w:space="0" w:color="auto"/>
          </w:divBdr>
        </w:div>
        <w:div w:id="32778903">
          <w:marLeft w:val="0"/>
          <w:marRight w:val="0"/>
          <w:marTop w:val="0"/>
          <w:marBottom w:val="0"/>
          <w:divBdr>
            <w:top w:val="none" w:sz="0" w:space="0" w:color="auto"/>
            <w:left w:val="none" w:sz="0" w:space="0" w:color="auto"/>
            <w:bottom w:val="none" w:sz="0" w:space="0" w:color="auto"/>
            <w:right w:val="none" w:sz="0" w:space="0" w:color="auto"/>
          </w:divBdr>
        </w:div>
        <w:div w:id="1912033462">
          <w:marLeft w:val="0"/>
          <w:marRight w:val="0"/>
          <w:marTop w:val="0"/>
          <w:marBottom w:val="0"/>
          <w:divBdr>
            <w:top w:val="none" w:sz="0" w:space="0" w:color="auto"/>
            <w:left w:val="none" w:sz="0" w:space="0" w:color="auto"/>
            <w:bottom w:val="none" w:sz="0" w:space="0" w:color="auto"/>
            <w:right w:val="none" w:sz="0" w:space="0" w:color="auto"/>
          </w:divBdr>
        </w:div>
        <w:div w:id="1920405203">
          <w:marLeft w:val="0"/>
          <w:marRight w:val="0"/>
          <w:marTop w:val="0"/>
          <w:marBottom w:val="0"/>
          <w:divBdr>
            <w:top w:val="none" w:sz="0" w:space="0" w:color="auto"/>
            <w:left w:val="none" w:sz="0" w:space="0" w:color="auto"/>
            <w:bottom w:val="none" w:sz="0" w:space="0" w:color="auto"/>
            <w:right w:val="none" w:sz="0" w:space="0" w:color="auto"/>
          </w:divBdr>
        </w:div>
        <w:div w:id="1155993091">
          <w:marLeft w:val="0"/>
          <w:marRight w:val="0"/>
          <w:marTop w:val="0"/>
          <w:marBottom w:val="0"/>
          <w:divBdr>
            <w:top w:val="none" w:sz="0" w:space="0" w:color="auto"/>
            <w:left w:val="none" w:sz="0" w:space="0" w:color="auto"/>
            <w:bottom w:val="none" w:sz="0" w:space="0" w:color="auto"/>
            <w:right w:val="none" w:sz="0" w:space="0" w:color="auto"/>
          </w:divBdr>
        </w:div>
        <w:div w:id="286668440">
          <w:marLeft w:val="0"/>
          <w:marRight w:val="0"/>
          <w:marTop w:val="0"/>
          <w:marBottom w:val="0"/>
          <w:divBdr>
            <w:top w:val="none" w:sz="0" w:space="0" w:color="auto"/>
            <w:left w:val="none" w:sz="0" w:space="0" w:color="auto"/>
            <w:bottom w:val="none" w:sz="0" w:space="0" w:color="auto"/>
            <w:right w:val="none" w:sz="0" w:space="0" w:color="auto"/>
          </w:divBdr>
        </w:div>
        <w:div w:id="141965628">
          <w:marLeft w:val="0"/>
          <w:marRight w:val="0"/>
          <w:marTop w:val="0"/>
          <w:marBottom w:val="0"/>
          <w:divBdr>
            <w:top w:val="none" w:sz="0" w:space="0" w:color="auto"/>
            <w:left w:val="none" w:sz="0" w:space="0" w:color="auto"/>
            <w:bottom w:val="none" w:sz="0" w:space="0" w:color="auto"/>
            <w:right w:val="none" w:sz="0" w:space="0" w:color="auto"/>
          </w:divBdr>
        </w:div>
        <w:div w:id="1545097710">
          <w:marLeft w:val="0"/>
          <w:marRight w:val="0"/>
          <w:marTop w:val="0"/>
          <w:marBottom w:val="0"/>
          <w:divBdr>
            <w:top w:val="none" w:sz="0" w:space="0" w:color="auto"/>
            <w:left w:val="none" w:sz="0" w:space="0" w:color="auto"/>
            <w:bottom w:val="none" w:sz="0" w:space="0" w:color="auto"/>
            <w:right w:val="none" w:sz="0" w:space="0" w:color="auto"/>
          </w:divBdr>
        </w:div>
        <w:div w:id="783814684">
          <w:marLeft w:val="0"/>
          <w:marRight w:val="0"/>
          <w:marTop w:val="0"/>
          <w:marBottom w:val="0"/>
          <w:divBdr>
            <w:top w:val="none" w:sz="0" w:space="0" w:color="auto"/>
            <w:left w:val="none" w:sz="0" w:space="0" w:color="auto"/>
            <w:bottom w:val="none" w:sz="0" w:space="0" w:color="auto"/>
            <w:right w:val="none" w:sz="0" w:space="0" w:color="auto"/>
          </w:divBdr>
        </w:div>
      </w:divsChild>
    </w:div>
    <w:div w:id="234047688">
      <w:bodyDiv w:val="1"/>
      <w:marLeft w:val="0"/>
      <w:marRight w:val="0"/>
      <w:marTop w:val="0"/>
      <w:marBottom w:val="0"/>
      <w:divBdr>
        <w:top w:val="none" w:sz="0" w:space="0" w:color="auto"/>
        <w:left w:val="none" w:sz="0" w:space="0" w:color="auto"/>
        <w:bottom w:val="none" w:sz="0" w:space="0" w:color="auto"/>
        <w:right w:val="none" w:sz="0" w:space="0" w:color="auto"/>
      </w:divBdr>
    </w:div>
    <w:div w:id="262154488">
      <w:bodyDiv w:val="1"/>
      <w:marLeft w:val="0"/>
      <w:marRight w:val="0"/>
      <w:marTop w:val="0"/>
      <w:marBottom w:val="0"/>
      <w:divBdr>
        <w:top w:val="none" w:sz="0" w:space="0" w:color="auto"/>
        <w:left w:val="none" w:sz="0" w:space="0" w:color="auto"/>
        <w:bottom w:val="none" w:sz="0" w:space="0" w:color="auto"/>
        <w:right w:val="none" w:sz="0" w:space="0" w:color="auto"/>
      </w:divBdr>
      <w:divsChild>
        <w:div w:id="1240822857">
          <w:marLeft w:val="0"/>
          <w:marRight w:val="0"/>
          <w:marTop w:val="0"/>
          <w:marBottom w:val="0"/>
          <w:divBdr>
            <w:top w:val="none" w:sz="0" w:space="0" w:color="auto"/>
            <w:left w:val="none" w:sz="0" w:space="0" w:color="auto"/>
            <w:bottom w:val="none" w:sz="0" w:space="0" w:color="auto"/>
            <w:right w:val="none" w:sz="0" w:space="0" w:color="auto"/>
          </w:divBdr>
        </w:div>
        <w:div w:id="1190682798">
          <w:marLeft w:val="0"/>
          <w:marRight w:val="0"/>
          <w:marTop w:val="0"/>
          <w:marBottom w:val="0"/>
          <w:divBdr>
            <w:top w:val="none" w:sz="0" w:space="0" w:color="auto"/>
            <w:left w:val="none" w:sz="0" w:space="0" w:color="auto"/>
            <w:bottom w:val="none" w:sz="0" w:space="0" w:color="auto"/>
            <w:right w:val="none" w:sz="0" w:space="0" w:color="auto"/>
          </w:divBdr>
        </w:div>
        <w:div w:id="707292184">
          <w:marLeft w:val="0"/>
          <w:marRight w:val="0"/>
          <w:marTop w:val="0"/>
          <w:marBottom w:val="0"/>
          <w:divBdr>
            <w:top w:val="none" w:sz="0" w:space="0" w:color="auto"/>
            <w:left w:val="none" w:sz="0" w:space="0" w:color="auto"/>
            <w:bottom w:val="none" w:sz="0" w:space="0" w:color="auto"/>
            <w:right w:val="none" w:sz="0" w:space="0" w:color="auto"/>
          </w:divBdr>
        </w:div>
        <w:div w:id="1979647123">
          <w:marLeft w:val="0"/>
          <w:marRight w:val="0"/>
          <w:marTop w:val="0"/>
          <w:marBottom w:val="0"/>
          <w:divBdr>
            <w:top w:val="none" w:sz="0" w:space="0" w:color="auto"/>
            <w:left w:val="none" w:sz="0" w:space="0" w:color="auto"/>
            <w:bottom w:val="none" w:sz="0" w:space="0" w:color="auto"/>
            <w:right w:val="none" w:sz="0" w:space="0" w:color="auto"/>
          </w:divBdr>
        </w:div>
        <w:div w:id="59402968">
          <w:marLeft w:val="0"/>
          <w:marRight w:val="0"/>
          <w:marTop w:val="0"/>
          <w:marBottom w:val="0"/>
          <w:divBdr>
            <w:top w:val="none" w:sz="0" w:space="0" w:color="auto"/>
            <w:left w:val="none" w:sz="0" w:space="0" w:color="auto"/>
            <w:bottom w:val="none" w:sz="0" w:space="0" w:color="auto"/>
            <w:right w:val="none" w:sz="0" w:space="0" w:color="auto"/>
          </w:divBdr>
        </w:div>
        <w:div w:id="183903744">
          <w:marLeft w:val="0"/>
          <w:marRight w:val="0"/>
          <w:marTop w:val="0"/>
          <w:marBottom w:val="0"/>
          <w:divBdr>
            <w:top w:val="none" w:sz="0" w:space="0" w:color="auto"/>
            <w:left w:val="none" w:sz="0" w:space="0" w:color="auto"/>
            <w:bottom w:val="none" w:sz="0" w:space="0" w:color="auto"/>
            <w:right w:val="none" w:sz="0" w:space="0" w:color="auto"/>
          </w:divBdr>
        </w:div>
        <w:div w:id="1751195342">
          <w:marLeft w:val="0"/>
          <w:marRight w:val="0"/>
          <w:marTop w:val="0"/>
          <w:marBottom w:val="0"/>
          <w:divBdr>
            <w:top w:val="none" w:sz="0" w:space="0" w:color="auto"/>
            <w:left w:val="none" w:sz="0" w:space="0" w:color="auto"/>
            <w:bottom w:val="none" w:sz="0" w:space="0" w:color="auto"/>
            <w:right w:val="none" w:sz="0" w:space="0" w:color="auto"/>
          </w:divBdr>
        </w:div>
        <w:div w:id="1664234100">
          <w:marLeft w:val="0"/>
          <w:marRight w:val="0"/>
          <w:marTop w:val="0"/>
          <w:marBottom w:val="0"/>
          <w:divBdr>
            <w:top w:val="none" w:sz="0" w:space="0" w:color="auto"/>
            <w:left w:val="none" w:sz="0" w:space="0" w:color="auto"/>
            <w:bottom w:val="none" w:sz="0" w:space="0" w:color="auto"/>
            <w:right w:val="none" w:sz="0" w:space="0" w:color="auto"/>
          </w:divBdr>
        </w:div>
        <w:div w:id="515577375">
          <w:marLeft w:val="0"/>
          <w:marRight w:val="0"/>
          <w:marTop w:val="0"/>
          <w:marBottom w:val="0"/>
          <w:divBdr>
            <w:top w:val="none" w:sz="0" w:space="0" w:color="auto"/>
            <w:left w:val="none" w:sz="0" w:space="0" w:color="auto"/>
            <w:bottom w:val="none" w:sz="0" w:space="0" w:color="auto"/>
            <w:right w:val="none" w:sz="0" w:space="0" w:color="auto"/>
          </w:divBdr>
        </w:div>
        <w:div w:id="924848096">
          <w:marLeft w:val="0"/>
          <w:marRight w:val="0"/>
          <w:marTop w:val="0"/>
          <w:marBottom w:val="0"/>
          <w:divBdr>
            <w:top w:val="none" w:sz="0" w:space="0" w:color="auto"/>
            <w:left w:val="none" w:sz="0" w:space="0" w:color="auto"/>
            <w:bottom w:val="none" w:sz="0" w:space="0" w:color="auto"/>
            <w:right w:val="none" w:sz="0" w:space="0" w:color="auto"/>
          </w:divBdr>
        </w:div>
        <w:div w:id="199513097">
          <w:marLeft w:val="0"/>
          <w:marRight w:val="0"/>
          <w:marTop w:val="0"/>
          <w:marBottom w:val="0"/>
          <w:divBdr>
            <w:top w:val="none" w:sz="0" w:space="0" w:color="auto"/>
            <w:left w:val="none" w:sz="0" w:space="0" w:color="auto"/>
            <w:bottom w:val="none" w:sz="0" w:space="0" w:color="auto"/>
            <w:right w:val="none" w:sz="0" w:space="0" w:color="auto"/>
          </w:divBdr>
        </w:div>
        <w:div w:id="198400566">
          <w:marLeft w:val="0"/>
          <w:marRight w:val="0"/>
          <w:marTop w:val="0"/>
          <w:marBottom w:val="0"/>
          <w:divBdr>
            <w:top w:val="none" w:sz="0" w:space="0" w:color="auto"/>
            <w:left w:val="none" w:sz="0" w:space="0" w:color="auto"/>
            <w:bottom w:val="none" w:sz="0" w:space="0" w:color="auto"/>
            <w:right w:val="none" w:sz="0" w:space="0" w:color="auto"/>
          </w:divBdr>
        </w:div>
        <w:div w:id="1583176050">
          <w:marLeft w:val="0"/>
          <w:marRight w:val="0"/>
          <w:marTop w:val="0"/>
          <w:marBottom w:val="0"/>
          <w:divBdr>
            <w:top w:val="none" w:sz="0" w:space="0" w:color="auto"/>
            <w:left w:val="none" w:sz="0" w:space="0" w:color="auto"/>
            <w:bottom w:val="none" w:sz="0" w:space="0" w:color="auto"/>
            <w:right w:val="none" w:sz="0" w:space="0" w:color="auto"/>
          </w:divBdr>
        </w:div>
        <w:div w:id="38406898">
          <w:marLeft w:val="0"/>
          <w:marRight w:val="0"/>
          <w:marTop w:val="0"/>
          <w:marBottom w:val="0"/>
          <w:divBdr>
            <w:top w:val="none" w:sz="0" w:space="0" w:color="auto"/>
            <w:left w:val="none" w:sz="0" w:space="0" w:color="auto"/>
            <w:bottom w:val="none" w:sz="0" w:space="0" w:color="auto"/>
            <w:right w:val="none" w:sz="0" w:space="0" w:color="auto"/>
          </w:divBdr>
        </w:div>
        <w:div w:id="1891333155">
          <w:marLeft w:val="0"/>
          <w:marRight w:val="0"/>
          <w:marTop w:val="0"/>
          <w:marBottom w:val="0"/>
          <w:divBdr>
            <w:top w:val="none" w:sz="0" w:space="0" w:color="auto"/>
            <w:left w:val="none" w:sz="0" w:space="0" w:color="auto"/>
            <w:bottom w:val="none" w:sz="0" w:space="0" w:color="auto"/>
            <w:right w:val="none" w:sz="0" w:space="0" w:color="auto"/>
          </w:divBdr>
        </w:div>
        <w:div w:id="112285893">
          <w:marLeft w:val="0"/>
          <w:marRight w:val="0"/>
          <w:marTop w:val="0"/>
          <w:marBottom w:val="0"/>
          <w:divBdr>
            <w:top w:val="none" w:sz="0" w:space="0" w:color="auto"/>
            <w:left w:val="none" w:sz="0" w:space="0" w:color="auto"/>
            <w:bottom w:val="none" w:sz="0" w:space="0" w:color="auto"/>
            <w:right w:val="none" w:sz="0" w:space="0" w:color="auto"/>
          </w:divBdr>
        </w:div>
        <w:div w:id="599685772">
          <w:marLeft w:val="0"/>
          <w:marRight w:val="0"/>
          <w:marTop w:val="0"/>
          <w:marBottom w:val="0"/>
          <w:divBdr>
            <w:top w:val="none" w:sz="0" w:space="0" w:color="auto"/>
            <w:left w:val="none" w:sz="0" w:space="0" w:color="auto"/>
            <w:bottom w:val="none" w:sz="0" w:space="0" w:color="auto"/>
            <w:right w:val="none" w:sz="0" w:space="0" w:color="auto"/>
          </w:divBdr>
        </w:div>
        <w:div w:id="1722316937">
          <w:marLeft w:val="0"/>
          <w:marRight w:val="0"/>
          <w:marTop w:val="0"/>
          <w:marBottom w:val="0"/>
          <w:divBdr>
            <w:top w:val="none" w:sz="0" w:space="0" w:color="auto"/>
            <w:left w:val="none" w:sz="0" w:space="0" w:color="auto"/>
            <w:bottom w:val="none" w:sz="0" w:space="0" w:color="auto"/>
            <w:right w:val="none" w:sz="0" w:space="0" w:color="auto"/>
          </w:divBdr>
        </w:div>
        <w:div w:id="975380511">
          <w:marLeft w:val="0"/>
          <w:marRight w:val="0"/>
          <w:marTop w:val="0"/>
          <w:marBottom w:val="0"/>
          <w:divBdr>
            <w:top w:val="none" w:sz="0" w:space="0" w:color="auto"/>
            <w:left w:val="none" w:sz="0" w:space="0" w:color="auto"/>
            <w:bottom w:val="none" w:sz="0" w:space="0" w:color="auto"/>
            <w:right w:val="none" w:sz="0" w:space="0" w:color="auto"/>
          </w:divBdr>
        </w:div>
        <w:div w:id="1572085562">
          <w:marLeft w:val="0"/>
          <w:marRight w:val="0"/>
          <w:marTop w:val="0"/>
          <w:marBottom w:val="0"/>
          <w:divBdr>
            <w:top w:val="none" w:sz="0" w:space="0" w:color="auto"/>
            <w:left w:val="none" w:sz="0" w:space="0" w:color="auto"/>
            <w:bottom w:val="none" w:sz="0" w:space="0" w:color="auto"/>
            <w:right w:val="none" w:sz="0" w:space="0" w:color="auto"/>
          </w:divBdr>
        </w:div>
        <w:div w:id="88282578">
          <w:marLeft w:val="0"/>
          <w:marRight w:val="0"/>
          <w:marTop w:val="0"/>
          <w:marBottom w:val="0"/>
          <w:divBdr>
            <w:top w:val="none" w:sz="0" w:space="0" w:color="auto"/>
            <w:left w:val="none" w:sz="0" w:space="0" w:color="auto"/>
            <w:bottom w:val="none" w:sz="0" w:space="0" w:color="auto"/>
            <w:right w:val="none" w:sz="0" w:space="0" w:color="auto"/>
          </w:divBdr>
        </w:div>
        <w:div w:id="547306139">
          <w:marLeft w:val="0"/>
          <w:marRight w:val="0"/>
          <w:marTop w:val="0"/>
          <w:marBottom w:val="0"/>
          <w:divBdr>
            <w:top w:val="none" w:sz="0" w:space="0" w:color="auto"/>
            <w:left w:val="none" w:sz="0" w:space="0" w:color="auto"/>
            <w:bottom w:val="none" w:sz="0" w:space="0" w:color="auto"/>
            <w:right w:val="none" w:sz="0" w:space="0" w:color="auto"/>
          </w:divBdr>
        </w:div>
        <w:div w:id="1793205307">
          <w:marLeft w:val="0"/>
          <w:marRight w:val="0"/>
          <w:marTop w:val="0"/>
          <w:marBottom w:val="0"/>
          <w:divBdr>
            <w:top w:val="none" w:sz="0" w:space="0" w:color="auto"/>
            <w:left w:val="none" w:sz="0" w:space="0" w:color="auto"/>
            <w:bottom w:val="none" w:sz="0" w:space="0" w:color="auto"/>
            <w:right w:val="none" w:sz="0" w:space="0" w:color="auto"/>
          </w:divBdr>
        </w:div>
        <w:div w:id="1800538030">
          <w:marLeft w:val="0"/>
          <w:marRight w:val="0"/>
          <w:marTop w:val="0"/>
          <w:marBottom w:val="0"/>
          <w:divBdr>
            <w:top w:val="none" w:sz="0" w:space="0" w:color="auto"/>
            <w:left w:val="none" w:sz="0" w:space="0" w:color="auto"/>
            <w:bottom w:val="none" w:sz="0" w:space="0" w:color="auto"/>
            <w:right w:val="none" w:sz="0" w:space="0" w:color="auto"/>
          </w:divBdr>
        </w:div>
        <w:div w:id="402216169">
          <w:marLeft w:val="0"/>
          <w:marRight w:val="0"/>
          <w:marTop w:val="0"/>
          <w:marBottom w:val="0"/>
          <w:divBdr>
            <w:top w:val="none" w:sz="0" w:space="0" w:color="auto"/>
            <w:left w:val="none" w:sz="0" w:space="0" w:color="auto"/>
            <w:bottom w:val="none" w:sz="0" w:space="0" w:color="auto"/>
            <w:right w:val="none" w:sz="0" w:space="0" w:color="auto"/>
          </w:divBdr>
        </w:div>
        <w:div w:id="418135194">
          <w:marLeft w:val="0"/>
          <w:marRight w:val="0"/>
          <w:marTop w:val="0"/>
          <w:marBottom w:val="0"/>
          <w:divBdr>
            <w:top w:val="none" w:sz="0" w:space="0" w:color="auto"/>
            <w:left w:val="none" w:sz="0" w:space="0" w:color="auto"/>
            <w:bottom w:val="none" w:sz="0" w:space="0" w:color="auto"/>
            <w:right w:val="none" w:sz="0" w:space="0" w:color="auto"/>
          </w:divBdr>
        </w:div>
        <w:div w:id="174422279">
          <w:marLeft w:val="0"/>
          <w:marRight w:val="0"/>
          <w:marTop w:val="0"/>
          <w:marBottom w:val="0"/>
          <w:divBdr>
            <w:top w:val="none" w:sz="0" w:space="0" w:color="auto"/>
            <w:left w:val="none" w:sz="0" w:space="0" w:color="auto"/>
            <w:bottom w:val="none" w:sz="0" w:space="0" w:color="auto"/>
            <w:right w:val="none" w:sz="0" w:space="0" w:color="auto"/>
          </w:divBdr>
        </w:div>
        <w:div w:id="866912370">
          <w:marLeft w:val="0"/>
          <w:marRight w:val="0"/>
          <w:marTop w:val="0"/>
          <w:marBottom w:val="0"/>
          <w:divBdr>
            <w:top w:val="none" w:sz="0" w:space="0" w:color="auto"/>
            <w:left w:val="none" w:sz="0" w:space="0" w:color="auto"/>
            <w:bottom w:val="none" w:sz="0" w:space="0" w:color="auto"/>
            <w:right w:val="none" w:sz="0" w:space="0" w:color="auto"/>
          </w:divBdr>
        </w:div>
        <w:div w:id="247736560">
          <w:marLeft w:val="0"/>
          <w:marRight w:val="0"/>
          <w:marTop w:val="0"/>
          <w:marBottom w:val="0"/>
          <w:divBdr>
            <w:top w:val="none" w:sz="0" w:space="0" w:color="auto"/>
            <w:left w:val="none" w:sz="0" w:space="0" w:color="auto"/>
            <w:bottom w:val="none" w:sz="0" w:space="0" w:color="auto"/>
            <w:right w:val="none" w:sz="0" w:space="0" w:color="auto"/>
          </w:divBdr>
        </w:div>
        <w:div w:id="455416869">
          <w:marLeft w:val="0"/>
          <w:marRight w:val="0"/>
          <w:marTop w:val="0"/>
          <w:marBottom w:val="0"/>
          <w:divBdr>
            <w:top w:val="none" w:sz="0" w:space="0" w:color="auto"/>
            <w:left w:val="none" w:sz="0" w:space="0" w:color="auto"/>
            <w:bottom w:val="none" w:sz="0" w:space="0" w:color="auto"/>
            <w:right w:val="none" w:sz="0" w:space="0" w:color="auto"/>
          </w:divBdr>
        </w:div>
        <w:div w:id="1427656488">
          <w:marLeft w:val="0"/>
          <w:marRight w:val="0"/>
          <w:marTop w:val="0"/>
          <w:marBottom w:val="0"/>
          <w:divBdr>
            <w:top w:val="none" w:sz="0" w:space="0" w:color="auto"/>
            <w:left w:val="none" w:sz="0" w:space="0" w:color="auto"/>
            <w:bottom w:val="none" w:sz="0" w:space="0" w:color="auto"/>
            <w:right w:val="none" w:sz="0" w:space="0" w:color="auto"/>
          </w:divBdr>
        </w:div>
        <w:div w:id="1187059859">
          <w:marLeft w:val="0"/>
          <w:marRight w:val="0"/>
          <w:marTop w:val="0"/>
          <w:marBottom w:val="0"/>
          <w:divBdr>
            <w:top w:val="none" w:sz="0" w:space="0" w:color="auto"/>
            <w:left w:val="none" w:sz="0" w:space="0" w:color="auto"/>
            <w:bottom w:val="none" w:sz="0" w:space="0" w:color="auto"/>
            <w:right w:val="none" w:sz="0" w:space="0" w:color="auto"/>
          </w:divBdr>
        </w:div>
        <w:div w:id="1086223750">
          <w:marLeft w:val="0"/>
          <w:marRight w:val="0"/>
          <w:marTop w:val="0"/>
          <w:marBottom w:val="0"/>
          <w:divBdr>
            <w:top w:val="none" w:sz="0" w:space="0" w:color="auto"/>
            <w:left w:val="none" w:sz="0" w:space="0" w:color="auto"/>
            <w:bottom w:val="none" w:sz="0" w:space="0" w:color="auto"/>
            <w:right w:val="none" w:sz="0" w:space="0" w:color="auto"/>
          </w:divBdr>
        </w:div>
        <w:div w:id="1129086738">
          <w:marLeft w:val="0"/>
          <w:marRight w:val="0"/>
          <w:marTop w:val="0"/>
          <w:marBottom w:val="0"/>
          <w:divBdr>
            <w:top w:val="none" w:sz="0" w:space="0" w:color="auto"/>
            <w:left w:val="none" w:sz="0" w:space="0" w:color="auto"/>
            <w:bottom w:val="none" w:sz="0" w:space="0" w:color="auto"/>
            <w:right w:val="none" w:sz="0" w:space="0" w:color="auto"/>
          </w:divBdr>
        </w:div>
        <w:div w:id="204563882">
          <w:marLeft w:val="0"/>
          <w:marRight w:val="0"/>
          <w:marTop w:val="0"/>
          <w:marBottom w:val="0"/>
          <w:divBdr>
            <w:top w:val="none" w:sz="0" w:space="0" w:color="auto"/>
            <w:left w:val="none" w:sz="0" w:space="0" w:color="auto"/>
            <w:bottom w:val="none" w:sz="0" w:space="0" w:color="auto"/>
            <w:right w:val="none" w:sz="0" w:space="0" w:color="auto"/>
          </w:divBdr>
        </w:div>
        <w:div w:id="1061250475">
          <w:marLeft w:val="0"/>
          <w:marRight w:val="0"/>
          <w:marTop w:val="0"/>
          <w:marBottom w:val="0"/>
          <w:divBdr>
            <w:top w:val="none" w:sz="0" w:space="0" w:color="auto"/>
            <w:left w:val="none" w:sz="0" w:space="0" w:color="auto"/>
            <w:bottom w:val="none" w:sz="0" w:space="0" w:color="auto"/>
            <w:right w:val="none" w:sz="0" w:space="0" w:color="auto"/>
          </w:divBdr>
        </w:div>
        <w:div w:id="32970940">
          <w:marLeft w:val="0"/>
          <w:marRight w:val="0"/>
          <w:marTop w:val="0"/>
          <w:marBottom w:val="0"/>
          <w:divBdr>
            <w:top w:val="none" w:sz="0" w:space="0" w:color="auto"/>
            <w:left w:val="none" w:sz="0" w:space="0" w:color="auto"/>
            <w:bottom w:val="none" w:sz="0" w:space="0" w:color="auto"/>
            <w:right w:val="none" w:sz="0" w:space="0" w:color="auto"/>
          </w:divBdr>
        </w:div>
        <w:div w:id="1722941856">
          <w:marLeft w:val="0"/>
          <w:marRight w:val="0"/>
          <w:marTop w:val="0"/>
          <w:marBottom w:val="0"/>
          <w:divBdr>
            <w:top w:val="none" w:sz="0" w:space="0" w:color="auto"/>
            <w:left w:val="none" w:sz="0" w:space="0" w:color="auto"/>
            <w:bottom w:val="none" w:sz="0" w:space="0" w:color="auto"/>
            <w:right w:val="none" w:sz="0" w:space="0" w:color="auto"/>
          </w:divBdr>
        </w:div>
        <w:div w:id="1663657701">
          <w:marLeft w:val="0"/>
          <w:marRight w:val="0"/>
          <w:marTop w:val="0"/>
          <w:marBottom w:val="0"/>
          <w:divBdr>
            <w:top w:val="none" w:sz="0" w:space="0" w:color="auto"/>
            <w:left w:val="none" w:sz="0" w:space="0" w:color="auto"/>
            <w:bottom w:val="none" w:sz="0" w:space="0" w:color="auto"/>
            <w:right w:val="none" w:sz="0" w:space="0" w:color="auto"/>
          </w:divBdr>
        </w:div>
        <w:div w:id="20281282">
          <w:marLeft w:val="0"/>
          <w:marRight w:val="0"/>
          <w:marTop w:val="0"/>
          <w:marBottom w:val="0"/>
          <w:divBdr>
            <w:top w:val="none" w:sz="0" w:space="0" w:color="auto"/>
            <w:left w:val="none" w:sz="0" w:space="0" w:color="auto"/>
            <w:bottom w:val="none" w:sz="0" w:space="0" w:color="auto"/>
            <w:right w:val="none" w:sz="0" w:space="0" w:color="auto"/>
          </w:divBdr>
        </w:div>
        <w:div w:id="1842424351">
          <w:marLeft w:val="0"/>
          <w:marRight w:val="0"/>
          <w:marTop w:val="0"/>
          <w:marBottom w:val="0"/>
          <w:divBdr>
            <w:top w:val="none" w:sz="0" w:space="0" w:color="auto"/>
            <w:left w:val="none" w:sz="0" w:space="0" w:color="auto"/>
            <w:bottom w:val="none" w:sz="0" w:space="0" w:color="auto"/>
            <w:right w:val="none" w:sz="0" w:space="0" w:color="auto"/>
          </w:divBdr>
        </w:div>
        <w:div w:id="1806001120">
          <w:marLeft w:val="0"/>
          <w:marRight w:val="0"/>
          <w:marTop w:val="0"/>
          <w:marBottom w:val="0"/>
          <w:divBdr>
            <w:top w:val="none" w:sz="0" w:space="0" w:color="auto"/>
            <w:left w:val="none" w:sz="0" w:space="0" w:color="auto"/>
            <w:bottom w:val="none" w:sz="0" w:space="0" w:color="auto"/>
            <w:right w:val="none" w:sz="0" w:space="0" w:color="auto"/>
          </w:divBdr>
        </w:div>
        <w:div w:id="696926186">
          <w:marLeft w:val="0"/>
          <w:marRight w:val="0"/>
          <w:marTop w:val="0"/>
          <w:marBottom w:val="0"/>
          <w:divBdr>
            <w:top w:val="none" w:sz="0" w:space="0" w:color="auto"/>
            <w:left w:val="none" w:sz="0" w:space="0" w:color="auto"/>
            <w:bottom w:val="none" w:sz="0" w:space="0" w:color="auto"/>
            <w:right w:val="none" w:sz="0" w:space="0" w:color="auto"/>
          </w:divBdr>
        </w:div>
        <w:div w:id="337923183">
          <w:marLeft w:val="0"/>
          <w:marRight w:val="0"/>
          <w:marTop w:val="0"/>
          <w:marBottom w:val="0"/>
          <w:divBdr>
            <w:top w:val="none" w:sz="0" w:space="0" w:color="auto"/>
            <w:left w:val="none" w:sz="0" w:space="0" w:color="auto"/>
            <w:bottom w:val="none" w:sz="0" w:space="0" w:color="auto"/>
            <w:right w:val="none" w:sz="0" w:space="0" w:color="auto"/>
          </w:divBdr>
        </w:div>
        <w:div w:id="1479686770">
          <w:marLeft w:val="0"/>
          <w:marRight w:val="0"/>
          <w:marTop w:val="0"/>
          <w:marBottom w:val="0"/>
          <w:divBdr>
            <w:top w:val="none" w:sz="0" w:space="0" w:color="auto"/>
            <w:left w:val="none" w:sz="0" w:space="0" w:color="auto"/>
            <w:bottom w:val="none" w:sz="0" w:space="0" w:color="auto"/>
            <w:right w:val="none" w:sz="0" w:space="0" w:color="auto"/>
          </w:divBdr>
        </w:div>
        <w:div w:id="1120495508">
          <w:marLeft w:val="0"/>
          <w:marRight w:val="0"/>
          <w:marTop w:val="0"/>
          <w:marBottom w:val="0"/>
          <w:divBdr>
            <w:top w:val="none" w:sz="0" w:space="0" w:color="auto"/>
            <w:left w:val="none" w:sz="0" w:space="0" w:color="auto"/>
            <w:bottom w:val="none" w:sz="0" w:space="0" w:color="auto"/>
            <w:right w:val="none" w:sz="0" w:space="0" w:color="auto"/>
          </w:divBdr>
        </w:div>
        <w:div w:id="1199973878">
          <w:marLeft w:val="0"/>
          <w:marRight w:val="0"/>
          <w:marTop w:val="0"/>
          <w:marBottom w:val="0"/>
          <w:divBdr>
            <w:top w:val="none" w:sz="0" w:space="0" w:color="auto"/>
            <w:left w:val="none" w:sz="0" w:space="0" w:color="auto"/>
            <w:bottom w:val="none" w:sz="0" w:space="0" w:color="auto"/>
            <w:right w:val="none" w:sz="0" w:space="0" w:color="auto"/>
          </w:divBdr>
        </w:div>
        <w:div w:id="1460683061">
          <w:marLeft w:val="0"/>
          <w:marRight w:val="0"/>
          <w:marTop w:val="0"/>
          <w:marBottom w:val="0"/>
          <w:divBdr>
            <w:top w:val="none" w:sz="0" w:space="0" w:color="auto"/>
            <w:left w:val="none" w:sz="0" w:space="0" w:color="auto"/>
            <w:bottom w:val="none" w:sz="0" w:space="0" w:color="auto"/>
            <w:right w:val="none" w:sz="0" w:space="0" w:color="auto"/>
          </w:divBdr>
        </w:div>
        <w:div w:id="457916014">
          <w:marLeft w:val="0"/>
          <w:marRight w:val="0"/>
          <w:marTop w:val="0"/>
          <w:marBottom w:val="0"/>
          <w:divBdr>
            <w:top w:val="none" w:sz="0" w:space="0" w:color="auto"/>
            <w:left w:val="none" w:sz="0" w:space="0" w:color="auto"/>
            <w:bottom w:val="none" w:sz="0" w:space="0" w:color="auto"/>
            <w:right w:val="none" w:sz="0" w:space="0" w:color="auto"/>
          </w:divBdr>
        </w:div>
        <w:div w:id="304817486">
          <w:marLeft w:val="0"/>
          <w:marRight w:val="0"/>
          <w:marTop w:val="0"/>
          <w:marBottom w:val="0"/>
          <w:divBdr>
            <w:top w:val="none" w:sz="0" w:space="0" w:color="auto"/>
            <w:left w:val="none" w:sz="0" w:space="0" w:color="auto"/>
            <w:bottom w:val="none" w:sz="0" w:space="0" w:color="auto"/>
            <w:right w:val="none" w:sz="0" w:space="0" w:color="auto"/>
          </w:divBdr>
        </w:div>
        <w:div w:id="1056514843">
          <w:marLeft w:val="0"/>
          <w:marRight w:val="0"/>
          <w:marTop w:val="0"/>
          <w:marBottom w:val="0"/>
          <w:divBdr>
            <w:top w:val="none" w:sz="0" w:space="0" w:color="auto"/>
            <w:left w:val="none" w:sz="0" w:space="0" w:color="auto"/>
            <w:bottom w:val="none" w:sz="0" w:space="0" w:color="auto"/>
            <w:right w:val="none" w:sz="0" w:space="0" w:color="auto"/>
          </w:divBdr>
        </w:div>
        <w:div w:id="1750035408">
          <w:marLeft w:val="0"/>
          <w:marRight w:val="0"/>
          <w:marTop w:val="0"/>
          <w:marBottom w:val="0"/>
          <w:divBdr>
            <w:top w:val="none" w:sz="0" w:space="0" w:color="auto"/>
            <w:left w:val="none" w:sz="0" w:space="0" w:color="auto"/>
            <w:bottom w:val="none" w:sz="0" w:space="0" w:color="auto"/>
            <w:right w:val="none" w:sz="0" w:space="0" w:color="auto"/>
          </w:divBdr>
        </w:div>
        <w:div w:id="999773889">
          <w:marLeft w:val="0"/>
          <w:marRight w:val="0"/>
          <w:marTop w:val="0"/>
          <w:marBottom w:val="0"/>
          <w:divBdr>
            <w:top w:val="none" w:sz="0" w:space="0" w:color="auto"/>
            <w:left w:val="none" w:sz="0" w:space="0" w:color="auto"/>
            <w:bottom w:val="none" w:sz="0" w:space="0" w:color="auto"/>
            <w:right w:val="none" w:sz="0" w:space="0" w:color="auto"/>
          </w:divBdr>
        </w:div>
        <w:div w:id="1283078243">
          <w:marLeft w:val="0"/>
          <w:marRight w:val="0"/>
          <w:marTop w:val="0"/>
          <w:marBottom w:val="0"/>
          <w:divBdr>
            <w:top w:val="none" w:sz="0" w:space="0" w:color="auto"/>
            <w:left w:val="none" w:sz="0" w:space="0" w:color="auto"/>
            <w:bottom w:val="none" w:sz="0" w:space="0" w:color="auto"/>
            <w:right w:val="none" w:sz="0" w:space="0" w:color="auto"/>
          </w:divBdr>
        </w:div>
        <w:div w:id="1295406031">
          <w:marLeft w:val="0"/>
          <w:marRight w:val="0"/>
          <w:marTop w:val="0"/>
          <w:marBottom w:val="0"/>
          <w:divBdr>
            <w:top w:val="none" w:sz="0" w:space="0" w:color="auto"/>
            <w:left w:val="none" w:sz="0" w:space="0" w:color="auto"/>
            <w:bottom w:val="none" w:sz="0" w:space="0" w:color="auto"/>
            <w:right w:val="none" w:sz="0" w:space="0" w:color="auto"/>
          </w:divBdr>
        </w:div>
        <w:div w:id="1171488371">
          <w:marLeft w:val="0"/>
          <w:marRight w:val="0"/>
          <w:marTop w:val="0"/>
          <w:marBottom w:val="0"/>
          <w:divBdr>
            <w:top w:val="none" w:sz="0" w:space="0" w:color="auto"/>
            <w:left w:val="none" w:sz="0" w:space="0" w:color="auto"/>
            <w:bottom w:val="none" w:sz="0" w:space="0" w:color="auto"/>
            <w:right w:val="none" w:sz="0" w:space="0" w:color="auto"/>
          </w:divBdr>
        </w:div>
        <w:div w:id="1061556404">
          <w:marLeft w:val="0"/>
          <w:marRight w:val="0"/>
          <w:marTop w:val="0"/>
          <w:marBottom w:val="0"/>
          <w:divBdr>
            <w:top w:val="none" w:sz="0" w:space="0" w:color="auto"/>
            <w:left w:val="none" w:sz="0" w:space="0" w:color="auto"/>
            <w:bottom w:val="none" w:sz="0" w:space="0" w:color="auto"/>
            <w:right w:val="none" w:sz="0" w:space="0" w:color="auto"/>
          </w:divBdr>
        </w:div>
        <w:div w:id="1174343374">
          <w:marLeft w:val="0"/>
          <w:marRight w:val="0"/>
          <w:marTop w:val="0"/>
          <w:marBottom w:val="0"/>
          <w:divBdr>
            <w:top w:val="none" w:sz="0" w:space="0" w:color="auto"/>
            <w:left w:val="none" w:sz="0" w:space="0" w:color="auto"/>
            <w:bottom w:val="none" w:sz="0" w:space="0" w:color="auto"/>
            <w:right w:val="none" w:sz="0" w:space="0" w:color="auto"/>
          </w:divBdr>
        </w:div>
        <w:div w:id="1873758960">
          <w:marLeft w:val="0"/>
          <w:marRight w:val="0"/>
          <w:marTop w:val="0"/>
          <w:marBottom w:val="0"/>
          <w:divBdr>
            <w:top w:val="none" w:sz="0" w:space="0" w:color="auto"/>
            <w:left w:val="none" w:sz="0" w:space="0" w:color="auto"/>
            <w:bottom w:val="none" w:sz="0" w:space="0" w:color="auto"/>
            <w:right w:val="none" w:sz="0" w:space="0" w:color="auto"/>
          </w:divBdr>
        </w:div>
        <w:div w:id="1952977538">
          <w:marLeft w:val="0"/>
          <w:marRight w:val="0"/>
          <w:marTop w:val="0"/>
          <w:marBottom w:val="0"/>
          <w:divBdr>
            <w:top w:val="none" w:sz="0" w:space="0" w:color="auto"/>
            <w:left w:val="none" w:sz="0" w:space="0" w:color="auto"/>
            <w:bottom w:val="none" w:sz="0" w:space="0" w:color="auto"/>
            <w:right w:val="none" w:sz="0" w:space="0" w:color="auto"/>
          </w:divBdr>
        </w:div>
        <w:div w:id="618877403">
          <w:marLeft w:val="0"/>
          <w:marRight w:val="0"/>
          <w:marTop w:val="0"/>
          <w:marBottom w:val="0"/>
          <w:divBdr>
            <w:top w:val="none" w:sz="0" w:space="0" w:color="auto"/>
            <w:left w:val="none" w:sz="0" w:space="0" w:color="auto"/>
            <w:bottom w:val="none" w:sz="0" w:space="0" w:color="auto"/>
            <w:right w:val="none" w:sz="0" w:space="0" w:color="auto"/>
          </w:divBdr>
        </w:div>
        <w:div w:id="1872302844">
          <w:marLeft w:val="0"/>
          <w:marRight w:val="0"/>
          <w:marTop w:val="0"/>
          <w:marBottom w:val="0"/>
          <w:divBdr>
            <w:top w:val="none" w:sz="0" w:space="0" w:color="auto"/>
            <w:left w:val="none" w:sz="0" w:space="0" w:color="auto"/>
            <w:bottom w:val="none" w:sz="0" w:space="0" w:color="auto"/>
            <w:right w:val="none" w:sz="0" w:space="0" w:color="auto"/>
          </w:divBdr>
        </w:div>
        <w:div w:id="1268925660">
          <w:marLeft w:val="0"/>
          <w:marRight w:val="0"/>
          <w:marTop w:val="0"/>
          <w:marBottom w:val="0"/>
          <w:divBdr>
            <w:top w:val="none" w:sz="0" w:space="0" w:color="auto"/>
            <w:left w:val="none" w:sz="0" w:space="0" w:color="auto"/>
            <w:bottom w:val="none" w:sz="0" w:space="0" w:color="auto"/>
            <w:right w:val="none" w:sz="0" w:space="0" w:color="auto"/>
          </w:divBdr>
        </w:div>
        <w:div w:id="1030036416">
          <w:marLeft w:val="0"/>
          <w:marRight w:val="0"/>
          <w:marTop w:val="0"/>
          <w:marBottom w:val="0"/>
          <w:divBdr>
            <w:top w:val="none" w:sz="0" w:space="0" w:color="auto"/>
            <w:left w:val="none" w:sz="0" w:space="0" w:color="auto"/>
            <w:bottom w:val="none" w:sz="0" w:space="0" w:color="auto"/>
            <w:right w:val="none" w:sz="0" w:space="0" w:color="auto"/>
          </w:divBdr>
        </w:div>
        <w:div w:id="556472480">
          <w:marLeft w:val="0"/>
          <w:marRight w:val="0"/>
          <w:marTop w:val="0"/>
          <w:marBottom w:val="0"/>
          <w:divBdr>
            <w:top w:val="none" w:sz="0" w:space="0" w:color="auto"/>
            <w:left w:val="none" w:sz="0" w:space="0" w:color="auto"/>
            <w:bottom w:val="none" w:sz="0" w:space="0" w:color="auto"/>
            <w:right w:val="none" w:sz="0" w:space="0" w:color="auto"/>
          </w:divBdr>
        </w:div>
        <w:div w:id="984969620">
          <w:marLeft w:val="0"/>
          <w:marRight w:val="0"/>
          <w:marTop w:val="0"/>
          <w:marBottom w:val="0"/>
          <w:divBdr>
            <w:top w:val="none" w:sz="0" w:space="0" w:color="auto"/>
            <w:left w:val="none" w:sz="0" w:space="0" w:color="auto"/>
            <w:bottom w:val="none" w:sz="0" w:space="0" w:color="auto"/>
            <w:right w:val="none" w:sz="0" w:space="0" w:color="auto"/>
          </w:divBdr>
        </w:div>
        <w:div w:id="1577590295">
          <w:marLeft w:val="0"/>
          <w:marRight w:val="0"/>
          <w:marTop w:val="0"/>
          <w:marBottom w:val="0"/>
          <w:divBdr>
            <w:top w:val="none" w:sz="0" w:space="0" w:color="auto"/>
            <w:left w:val="none" w:sz="0" w:space="0" w:color="auto"/>
            <w:bottom w:val="none" w:sz="0" w:space="0" w:color="auto"/>
            <w:right w:val="none" w:sz="0" w:space="0" w:color="auto"/>
          </w:divBdr>
        </w:div>
        <w:div w:id="1581864722">
          <w:marLeft w:val="0"/>
          <w:marRight w:val="0"/>
          <w:marTop w:val="0"/>
          <w:marBottom w:val="0"/>
          <w:divBdr>
            <w:top w:val="none" w:sz="0" w:space="0" w:color="auto"/>
            <w:left w:val="none" w:sz="0" w:space="0" w:color="auto"/>
            <w:bottom w:val="none" w:sz="0" w:space="0" w:color="auto"/>
            <w:right w:val="none" w:sz="0" w:space="0" w:color="auto"/>
          </w:divBdr>
        </w:div>
        <w:div w:id="1759407248">
          <w:marLeft w:val="0"/>
          <w:marRight w:val="0"/>
          <w:marTop w:val="0"/>
          <w:marBottom w:val="0"/>
          <w:divBdr>
            <w:top w:val="none" w:sz="0" w:space="0" w:color="auto"/>
            <w:left w:val="none" w:sz="0" w:space="0" w:color="auto"/>
            <w:bottom w:val="none" w:sz="0" w:space="0" w:color="auto"/>
            <w:right w:val="none" w:sz="0" w:space="0" w:color="auto"/>
          </w:divBdr>
        </w:div>
        <w:div w:id="2022579968">
          <w:marLeft w:val="0"/>
          <w:marRight w:val="0"/>
          <w:marTop w:val="0"/>
          <w:marBottom w:val="0"/>
          <w:divBdr>
            <w:top w:val="none" w:sz="0" w:space="0" w:color="auto"/>
            <w:left w:val="none" w:sz="0" w:space="0" w:color="auto"/>
            <w:bottom w:val="none" w:sz="0" w:space="0" w:color="auto"/>
            <w:right w:val="none" w:sz="0" w:space="0" w:color="auto"/>
          </w:divBdr>
        </w:div>
        <w:div w:id="1202210332">
          <w:marLeft w:val="0"/>
          <w:marRight w:val="0"/>
          <w:marTop w:val="0"/>
          <w:marBottom w:val="0"/>
          <w:divBdr>
            <w:top w:val="none" w:sz="0" w:space="0" w:color="auto"/>
            <w:left w:val="none" w:sz="0" w:space="0" w:color="auto"/>
            <w:bottom w:val="none" w:sz="0" w:space="0" w:color="auto"/>
            <w:right w:val="none" w:sz="0" w:space="0" w:color="auto"/>
          </w:divBdr>
        </w:div>
        <w:div w:id="960264698">
          <w:marLeft w:val="0"/>
          <w:marRight w:val="0"/>
          <w:marTop w:val="0"/>
          <w:marBottom w:val="0"/>
          <w:divBdr>
            <w:top w:val="none" w:sz="0" w:space="0" w:color="auto"/>
            <w:left w:val="none" w:sz="0" w:space="0" w:color="auto"/>
            <w:bottom w:val="none" w:sz="0" w:space="0" w:color="auto"/>
            <w:right w:val="none" w:sz="0" w:space="0" w:color="auto"/>
          </w:divBdr>
        </w:div>
        <w:div w:id="378549639">
          <w:marLeft w:val="0"/>
          <w:marRight w:val="0"/>
          <w:marTop w:val="0"/>
          <w:marBottom w:val="0"/>
          <w:divBdr>
            <w:top w:val="none" w:sz="0" w:space="0" w:color="auto"/>
            <w:left w:val="none" w:sz="0" w:space="0" w:color="auto"/>
            <w:bottom w:val="none" w:sz="0" w:space="0" w:color="auto"/>
            <w:right w:val="none" w:sz="0" w:space="0" w:color="auto"/>
          </w:divBdr>
        </w:div>
        <w:div w:id="337661394">
          <w:marLeft w:val="0"/>
          <w:marRight w:val="0"/>
          <w:marTop w:val="0"/>
          <w:marBottom w:val="0"/>
          <w:divBdr>
            <w:top w:val="none" w:sz="0" w:space="0" w:color="auto"/>
            <w:left w:val="none" w:sz="0" w:space="0" w:color="auto"/>
            <w:bottom w:val="none" w:sz="0" w:space="0" w:color="auto"/>
            <w:right w:val="none" w:sz="0" w:space="0" w:color="auto"/>
          </w:divBdr>
        </w:div>
        <w:div w:id="151139766">
          <w:marLeft w:val="0"/>
          <w:marRight w:val="0"/>
          <w:marTop w:val="0"/>
          <w:marBottom w:val="0"/>
          <w:divBdr>
            <w:top w:val="none" w:sz="0" w:space="0" w:color="auto"/>
            <w:left w:val="none" w:sz="0" w:space="0" w:color="auto"/>
            <w:bottom w:val="none" w:sz="0" w:space="0" w:color="auto"/>
            <w:right w:val="none" w:sz="0" w:space="0" w:color="auto"/>
          </w:divBdr>
        </w:div>
        <w:div w:id="804853524">
          <w:marLeft w:val="0"/>
          <w:marRight w:val="0"/>
          <w:marTop w:val="0"/>
          <w:marBottom w:val="0"/>
          <w:divBdr>
            <w:top w:val="none" w:sz="0" w:space="0" w:color="auto"/>
            <w:left w:val="none" w:sz="0" w:space="0" w:color="auto"/>
            <w:bottom w:val="none" w:sz="0" w:space="0" w:color="auto"/>
            <w:right w:val="none" w:sz="0" w:space="0" w:color="auto"/>
          </w:divBdr>
        </w:div>
        <w:div w:id="1623917709">
          <w:marLeft w:val="0"/>
          <w:marRight w:val="0"/>
          <w:marTop w:val="0"/>
          <w:marBottom w:val="0"/>
          <w:divBdr>
            <w:top w:val="none" w:sz="0" w:space="0" w:color="auto"/>
            <w:left w:val="none" w:sz="0" w:space="0" w:color="auto"/>
            <w:bottom w:val="none" w:sz="0" w:space="0" w:color="auto"/>
            <w:right w:val="none" w:sz="0" w:space="0" w:color="auto"/>
          </w:divBdr>
        </w:div>
        <w:div w:id="828254872">
          <w:marLeft w:val="0"/>
          <w:marRight w:val="0"/>
          <w:marTop w:val="0"/>
          <w:marBottom w:val="0"/>
          <w:divBdr>
            <w:top w:val="none" w:sz="0" w:space="0" w:color="auto"/>
            <w:left w:val="none" w:sz="0" w:space="0" w:color="auto"/>
            <w:bottom w:val="none" w:sz="0" w:space="0" w:color="auto"/>
            <w:right w:val="none" w:sz="0" w:space="0" w:color="auto"/>
          </w:divBdr>
        </w:div>
      </w:divsChild>
    </w:div>
    <w:div w:id="266622859">
      <w:bodyDiv w:val="1"/>
      <w:marLeft w:val="0"/>
      <w:marRight w:val="0"/>
      <w:marTop w:val="0"/>
      <w:marBottom w:val="0"/>
      <w:divBdr>
        <w:top w:val="none" w:sz="0" w:space="0" w:color="auto"/>
        <w:left w:val="none" w:sz="0" w:space="0" w:color="auto"/>
        <w:bottom w:val="none" w:sz="0" w:space="0" w:color="auto"/>
        <w:right w:val="none" w:sz="0" w:space="0" w:color="auto"/>
      </w:divBdr>
    </w:div>
    <w:div w:id="351759776">
      <w:bodyDiv w:val="1"/>
      <w:marLeft w:val="0"/>
      <w:marRight w:val="0"/>
      <w:marTop w:val="0"/>
      <w:marBottom w:val="0"/>
      <w:divBdr>
        <w:top w:val="none" w:sz="0" w:space="0" w:color="auto"/>
        <w:left w:val="none" w:sz="0" w:space="0" w:color="auto"/>
        <w:bottom w:val="none" w:sz="0" w:space="0" w:color="auto"/>
        <w:right w:val="none" w:sz="0" w:space="0" w:color="auto"/>
      </w:divBdr>
      <w:divsChild>
        <w:div w:id="1706255249">
          <w:marLeft w:val="0"/>
          <w:marRight w:val="0"/>
          <w:marTop w:val="0"/>
          <w:marBottom w:val="0"/>
          <w:divBdr>
            <w:top w:val="none" w:sz="0" w:space="0" w:color="auto"/>
            <w:left w:val="none" w:sz="0" w:space="0" w:color="auto"/>
            <w:bottom w:val="none" w:sz="0" w:space="0" w:color="auto"/>
            <w:right w:val="none" w:sz="0" w:space="0" w:color="auto"/>
          </w:divBdr>
        </w:div>
        <w:div w:id="1562400257">
          <w:marLeft w:val="0"/>
          <w:marRight w:val="0"/>
          <w:marTop w:val="0"/>
          <w:marBottom w:val="0"/>
          <w:divBdr>
            <w:top w:val="none" w:sz="0" w:space="0" w:color="auto"/>
            <w:left w:val="none" w:sz="0" w:space="0" w:color="auto"/>
            <w:bottom w:val="none" w:sz="0" w:space="0" w:color="auto"/>
            <w:right w:val="none" w:sz="0" w:space="0" w:color="auto"/>
          </w:divBdr>
        </w:div>
        <w:div w:id="1999337549">
          <w:marLeft w:val="0"/>
          <w:marRight w:val="0"/>
          <w:marTop w:val="0"/>
          <w:marBottom w:val="0"/>
          <w:divBdr>
            <w:top w:val="none" w:sz="0" w:space="0" w:color="auto"/>
            <w:left w:val="none" w:sz="0" w:space="0" w:color="auto"/>
            <w:bottom w:val="none" w:sz="0" w:space="0" w:color="auto"/>
            <w:right w:val="none" w:sz="0" w:space="0" w:color="auto"/>
          </w:divBdr>
        </w:div>
        <w:div w:id="1265773278">
          <w:marLeft w:val="0"/>
          <w:marRight w:val="0"/>
          <w:marTop w:val="0"/>
          <w:marBottom w:val="0"/>
          <w:divBdr>
            <w:top w:val="none" w:sz="0" w:space="0" w:color="auto"/>
            <w:left w:val="none" w:sz="0" w:space="0" w:color="auto"/>
            <w:bottom w:val="none" w:sz="0" w:space="0" w:color="auto"/>
            <w:right w:val="none" w:sz="0" w:space="0" w:color="auto"/>
          </w:divBdr>
        </w:div>
        <w:div w:id="286010725">
          <w:marLeft w:val="0"/>
          <w:marRight w:val="0"/>
          <w:marTop w:val="0"/>
          <w:marBottom w:val="0"/>
          <w:divBdr>
            <w:top w:val="none" w:sz="0" w:space="0" w:color="auto"/>
            <w:left w:val="none" w:sz="0" w:space="0" w:color="auto"/>
            <w:bottom w:val="none" w:sz="0" w:space="0" w:color="auto"/>
            <w:right w:val="none" w:sz="0" w:space="0" w:color="auto"/>
          </w:divBdr>
        </w:div>
        <w:div w:id="80295405">
          <w:marLeft w:val="0"/>
          <w:marRight w:val="0"/>
          <w:marTop w:val="0"/>
          <w:marBottom w:val="0"/>
          <w:divBdr>
            <w:top w:val="none" w:sz="0" w:space="0" w:color="auto"/>
            <w:left w:val="none" w:sz="0" w:space="0" w:color="auto"/>
            <w:bottom w:val="none" w:sz="0" w:space="0" w:color="auto"/>
            <w:right w:val="none" w:sz="0" w:space="0" w:color="auto"/>
          </w:divBdr>
        </w:div>
        <w:div w:id="1313757334">
          <w:marLeft w:val="0"/>
          <w:marRight w:val="0"/>
          <w:marTop w:val="0"/>
          <w:marBottom w:val="0"/>
          <w:divBdr>
            <w:top w:val="none" w:sz="0" w:space="0" w:color="auto"/>
            <w:left w:val="none" w:sz="0" w:space="0" w:color="auto"/>
            <w:bottom w:val="none" w:sz="0" w:space="0" w:color="auto"/>
            <w:right w:val="none" w:sz="0" w:space="0" w:color="auto"/>
          </w:divBdr>
        </w:div>
        <w:div w:id="292247200">
          <w:marLeft w:val="0"/>
          <w:marRight w:val="0"/>
          <w:marTop w:val="0"/>
          <w:marBottom w:val="0"/>
          <w:divBdr>
            <w:top w:val="none" w:sz="0" w:space="0" w:color="auto"/>
            <w:left w:val="none" w:sz="0" w:space="0" w:color="auto"/>
            <w:bottom w:val="none" w:sz="0" w:space="0" w:color="auto"/>
            <w:right w:val="none" w:sz="0" w:space="0" w:color="auto"/>
          </w:divBdr>
        </w:div>
        <w:div w:id="1745447721">
          <w:marLeft w:val="0"/>
          <w:marRight w:val="0"/>
          <w:marTop w:val="0"/>
          <w:marBottom w:val="0"/>
          <w:divBdr>
            <w:top w:val="none" w:sz="0" w:space="0" w:color="auto"/>
            <w:left w:val="none" w:sz="0" w:space="0" w:color="auto"/>
            <w:bottom w:val="none" w:sz="0" w:space="0" w:color="auto"/>
            <w:right w:val="none" w:sz="0" w:space="0" w:color="auto"/>
          </w:divBdr>
        </w:div>
        <w:div w:id="1043944415">
          <w:marLeft w:val="0"/>
          <w:marRight w:val="0"/>
          <w:marTop w:val="0"/>
          <w:marBottom w:val="0"/>
          <w:divBdr>
            <w:top w:val="none" w:sz="0" w:space="0" w:color="auto"/>
            <w:left w:val="none" w:sz="0" w:space="0" w:color="auto"/>
            <w:bottom w:val="none" w:sz="0" w:space="0" w:color="auto"/>
            <w:right w:val="none" w:sz="0" w:space="0" w:color="auto"/>
          </w:divBdr>
        </w:div>
        <w:div w:id="1166943273">
          <w:marLeft w:val="0"/>
          <w:marRight w:val="0"/>
          <w:marTop w:val="0"/>
          <w:marBottom w:val="0"/>
          <w:divBdr>
            <w:top w:val="none" w:sz="0" w:space="0" w:color="auto"/>
            <w:left w:val="none" w:sz="0" w:space="0" w:color="auto"/>
            <w:bottom w:val="none" w:sz="0" w:space="0" w:color="auto"/>
            <w:right w:val="none" w:sz="0" w:space="0" w:color="auto"/>
          </w:divBdr>
        </w:div>
        <w:div w:id="1449618551">
          <w:marLeft w:val="0"/>
          <w:marRight w:val="0"/>
          <w:marTop w:val="0"/>
          <w:marBottom w:val="0"/>
          <w:divBdr>
            <w:top w:val="none" w:sz="0" w:space="0" w:color="auto"/>
            <w:left w:val="none" w:sz="0" w:space="0" w:color="auto"/>
            <w:bottom w:val="none" w:sz="0" w:space="0" w:color="auto"/>
            <w:right w:val="none" w:sz="0" w:space="0" w:color="auto"/>
          </w:divBdr>
        </w:div>
        <w:div w:id="1204515217">
          <w:marLeft w:val="0"/>
          <w:marRight w:val="0"/>
          <w:marTop w:val="0"/>
          <w:marBottom w:val="0"/>
          <w:divBdr>
            <w:top w:val="none" w:sz="0" w:space="0" w:color="auto"/>
            <w:left w:val="none" w:sz="0" w:space="0" w:color="auto"/>
            <w:bottom w:val="none" w:sz="0" w:space="0" w:color="auto"/>
            <w:right w:val="none" w:sz="0" w:space="0" w:color="auto"/>
          </w:divBdr>
        </w:div>
        <w:div w:id="1736195279">
          <w:marLeft w:val="0"/>
          <w:marRight w:val="0"/>
          <w:marTop w:val="0"/>
          <w:marBottom w:val="0"/>
          <w:divBdr>
            <w:top w:val="none" w:sz="0" w:space="0" w:color="auto"/>
            <w:left w:val="none" w:sz="0" w:space="0" w:color="auto"/>
            <w:bottom w:val="none" w:sz="0" w:space="0" w:color="auto"/>
            <w:right w:val="none" w:sz="0" w:space="0" w:color="auto"/>
          </w:divBdr>
        </w:div>
        <w:div w:id="2111706284">
          <w:marLeft w:val="0"/>
          <w:marRight w:val="0"/>
          <w:marTop w:val="0"/>
          <w:marBottom w:val="0"/>
          <w:divBdr>
            <w:top w:val="none" w:sz="0" w:space="0" w:color="auto"/>
            <w:left w:val="none" w:sz="0" w:space="0" w:color="auto"/>
            <w:bottom w:val="none" w:sz="0" w:space="0" w:color="auto"/>
            <w:right w:val="none" w:sz="0" w:space="0" w:color="auto"/>
          </w:divBdr>
        </w:div>
        <w:div w:id="681783428">
          <w:marLeft w:val="0"/>
          <w:marRight w:val="0"/>
          <w:marTop w:val="0"/>
          <w:marBottom w:val="0"/>
          <w:divBdr>
            <w:top w:val="none" w:sz="0" w:space="0" w:color="auto"/>
            <w:left w:val="none" w:sz="0" w:space="0" w:color="auto"/>
            <w:bottom w:val="none" w:sz="0" w:space="0" w:color="auto"/>
            <w:right w:val="none" w:sz="0" w:space="0" w:color="auto"/>
          </w:divBdr>
        </w:div>
        <w:div w:id="1052538590">
          <w:marLeft w:val="0"/>
          <w:marRight w:val="0"/>
          <w:marTop w:val="0"/>
          <w:marBottom w:val="0"/>
          <w:divBdr>
            <w:top w:val="none" w:sz="0" w:space="0" w:color="auto"/>
            <w:left w:val="none" w:sz="0" w:space="0" w:color="auto"/>
            <w:bottom w:val="none" w:sz="0" w:space="0" w:color="auto"/>
            <w:right w:val="none" w:sz="0" w:space="0" w:color="auto"/>
          </w:divBdr>
        </w:div>
        <w:div w:id="1314723308">
          <w:marLeft w:val="0"/>
          <w:marRight w:val="0"/>
          <w:marTop w:val="0"/>
          <w:marBottom w:val="0"/>
          <w:divBdr>
            <w:top w:val="none" w:sz="0" w:space="0" w:color="auto"/>
            <w:left w:val="none" w:sz="0" w:space="0" w:color="auto"/>
            <w:bottom w:val="none" w:sz="0" w:space="0" w:color="auto"/>
            <w:right w:val="none" w:sz="0" w:space="0" w:color="auto"/>
          </w:divBdr>
        </w:div>
        <w:div w:id="32847139">
          <w:marLeft w:val="0"/>
          <w:marRight w:val="0"/>
          <w:marTop w:val="0"/>
          <w:marBottom w:val="0"/>
          <w:divBdr>
            <w:top w:val="none" w:sz="0" w:space="0" w:color="auto"/>
            <w:left w:val="none" w:sz="0" w:space="0" w:color="auto"/>
            <w:bottom w:val="none" w:sz="0" w:space="0" w:color="auto"/>
            <w:right w:val="none" w:sz="0" w:space="0" w:color="auto"/>
          </w:divBdr>
        </w:div>
        <w:div w:id="632835754">
          <w:marLeft w:val="0"/>
          <w:marRight w:val="0"/>
          <w:marTop w:val="0"/>
          <w:marBottom w:val="0"/>
          <w:divBdr>
            <w:top w:val="none" w:sz="0" w:space="0" w:color="auto"/>
            <w:left w:val="none" w:sz="0" w:space="0" w:color="auto"/>
            <w:bottom w:val="none" w:sz="0" w:space="0" w:color="auto"/>
            <w:right w:val="none" w:sz="0" w:space="0" w:color="auto"/>
          </w:divBdr>
        </w:div>
        <w:div w:id="1783958599">
          <w:marLeft w:val="0"/>
          <w:marRight w:val="0"/>
          <w:marTop w:val="0"/>
          <w:marBottom w:val="0"/>
          <w:divBdr>
            <w:top w:val="none" w:sz="0" w:space="0" w:color="auto"/>
            <w:left w:val="none" w:sz="0" w:space="0" w:color="auto"/>
            <w:bottom w:val="none" w:sz="0" w:space="0" w:color="auto"/>
            <w:right w:val="none" w:sz="0" w:space="0" w:color="auto"/>
          </w:divBdr>
        </w:div>
        <w:div w:id="398290940">
          <w:marLeft w:val="0"/>
          <w:marRight w:val="0"/>
          <w:marTop w:val="0"/>
          <w:marBottom w:val="0"/>
          <w:divBdr>
            <w:top w:val="none" w:sz="0" w:space="0" w:color="auto"/>
            <w:left w:val="none" w:sz="0" w:space="0" w:color="auto"/>
            <w:bottom w:val="none" w:sz="0" w:space="0" w:color="auto"/>
            <w:right w:val="none" w:sz="0" w:space="0" w:color="auto"/>
          </w:divBdr>
        </w:div>
        <w:div w:id="1322545205">
          <w:marLeft w:val="0"/>
          <w:marRight w:val="0"/>
          <w:marTop w:val="0"/>
          <w:marBottom w:val="0"/>
          <w:divBdr>
            <w:top w:val="none" w:sz="0" w:space="0" w:color="auto"/>
            <w:left w:val="none" w:sz="0" w:space="0" w:color="auto"/>
            <w:bottom w:val="none" w:sz="0" w:space="0" w:color="auto"/>
            <w:right w:val="none" w:sz="0" w:space="0" w:color="auto"/>
          </w:divBdr>
        </w:div>
        <w:div w:id="1574392183">
          <w:marLeft w:val="0"/>
          <w:marRight w:val="0"/>
          <w:marTop w:val="0"/>
          <w:marBottom w:val="0"/>
          <w:divBdr>
            <w:top w:val="none" w:sz="0" w:space="0" w:color="auto"/>
            <w:left w:val="none" w:sz="0" w:space="0" w:color="auto"/>
            <w:bottom w:val="none" w:sz="0" w:space="0" w:color="auto"/>
            <w:right w:val="none" w:sz="0" w:space="0" w:color="auto"/>
          </w:divBdr>
        </w:div>
        <w:div w:id="1674527690">
          <w:marLeft w:val="0"/>
          <w:marRight w:val="0"/>
          <w:marTop w:val="0"/>
          <w:marBottom w:val="0"/>
          <w:divBdr>
            <w:top w:val="none" w:sz="0" w:space="0" w:color="auto"/>
            <w:left w:val="none" w:sz="0" w:space="0" w:color="auto"/>
            <w:bottom w:val="none" w:sz="0" w:space="0" w:color="auto"/>
            <w:right w:val="none" w:sz="0" w:space="0" w:color="auto"/>
          </w:divBdr>
        </w:div>
        <w:div w:id="669912508">
          <w:marLeft w:val="0"/>
          <w:marRight w:val="0"/>
          <w:marTop w:val="0"/>
          <w:marBottom w:val="0"/>
          <w:divBdr>
            <w:top w:val="none" w:sz="0" w:space="0" w:color="auto"/>
            <w:left w:val="none" w:sz="0" w:space="0" w:color="auto"/>
            <w:bottom w:val="none" w:sz="0" w:space="0" w:color="auto"/>
            <w:right w:val="none" w:sz="0" w:space="0" w:color="auto"/>
          </w:divBdr>
        </w:div>
        <w:div w:id="1927105422">
          <w:marLeft w:val="0"/>
          <w:marRight w:val="0"/>
          <w:marTop w:val="0"/>
          <w:marBottom w:val="0"/>
          <w:divBdr>
            <w:top w:val="none" w:sz="0" w:space="0" w:color="auto"/>
            <w:left w:val="none" w:sz="0" w:space="0" w:color="auto"/>
            <w:bottom w:val="none" w:sz="0" w:space="0" w:color="auto"/>
            <w:right w:val="none" w:sz="0" w:space="0" w:color="auto"/>
          </w:divBdr>
        </w:div>
        <w:div w:id="927420064">
          <w:marLeft w:val="0"/>
          <w:marRight w:val="0"/>
          <w:marTop w:val="0"/>
          <w:marBottom w:val="0"/>
          <w:divBdr>
            <w:top w:val="none" w:sz="0" w:space="0" w:color="auto"/>
            <w:left w:val="none" w:sz="0" w:space="0" w:color="auto"/>
            <w:bottom w:val="none" w:sz="0" w:space="0" w:color="auto"/>
            <w:right w:val="none" w:sz="0" w:space="0" w:color="auto"/>
          </w:divBdr>
        </w:div>
        <w:div w:id="1742634537">
          <w:marLeft w:val="0"/>
          <w:marRight w:val="0"/>
          <w:marTop w:val="0"/>
          <w:marBottom w:val="0"/>
          <w:divBdr>
            <w:top w:val="none" w:sz="0" w:space="0" w:color="auto"/>
            <w:left w:val="none" w:sz="0" w:space="0" w:color="auto"/>
            <w:bottom w:val="none" w:sz="0" w:space="0" w:color="auto"/>
            <w:right w:val="none" w:sz="0" w:space="0" w:color="auto"/>
          </w:divBdr>
        </w:div>
        <w:div w:id="238487087">
          <w:marLeft w:val="0"/>
          <w:marRight w:val="0"/>
          <w:marTop w:val="0"/>
          <w:marBottom w:val="0"/>
          <w:divBdr>
            <w:top w:val="none" w:sz="0" w:space="0" w:color="auto"/>
            <w:left w:val="none" w:sz="0" w:space="0" w:color="auto"/>
            <w:bottom w:val="none" w:sz="0" w:space="0" w:color="auto"/>
            <w:right w:val="none" w:sz="0" w:space="0" w:color="auto"/>
          </w:divBdr>
        </w:div>
        <w:div w:id="1018430615">
          <w:marLeft w:val="0"/>
          <w:marRight w:val="0"/>
          <w:marTop w:val="0"/>
          <w:marBottom w:val="0"/>
          <w:divBdr>
            <w:top w:val="none" w:sz="0" w:space="0" w:color="auto"/>
            <w:left w:val="none" w:sz="0" w:space="0" w:color="auto"/>
            <w:bottom w:val="none" w:sz="0" w:space="0" w:color="auto"/>
            <w:right w:val="none" w:sz="0" w:space="0" w:color="auto"/>
          </w:divBdr>
        </w:div>
        <w:div w:id="758327021">
          <w:marLeft w:val="0"/>
          <w:marRight w:val="0"/>
          <w:marTop w:val="0"/>
          <w:marBottom w:val="0"/>
          <w:divBdr>
            <w:top w:val="none" w:sz="0" w:space="0" w:color="auto"/>
            <w:left w:val="none" w:sz="0" w:space="0" w:color="auto"/>
            <w:bottom w:val="none" w:sz="0" w:space="0" w:color="auto"/>
            <w:right w:val="none" w:sz="0" w:space="0" w:color="auto"/>
          </w:divBdr>
        </w:div>
        <w:div w:id="1642689558">
          <w:marLeft w:val="0"/>
          <w:marRight w:val="0"/>
          <w:marTop w:val="0"/>
          <w:marBottom w:val="0"/>
          <w:divBdr>
            <w:top w:val="none" w:sz="0" w:space="0" w:color="auto"/>
            <w:left w:val="none" w:sz="0" w:space="0" w:color="auto"/>
            <w:bottom w:val="none" w:sz="0" w:space="0" w:color="auto"/>
            <w:right w:val="none" w:sz="0" w:space="0" w:color="auto"/>
          </w:divBdr>
        </w:div>
        <w:div w:id="477576362">
          <w:marLeft w:val="0"/>
          <w:marRight w:val="0"/>
          <w:marTop w:val="0"/>
          <w:marBottom w:val="0"/>
          <w:divBdr>
            <w:top w:val="none" w:sz="0" w:space="0" w:color="auto"/>
            <w:left w:val="none" w:sz="0" w:space="0" w:color="auto"/>
            <w:bottom w:val="none" w:sz="0" w:space="0" w:color="auto"/>
            <w:right w:val="none" w:sz="0" w:space="0" w:color="auto"/>
          </w:divBdr>
        </w:div>
        <w:div w:id="1844471188">
          <w:marLeft w:val="0"/>
          <w:marRight w:val="0"/>
          <w:marTop w:val="0"/>
          <w:marBottom w:val="0"/>
          <w:divBdr>
            <w:top w:val="none" w:sz="0" w:space="0" w:color="auto"/>
            <w:left w:val="none" w:sz="0" w:space="0" w:color="auto"/>
            <w:bottom w:val="none" w:sz="0" w:space="0" w:color="auto"/>
            <w:right w:val="none" w:sz="0" w:space="0" w:color="auto"/>
          </w:divBdr>
        </w:div>
        <w:div w:id="245577880">
          <w:marLeft w:val="0"/>
          <w:marRight w:val="0"/>
          <w:marTop w:val="0"/>
          <w:marBottom w:val="0"/>
          <w:divBdr>
            <w:top w:val="none" w:sz="0" w:space="0" w:color="auto"/>
            <w:left w:val="none" w:sz="0" w:space="0" w:color="auto"/>
            <w:bottom w:val="none" w:sz="0" w:space="0" w:color="auto"/>
            <w:right w:val="none" w:sz="0" w:space="0" w:color="auto"/>
          </w:divBdr>
        </w:div>
        <w:div w:id="1056899228">
          <w:marLeft w:val="0"/>
          <w:marRight w:val="0"/>
          <w:marTop w:val="0"/>
          <w:marBottom w:val="0"/>
          <w:divBdr>
            <w:top w:val="none" w:sz="0" w:space="0" w:color="auto"/>
            <w:left w:val="none" w:sz="0" w:space="0" w:color="auto"/>
            <w:bottom w:val="none" w:sz="0" w:space="0" w:color="auto"/>
            <w:right w:val="none" w:sz="0" w:space="0" w:color="auto"/>
          </w:divBdr>
        </w:div>
        <w:div w:id="1636444232">
          <w:marLeft w:val="0"/>
          <w:marRight w:val="0"/>
          <w:marTop w:val="0"/>
          <w:marBottom w:val="0"/>
          <w:divBdr>
            <w:top w:val="none" w:sz="0" w:space="0" w:color="auto"/>
            <w:left w:val="none" w:sz="0" w:space="0" w:color="auto"/>
            <w:bottom w:val="none" w:sz="0" w:space="0" w:color="auto"/>
            <w:right w:val="none" w:sz="0" w:space="0" w:color="auto"/>
          </w:divBdr>
        </w:div>
        <w:div w:id="1944995508">
          <w:marLeft w:val="0"/>
          <w:marRight w:val="0"/>
          <w:marTop w:val="0"/>
          <w:marBottom w:val="0"/>
          <w:divBdr>
            <w:top w:val="none" w:sz="0" w:space="0" w:color="auto"/>
            <w:left w:val="none" w:sz="0" w:space="0" w:color="auto"/>
            <w:bottom w:val="none" w:sz="0" w:space="0" w:color="auto"/>
            <w:right w:val="none" w:sz="0" w:space="0" w:color="auto"/>
          </w:divBdr>
        </w:div>
        <w:div w:id="2144536085">
          <w:marLeft w:val="0"/>
          <w:marRight w:val="0"/>
          <w:marTop w:val="0"/>
          <w:marBottom w:val="0"/>
          <w:divBdr>
            <w:top w:val="none" w:sz="0" w:space="0" w:color="auto"/>
            <w:left w:val="none" w:sz="0" w:space="0" w:color="auto"/>
            <w:bottom w:val="none" w:sz="0" w:space="0" w:color="auto"/>
            <w:right w:val="none" w:sz="0" w:space="0" w:color="auto"/>
          </w:divBdr>
        </w:div>
        <w:div w:id="1321500290">
          <w:marLeft w:val="0"/>
          <w:marRight w:val="0"/>
          <w:marTop w:val="0"/>
          <w:marBottom w:val="0"/>
          <w:divBdr>
            <w:top w:val="none" w:sz="0" w:space="0" w:color="auto"/>
            <w:left w:val="none" w:sz="0" w:space="0" w:color="auto"/>
            <w:bottom w:val="none" w:sz="0" w:space="0" w:color="auto"/>
            <w:right w:val="none" w:sz="0" w:space="0" w:color="auto"/>
          </w:divBdr>
        </w:div>
        <w:div w:id="1814253525">
          <w:marLeft w:val="0"/>
          <w:marRight w:val="0"/>
          <w:marTop w:val="0"/>
          <w:marBottom w:val="0"/>
          <w:divBdr>
            <w:top w:val="none" w:sz="0" w:space="0" w:color="auto"/>
            <w:left w:val="none" w:sz="0" w:space="0" w:color="auto"/>
            <w:bottom w:val="none" w:sz="0" w:space="0" w:color="auto"/>
            <w:right w:val="none" w:sz="0" w:space="0" w:color="auto"/>
          </w:divBdr>
        </w:div>
        <w:div w:id="776680064">
          <w:marLeft w:val="0"/>
          <w:marRight w:val="0"/>
          <w:marTop w:val="0"/>
          <w:marBottom w:val="0"/>
          <w:divBdr>
            <w:top w:val="none" w:sz="0" w:space="0" w:color="auto"/>
            <w:left w:val="none" w:sz="0" w:space="0" w:color="auto"/>
            <w:bottom w:val="none" w:sz="0" w:space="0" w:color="auto"/>
            <w:right w:val="none" w:sz="0" w:space="0" w:color="auto"/>
          </w:divBdr>
        </w:div>
        <w:div w:id="1968588677">
          <w:marLeft w:val="0"/>
          <w:marRight w:val="0"/>
          <w:marTop w:val="0"/>
          <w:marBottom w:val="0"/>
          <w:divBdr>
            <w:top w:val="none" w:sz="0" w:space="0" w:color="auto"/>
            <w:left w:val="none" w:sz="0" w:space="0" w:color="auto"/>
            <w:bottom w:val="none" w:sz="0" w:space="0" w:color="auto"/>
            <w:right w:val="none" w:sz="0" w:space="0" w:color="auto"/>
          </w:divBdr>
        </w:div>
        <w:div w:id="1147361033">
          <w:marLeft w:val="0"/>
          <w:marRight w:val="0"/>
          <w:marTop w:val="0"/>
          <w:marBottom w:val="0"/>
          <w:divBdr>
            <w:top w:val="none" w:sz="0" w:space="0" w:color="auto"/>
            <w:left w:val="none" w:sz="0" w:space="0" w:color="auto"/>
            <w:bottom w:val="none" w:sz="0" w:space="0" w:color="auto"/>
            <w:right w:val="none" w:sz="0" w:space="0" w:color="auto"/>
          </w:divBdr>
        </w:div>
        <w:div w:id="198665798">
          <w:marLeft w:val="0"/>
          <w:marRight w:val="0"/>
          <w:marTop w:val="0"/>
          <w:marBottom w:val="0"/>
          <w:divBdr>
            <w:top w:val="none" w:sz="0" w:space="0" w:color="auto"/>
            <w:left w:val="none" w:sz="0" w:space="0" w:color="auto"/>
            <w:bottom w:val="none" w:sz="0" w:space="0" w:color="auto"/>
            <w:right w:val="none" w:sz="0" w:space="0" w:color="auto"/>
          </w:divBdr>
        </w:div>
        <w:div w:id="529493867">
          <w:marLeft w:val="0"/>
          <w:marRight w:val="0"/>
          <w:marTop w:val="0"/>
          <w:marBottom w:val="0"/>
          <w:divBdr>
            <w:top w:val="none" w:sz="0" w:space="0" w:color="auto"/>
            <w:left w:val="none" w:sz="0" w:space="0" w:color="auto"/>
            <w:bottom w:val="none" w:sz="0" w:space="0" w:color="auto"/>
            <w:right w:val="none" w:sz="0" w:space="0" w:color="auto"/>
          </w:divBdr>
        </w:div>
        <w:div w:id="158546611">
          <w:marLeft w:val="0"/>
          <w:marRight w:val="0"/>
          <w:marTop w:val="0"/>
          <w:marBottom w:val="0"/>
          <w:divBdr>
            <w:top w:val="none" w:sz="0" w:space="0" w:color="auto"/>
            <w:left w:val="none" w:sz="0" w:space="0" w:color="auto"/>
            <w:bottom w:val="none" w:sz="0" w:space="0" w:color="auto"/>
            <w:right w:val="none" w:sz="0" w:space="0" w:color="auto"/>
          </w:divBdr>
        </w:div>
        <w:div w:id="1877498518">
          <w:marLeft w:val="0"/>
          <w:marRight w:val="0"/>
          <w:marTop w:val="0"/>
          <w:marBottom w:val="0"/>
          <w:divBdr>
            <w:top w:val="none" w:sz="0" w:space="0" w:color="auto"/>
            <w:left w:val="none" w:sz="0" w:space="0" w:color="auto"/>
            <w:bottom w:val="none" w:sz="0" w:space="0" w:color="auto"/>
            <w:right w:val="none" w:sz="0" w:space="0" w:color="auto"/>
          </w:divBdr>
        </w:div>
        <w:div w:id="1391684321">
          <w:marLeft w:val="0"/>
          <w:marRight w:val="0"/>
          <w:marTop w:val="0"/>
          <w:marBottom w:val="0"/>
          <w:divBdr>
            <w:top w:val="none" w:sz="0" w:space="0" w:color="auto"/>
            <w:left w:val="none" w:sz="0" w:space="0" w:color="auto"/>
            <w:bottom w:val="none" w:sz="0" w:space="0" w:color="auto"/>
            <w:right w:val="none" w:sz="0" w:space="0" w:color="auto"/>
          </w:divBdr>
        </w:div>
        <w:div w:id="1401250854">
          <w:marLeft w:val="0"/>
          <w:marRight w:val="0"/>
          <w:marTop w:val="0"/>
          <w:marBottom w:val="0"/>
          <w:divBdr>
            <w:top w:val="none" w:sz="0" w:space="0" w:color="auto"/>
            <w:left w:val="none" w:sz="0" w:space="0" w:color="auto"/>
            <w:bottom w:val="none" w:sz="0" w:space="0" w:color="auto"/>
            <w:right w:val="none" w:sz="0" w:space="0" w:color="auto"/>
          </w:divBdr>
        </w:div>
        <w:div w:id="861358064">
          <w:marLeft w:val="0"/>
          <w:marRight w:val="0"/>
          <w:marTop w:val="0"/>
          <w:marBottom w:val="0"/>
          <w:divBdr>
            <w:top w:val="none" w:sz="0" w:space="0" w:color="auto"/>
            <w:left w:val="none" w:sz="0" w:space="0" w:color="auto"/>
            <w:bottom w:val="none" w:sz="0" w:space="0" w:color="auto"/>
            <w:right w:val="none" w:sz="0" w:space="0" w:color="auto"/>
          </w:divBdr>
        </w:div>
        <w:div w:id="1760907000">
          <w:marLeft w:val="0"/>
          <w:marRight w:val="0"/>
          <w:marTop w:val="0"/>
          <w:marBottom w:val="0"/>
          <w:divBdr>
            <w:top w:val="none" w:sz="0" w:space="0" w:color="auto"/>
            <w:left w:val="none" w:sz="0" w:space="0" w:color="auto"/>
            <w:bottom w:val="none" w:sz="0" w:space="0" w:color="auto"/>
            <w:right w:val="none" w:sz="0" w:space="0" w:color="auto"/>
          </w:divBdr>
        </w:div>
        <w:div w:id="694309320">
          <w:marLeft w:val="0"/>
          <w:marRight w:val="0"/>
          <w:marTop w:val="0"/>
          <w:marBottom w:val="0"/>
          <w:divBdr>
            <w:top w:val="none" w:sz="0" w:space="0" w:color="auto"/>
            <w:left w:val="none" w:sz="0" w:space="0" w:color="auto"/>
            <w:bottom w:val="none" w:sz="0" w:space="0" w:color="auto"/>
            <w:right w:val="none" w:sz="0" w:space="0" w:color="auto"/>
          </w:divBdr>
        </w:div>
        <w:div w:id="1965884672">
          <w:marLeft w:val="0"/>
          <w:marRight w:val="0"/>
          <w:marTop w:val="0"/>
          <w:marBottom w:val="0"/>
          <w:divBdr>
            <w:top w:val="none" w:sz="0" w:space="0" w:color="auto"/>
            <w:left w:val="none" w:sz="0" w:space="0" w:color="auto"/>
            <w:bottom w:val="none" w:sz="0" w:space="0" w:color="auto"/>
            <w:right w:val="none" w:sz="0" w:space="0" w:color="auto"/>
          </w:divBdr>
        </w:div>
        <w:div w:id="1464814027">
          <w:marLeft w:val="0"/>
          <w:marRight w:val="0"/>
          <w:marTop w:val="0"/>
          <w:marBottom w:val="0"/>
          <w:divBdr>
            <w:top w:val="none" w:sz="0" w:space="0" w:color="auto"/>
            <w:left w:val="none" w:sz="0" w:space="0" w:color="auto"/>
            <w:bottom w:val="none" w:sz="0" w:space="0" w:color="auto"/>
            <w:right w:val="none" w:sz="0" w:space="0" w:color="auto"/>
          </w:divBdr>
        </w:div>
        <w:div w:id="295457490">
          <w:marLeft w:val="0"/>
          <w:marRight w:val="0"/>
          <w:marTop w:val="0"/>
          <w:marBottom w:val="0"/>
          <w:divBdr>
            <w:top w:val="none" w:sz="0" w:space="0" w:color="auto"/>
            <w:left w:val="none" w:sz="0" w:space="0" w:color="auto"/>
            <w:bottom w:val="none" w:sz="0" w:space="0" w:color="auto"/>
            <w:right w:val="none" w:sz="0" w:space="0" w:color="auto"/>
          </w:divBdr>
        </w:div>
        <w:div w:id="1847671278">
          <w:marLeft w:val="0"/>
          <w:marRight w:val="0"/>
          <w:marTop w:val="0"/>
          <w:marBottom w:val="0"/>
          <w:divBdr>
            <w:top w:val="none" w:sz="0" w:space="0" w:color="auto"/>
            <w:left w:val="none" w:sz="0" w:space="0" w:color="auto"/>
            <w:bottom w:val="none" w:sz="0" w:space="0" w:color="auto"/>
            <w:right w:val="none" w:sz="0" w:space="0" w:color="auto"/>
          </w:divBdr>
        </w:div>
        <w:div w:id="1775706240">
          <w:marLeft w:val="0"/>
          <w:marRight w:val="0"/>
          <w:marTop w:val="0"/>
          <w:marBottom w:val="0"/>
          <w:divBdr>
            <w:top w:val="none" w:sz="0" w:space="0" w:color="auto"/>
            <w:left w:val="none" w:sz="0" w:space="0" w:color="auto"/>
            <w:bottom w:val="none" w:sz="0" w:space="0" w:color="auto"/>
            <w:right w:val="none" w:sz="0" w:space="0" w:color="auto"/>
          </w:divBdr>
        </w:div>
        <w:div w:id="1671593053">
          <w:marLeft w:val="0"/>
          <w:marRight w:val="0"/>
          <w:marTop w:val="0"/>
          <w:marBottom w:val="0"/>
          <w:divBdr>
            <w:top w:val="none" w:sz="0" w:space="0" w:color="auto"/>
            <w:left w:val="none" w:sz="0" w:space="0" w:color="auto"/>
            <w:bottom w:val="none" w:sz="0" w:space="0" w:color="auto"/>
            <w:right w:val="none" w:sz="0" w:space="0" w:color="auto"/>
          </w:divBdr>
        </w:div>
        <w:div w:id="479884201">
          <w:marLeft w:val="0"/>
          <w:marRight w:val="0"/>
          <w:marTop w:val="0"/>
          <w:marBottom w:val="0"/>
          <w:divBdr>
            <w:top w:val="none" w:sz="0" w:space="0" w:color="auto"/>
            <w:left w:val="none" w:sz="0" w:space="0" w:color="auto"/>
            <w:bottom w:val="none" w:sz="0" w:space="0" w:color="auto"/>
            <w:right w:val="none" w:sz="0" w:space="0" w:color="auto"/>
          </w:divBdr>
        </w:div>
        <w:div w:id="854424242">
          <w:marLeft w:val="0"/>
          <w:marRight w:val="0"/>
          <w:marTop w:val="0"/>
          <w:marBottom w:val="0"/>
          <w:divBdr>
            <w:top w:val="none" w:sz="0" w:space="0" w:color="auto"/>
            <w:left w:val="none" w:sz="0" w:space="0" w:color="auto"/>
            <w:bottom w:val="none" w:sz="0" w:space="0" w:color="auto"/>
            <w:right w:val="none" w:sz="0" w:space="0" w:color="auto"/>
          </w:divBdr>
        </w:div>
        <w:div w:id="930967086">
          <w:marLeft w:val="0"/>
          <w:marRight w:val="0"/>
          <w:marTop w:val="0"/>
          <w:marBottom w:val="0"/>
          <w:divBdr>
            <w:top w:val="none" w:sz="0" w:space="0" w:color="auto"/>
            <w:left w:val="none" w:sz="0" w:space="0" w:color="auto"/>
            <w:bottom w:val="none" w:sz="0" w:space="0" w:color="auto"/>
            <w:right w:val="none" w:sz="0" w:space="0" w:color="auto"/>
          </w:divBdr>
        </w:div>
        <w:div w:id="92096899">
          <w:marLeft w:val="0"/>
          <w:marRight w:val="0"/>
          <w:marTop w:val="0"/>
          <w:marBottom w:val="0"/>
          <w:divBdr>
            <w:top w:val="none" w:sz="0" w:space="0" w:color="auto"/>
            <w:left w:val="none" w:sz="0" w:space="0" w:color="auto"/>
            <w:bottom w:val="none" w:sz="0" w:space="0" w:color="auto"/>
            <w:right w:val="none" w:sz="0" w:space="0" w:color="auto"/>
          </w:divBdr>
        </w:div>
        <w:div w:id="1326014772">
          <w:marLeft w:val="0"/>
          <w:marRight w:val="0"/>
          <w:marTop w:val="0"/>
          <w:marBottom w:val="0"/>
          <w:divBdr>
            <w:top w:val="none" w:sz="0" w:space="0" w:color="auto"/>
            <w:left w:val="none" w:sz="0" w:space="0" w:color="auto"/>
            <w:bottom w:val="none" w:sz="0" w:space="0" w:color="auto"/>
            <w:right w:val="none" w:sz="0" w:space="0" w:color="auto"/>
          </w:divBdr>
        </w:div>
        <w:div w:id="712122756">
          <w:marLeft w:val="0"/>
          <w:marRight w:val="0"/>
          <w:marTop w:val="0"/>
          <w:marBottom w:val="0"/>
          <w:divBdr>
            <w:top w:val="none" w:sz="0" w:space="0" w:color="auto"/>
            <w:left w:val="none" w:sz="0" w:space="0" w:color="auto"/>
            <w:bottom w:val="none" w:sz="0" w:space="0" w:color="auto"/>
            <w:right w:val="none" w:sz="0" w:space="0" w:color="auto"/>
          </w:divBdr>
        </w:div>
        <w:div w:id="1761215462">
          <w:marLeft w:val="0"/>
          <w:marRight w:val="0"/>
          <w:marTop w:val="0"/>
          <w:marBottom w:val="0"/>
          <w:divBdr>
            <w:top w:val="none" w:sz="0" w:space="0" w:color="auto"/>
            <w:left w:val="none" w:sz="0" w:space="0" w:color="auto"/>
            <w:bottom w:val="none" w:sz="0" w:space="0" w:color="auto"/>
            <w:right w:val="none" w:sz="0" w:space="0" w:color="auto"/>
          </w:divBdr>
        </w:div>
        <w:div w:id="206257125">
          <w:marLeft w:val="0"/>
          <w:marRight w:val="0"/>
          <w:marTop w:val="0"/>
          <w:marBottom w:val="0"/>
          <w:divBdr>
            <w:top w:val="none" w:sz="0" w:space="0" w:color="auto"/>
            <w:left w:val="none" w:sz="0" w:space="0" w:color="auto"/>
            <w:bottom w:val="none" w:sz="0" w:space="0" w:color="auto"/>
            <w:right w:val="none" w:sz="0" w:space="0" w:color="auto"/>
          </w:divBdr>
        </w:div>
        <w:div w:id="1540319693">
          <w:marLeft w:val="0"/>
          <w:marRight w:val="0"/>
          <w:marTop w:val="0"/>
          <w:marBottom w:val="0"/>
          <w:divBdr>
            <w:top w:val="none" w:sz="0" w:space="0" w:color="auto"/>
            <w:left w:val="none" w:sz="0" w:space="0" w:color="auto"/>
            <w:bottom w:val="none" w:sz="0" w:space="0" w:color="auto"/>
            <w:right w:val="none" w:sz="0" w:space="0" w:color="auto"/>
          </w:divBdr>
        </w:div>
        <w:div w:id="89668692">
          <w:marLeft w:val="0"/>
          <w:marRight w:val="0"/>
          <w:marTop w:val="0"/>
          <w:marBottom w:val="0"/>
          <w:divBdr>
            <w:top w:val="none" w:sz="0" w:space="0" w:color="auto"/>
            <w:left w:val="none" w:sz="0" w:space="0" w:color="auto"/>
            <w:bottom w:val="none" w:sz="0" w:space="0" w:color="auto"/>
            <w:right w:val="none" w:sz="0" w:space="0" w:color="auto"/>
          </w:divBdr>
        </w:div>
        <w:div w:id="1989244344">
          <w:marLeft w:val="0"/>
          <w:marRight w:val="0"/>
          <w:marTop w:val="0"/>
          <w:marBottom w:val="0"/>
          <w:divBdr>
            <w:top w:val="none" w:sz="0" w:space="0" w:color="auto"/>
            <w:left w:val="none" w:sz="0" w:space="0" w:color="auto"/>
            <w:bottom w:val="none" w:sz="0" w:space="0" w:color="auto"/>
            <w:right w:val="none" w:sz="0" w:space="0" w:color="auto"/>
          </w:divBdr>
        </w:div>
        <w:div w:id="1270963500">
          <w:marLeft w:val="0"/>
          <w:marRight w:val="0"/>
          <w:marTop w:val="0"/>
          <w:marBottom w:val="0"/>
          <w:divBdr>
            <w:top w:val="none" w:sz="0" w:space="0" w:color="auto"/>
            <w:left w:val="none" w:sz="0" w:space="0" w:color="auto"/>
            <w:bottom w:val="none" w:sz="0" w:space="0" w:color="auto"/>
            <w:right w:val="none" w:sz="0" w:space="0" w:color="auto"/>
          </w:divBdr>
        </w:div>
        <w:div w:id="367607088">
          <w:marLeft w:val="0"/>
          <w:marRight w:val="0"/>
          <w:marTop w:val="0"/>
          <w:marBottom w:val="0"/>
          <w:divBdr>
            <w:top w:val="none" w:sz="0" w:space="0" w:color="auto"/>
            <w:left w:val="none" w:sz="0" w:space="0" w:color="auto"/>
            <w:bottom w:val="none" w:sz="0" w:space="0" w:color="auto"/>
            <w:right w:val="none" w:sz="0" w:space="0" w:color="auto"/>
          </w:divBdr>
        </w:div>
        <w:div w:id="1638337966">
          <w:marLeft w:val="0"/>
          <w:marRight w:val="0"/>
          <w:marTop w:val="0"/>
          <w:marBottom w:val="0"/>
          <w:divBdr>
            <w:top w:val="none" w:sz="0" w:space="0" w:color="auto"/>
            <w:left w:val="none" w:sz="0" w:space="0" w:color="auto"/>
            <w:bottom w:val="none" w:sz="0" w:space="0" w:color="auto"/>
            <w:right w:val="none" w:sz="0" w:space="0" w:color="auto"/>
          </w:divBdr>
        </w:div>
        <w:div w:id="1558199169">
          <w:marLeft w:val="0"/>
          <w:marRight w:val="0"/>
          <w:marTop w:val="0"/>
          <w:marBottom w:val="0"/>
          <w:divBdr>
            <w:top w:val="none" w:sz="0" w:space="0" w:color="auto"/>
            <w:left w:val="none" w:sz="0" w:space="0" w:color="auto"/>
            <w:bottom w:val="none" w:sz="0" w:space="0" w:color="auto"/>
            <w:right w:val="none" w:sz="0" w:space="0" w:color="auto"/>
          </w:divBdr>
        </w:div>
        <w:div w:id="1483735246">
          <w:marLeft w:val="0"/>
          <w:marRight w:val="0"/>
          <w:marTop w:val="0"/>
          <w:marBottom w:val="0"/>
          <w:divBdr>
            <w:top w:val="none" w:sz="0" w:space="0" w:color="auto"/>
            <w:left w:val="none" w:sz="0" w:space="0" w:color="auto"/>
            <w:bottom w:val="none" w:sz="0" w:space="0" w:color="auto"/>
            <w:right w:val="none" w:sz="0" w:space="0" w:color="auto"/>
          </w:divBdr>
        </w:div>
        <w:div w:id="1897158856">
          <w:marLeft w:val="0"/>
          <w:marRight w:val="0"/>
          <w:marTop w:val="0"/>
          <w:marBottom w:val="0"/>
          <w:divBdr>
            <w:top w:val="none" w:sz="0" w:space="0" w:color="auto"/>
            <w:left w:val="none" w:sz="0" w:space="0" w:color="auto"/>
            <w:bottom w:val="none" w:sz="0" w:space="0" w:color="auto"/>
            <w:right w:val="none" w:sz="0" w:space="0" w:color="auto"/>
          </w:divBdr>
        </w:div>
        <w:div w:id="442115428">
          <w:marLeft w:val="0"/>
          <w:marRight w:val="0"/>
          <w:marTop w:val="0"/>
          <w:marBottom w:val="0"/>
          <w:divBdr>
            <w:top w:val="none" w:sz="0" w:space="0" w:color="auto"/>
            <w:left w:val="none" w:sz="0" w:space="0" w:color="auto"/>
            <w:bottom w:val="none" w:sz="0" w:space="0" w:color="auto"/>
            <w:right w:val="none" w:sz="0" w:space="0" w:color="auto"/>
          </w:divBdr>
        </w:div>
        <w:div w:id="52167952">
          <w:marLeft w:val="0"/>
          <w:marRight w:val="0"/>
          <w:marTop w:val="0"/>
          <w:marBottom w:val="0"/>
          <w:divBdr>
            <w:top w:val="none" w:sz="0" w:space="0" w:color="auto"/>
            <w:left w:val="none" w:sz="0" w:space="0" w:color="auto"/>
            <w:bottom w:val="none" w:sz="0" w:space="0" w:color="auto"/>
            <w:right w:val="none" w:sz="0" w:space="0" w:color="auto"/>
          </w:divBdr>
        </w:div>
        <w:div w:id="1053651601">
          <w:marLeft w:val="0"/>
          <w:marRight w:val="0"/>
          <w:marTop w:val="0"/>
          <w:marBottom w:val="0"/>
          <w:divBdr>
            <w:top w:val="none" w:sz="0" w:space="0" w:color="auto"/>
            <w:left w:val="none" w:sz="0" w:space="0" w:color="auto"/>
            <w:bottom w:val="none" w:sz="0" w:space="0" w:color="auto"/>
            <w:right w:val="none" w:sz="0" w:space="0" w:color="auto"/>
          </w:divBdr>
        </w:div>
        <w:div w:id="1187013914">
          <w:marLeft w:val="0"/>
          <w:marRight w:val="0"/>
          <w:marTop w:val="0"/>
          <w:marBottom w:val="0"/>
          <w:divBdr>
            <w:top w:val="none" w:sz="0" w:space="0" w:color="auto"/>
            <w:left w:val="none" w:sz="0" w:space="0" w:color="auto"/>
            <w:bottom w:val="none" w:sz="0" w:space="0" w:color="auto"/>
            <w:right w:val="none" w:sz="0" w:space="0" w:color="auto"/>
          </w:divBdr>
        </w:div>
        <w:div w:id="1084883899">
          <w:marLeft w:val="0"/>
          <w:marRight w:val="0"/>
          <w:marTop w:val="0"/>
          <w:marBottom w:val="0"/>
          <w:divBdr>
            <w:top w:val="none" w:sz="0" w:space="0" w:color="auto"/>
            <w:left w:val="none" w:sz="0" w:space="0" w:color="auto"/>
            <w:bottom w:val="none" w:sz="0" w:space="0" w:color="auto"/>
            <w:right w:val="none" w:sz="0" w:space="0" w:color="auto"/>
          </w:divBdr>
        </w:div>
      </w:divsChild>
    </w:div>
    <w:div w:id="364254114">
      <w:bodyDiv w:val="1"/>
      <w:marLeft w:val="0"/>
      <w:marRight w:val="0"/>
      <w:marTop w:val="0"/>
      <w:marBottom w:val="0"/>
      <w:divBdr>
        <w:top w:val="none" w:sz="0" w:space="0" w:color="auto"/>
        <w:left w:val="none" w:sz="0" w:space="0" w:color="auto"/>
        <w:bottom w:val="none" w:sz="0" w:space="0" w:color="auto"/>
        <w:right w:val="none" w:sz="0" w:space="0" w:color="auto"/>
      </w:divBdr>
      <w:divsChild>
        <w:div w:id="1006980602">
          <w:marLeft w:val="0"/>
          <w:marRight w:val="0"/>
          <w:marTop w:val="0"/>
          <w:marBottom w:val="0"/>
          <w:divBdr>
            <w:top w:val="none" w:sz="0" w:space="0" w:color="auto"/>
            <w:left w:val="none" w:sz="0" w:space="0" w:color="auto"/>
            <w:bottom w:val="none" w:sz="0" w:space="0" w:color="auto"/>
            <w:right w:val="none" w:sz="0" w:space="0" w:color="auto"/>
          </w:divBdr>
        </w:div>
        <w:div w:id="295987549">
          <w:marLeft w:val="0"/>
          <w:marRight w:val="0"/>
          <w:marTop w:val="0"/>
          <w:marBottom w:val="0"/>
          <w:divBdr>
            <w:top w:val="none" w:sz="0" w:space="0" w:color="auto"/>
            <w:left w:val="none" w:sz="0" w:space="0" w:color="auto"/>
            <w:bottom w:val="none" w:sz="0" w:space="0" w:color="auto"/>
            <w:right w:val="none" w:sz="0" w:space="0" w:color="auto"/>
          </w:divBdr>
        </w:div>
        <w:div w:id="944118776">
          <w:marLeft w:val="0"/>
          <w:marRight w:val="0"/>
          <w:marTop w:val="0"/>
          <w:marBottom w:val="0"/>
          <w:divBdr>
            <w:top w:val="none" w:sz="0" w:space="0" w:color="auto"/>
            <w:left w:val="none" w:sz="0" w:space="0" w:color="auto"/>
            <w:bottom w:val="none" w:sz="0" w:space="0" w:color="auto"/>
            <w:right w:val="none" w:sz="0" w:space="0" w:color="auto"/>
          </w:divBdr>
        </w:div>
        <w:div w:id="100734339">
          <w:marLeft w:val="0"/>
          <w:marRight w:val="0"/>
          <w:marTop w:val="0"/>
          <w:marBottom w:val="0"/>
          <w:divBdr>
            <w:top w:val="none" w:sz="0" w:space="0" w:color="auto"/>
            <w:left w:val="none" w:sz="0" w:space="0" w:color="auto"/>
            <w:bottom w:val="none" w:sz="0" w:space="0" w:color="auto"/>
            <w:right w:val="none" w:sz="0" w:space="0" w:color="auto"/>
          </w:divBdr>
        </w:div>
        <w:div w:id="1491751379">
          <w:marLeft w:val="0"/>
          <w:marRight w:val="0"/>
          <w:marTop w:val="0"/>
          <w:marBottom w:val="0"/>
          <w:divBdr>
            <w:top w:val="none" w:sz="0" w:space="0" w:color="auto"/>
            <w:left w:val="none" w:sz="0" w:space="0" w:color="auto"/>
            <w:bottom w:val="none" w:sz="0" w:space="0" w:color="auto"/>
            <w:right w:val="none" w:sz="0" w:space="0" w:color="auto"/>
          </w:divBdr>
        </w:div>
        <w:div w:id="1056775806">
          <w:marLeft w:val="0"/>
          <w:marRight w:val="0"/>
          <w:marTop w:val="0"/>
          <w:marBottom w:val="0"/>
          <w:divBdr>
            <w:top w:val="none" w:sz="0" w:space="0" w:color="auto"/>
            <w:left w:val="none" w:sz="0" w:space="0" w:color="auto"/>
            <w:bottom w:val="none" w:sz="0" w:space="0" w:color="auto"/>
            <w:right w:val="none" w:sz="0" w:space="0" w:color="auto"/>
          </w:divBdr>
        </w:div>
        <w:div w:id="1398162752">
          <w:marLeft w:val="0"/>
          <w:marRight w:val="0"/>
          <w:marTop w:val="0"/>
          <w:marBottom w:val="0"/>
          <w:divBdr>
            <w:top w:val="none" w:sz="0" w:space="0" w:color="auto"/>
            <w:left w:val="none" w:sz="0" w:space="0" w:color="auto"/>
            <w:bottom w:val="none" w:sz="0" w:space="0" w:color="auto"/>
            <w:right w:val="none" w:sz="0" w:space="0" w:color="auto"/>
          </w:divBdr>
        </w:div>
        <w:div w:id="1046444304">
          <w:marLeft w:val="0"/>
          <w:marRight w:val="0"/>
          <w:marTop w:val="0"/>
          <w:marBottom w:val="0"/>
          <w:divBdr>
            <w:top w:val="none" w:sz="0" w:space="0" w:color="auto"/>
            <w:left w:val="none" w:sz="0" w:space="0" w:color="auto"/>
            <w:bottom w:val="none" w:sz="0" w:space="0" w:color="auto"/>
            <w:right w:val="none" w:sz="0" w:space="0" w:color="auto"/>
          </w:divBdr>
        </w:div>
        <w:div w:id="123817640">
          <w:marLeft w:val="0"/>
          <w:marRight w:val="0"/>
          <w:marTop w:val="0"/>
          <w:marBottom w:val="0"/>
          <w:divBdr>
            <w:top w:val="none" w:sz="0" w:space="0" w:color="auto"/>
            <w:left w:val="none" w:sz="0" w:space="0" w:color="auto"/>
            <w:bottom w:val="none" w:sz="0" w:space="0" w:color="auto"/>
            <w:right w:val="none" w:sz="0" w:space="0" w:color="auto"/>
          </w:divBdr>
        </w:div>
        <w:div w:id="803424348">
          <w:marLeft w:val="0"/>
          <w:marRight w:val="0"/>
          <w:marTop w:val="0"/>
          <w:marBottom w:val="0"/>
          <w:divBdr>
            <w:top w:val="none" w:sz="0" w:space="0" w:color="auto"/>
            <w:left w:val="none" w:sz="0" w:space="0" w:color="auto"/>
            <w:bottom w:val="none" w:sz="0" w:space="0" w:color="auto"/>
            <w:right w:val="none" w:sz="0" w:space="0" w:color="auto"/>
          </w:divBdr>
        </w:div>
        <w:div w:id="2143306710">
          <w:marLeft w:val="0"/>
          <w:marRight w:val="0"/>
          <w:marTop w:val="0"/>
          <w:marBottom w:val="0"/>
          <w:divBdr>
            <w:top w:val="none" w:sz="0" w:space="0" w:color="auto"/>
            <w:left w:val="none" w:sz="0" w:space="0" w:color="auto"/>
            <w:bottom w:val="none" w:sz="0" w:space="0" w:color="auto"/>
            <w:right w:val="none" w:sz="0" w:space="0" w:color="auto"/>
          </w:divBdr>
        </w:div>
        <w:div w:id="175317495">
          <w:marLeft w:val="0"/>
          <w:marRight w:val="0"/>
          <w:marTop w:val="0"/>
          <w:marBottom w:val="0"/>
          <w:divBdr>
            <w:top w:val="none" w:sz="0" w:space="0" w:color="auto"/>
            <w:left w:val="none" w:sz="0" w:space="0" w:color="auto"/>
            <w:bottom w:val="none" w:sz="0" w:space="0" w:color="auto"/>
            <w:right w:val="none" w:sz="0" w:space="0" w:color="auto"/>
          </w:divBdr>
        </w:div>
        <w:div w:id="572935427">
          <w:marLeft w:val="0"/>
          <w:marRight w:val="0"/>
          <w:marTop w:val="0"/>
          <w:marBottom w:val="0"/>
          <w:divBdr>
            <w:top w:val="none" w:sz="0" w:space="0" w:color="auto"/>
            <w:left w:val="none" w:sz="0" w:space="0" w:color="auto"/>
            <w:bottom w:val="none" w:sz="0" w:space="0" w:color="auto"/>
            <w:right w:val="none" w:sz="0" w:space="0" w:color="auto"/>
          </w:divBdr>
        </w:div>
        <w:div w:id="2121679855">
          <w:marLeft w:val="0"/>
          <w:marRight w:val="0"/>
          <w:marTop w:val="0"/>
          <w:marBottom w:val="0"/>
          <w:divBdr>
            <w:top w:val="none" w:sz="0" w:space="0" w:color="auto"/>
            <w:left w:val="none" w:sz="0" w:space="0" w:color="auto"/>
            <w:bottom w:val="none" w:sz="0" w:space="0" w:color="auto"/>
            <w:right w:val="none" w:sz="0" w:space="0" w:color="auto"/>
          </w:divBdr>
        </w:div>
        <w:div w:id="1401366695">
          <w:marLeft w:val="0"/>
          <w:marRight w:val="0"/>
          <w:marTop w:val="0"/>
          <w:marBottom w:val="0"/>
          <w:divBdr>
            <w:top w:val="none" w:sz="0" w:space="0" w:color="auto"/>
            <w:left w:val="none" w:sz="0" w:space="0" w:color="auto"/>
            <w:bottom w:val="none" w:sz="0" w:space="0" w:color="auto"/>
            <w:right w:val="none" w:sz="0" w:space="0" w:color="auto"/>
          </w:divBdr>
        </w:div>
        <w:div w:id="851185265">
          <w:marLeft w:val="0"/>
          <w:marRight w:val="0"/>
          <w:marTop w:val="0"/>
          <w:marBottom w:val="0"/>
          <w:divBdr>
            <w:top w:val="none" w:sz="0" w:space="0" w:color="auto"/>
            <w:left w:val="none" w:sz="0" w:space="0" w:color="auto"/>
            <w:bottom w:val="none" w:sz="0" w:space="0" w:color="auto"/>
            <w:right w:val="none" w:sz="0" w:space="0" w:color="auto"/>
          </w:divBdr>
        </w:div>
        <w:div w:id="510754177">
          <w:marLeft w:val="0"/>
          <w:marRight w:val="0"/>
          <w:marTop w:val="0"/>
          <w:marBottom w:val="0"/>
          <w:divBdr>
            <w:top w:val="none" w:sz="0" w:space="0" w:color="auto"/>
            <w:left w:val="none" w:sz="0" w:space="0" w:color="auto"/>
            <w:bottom w:val="none" w:sz="0" w:space="0" w:color="auto"/>
            <w:right w:val="none" w:sz="0" w:space="0" w:color="auto"/>
          </w:divBdr>
        </w:div>
        <w:div w:id="1850678500">
          <w:marLeft w:val="0"/>
          <w:marRight w:val="0"/>
          <w:marTop w:val="0"/>
          <w:marBottom w:val="0"/>
          <w:divBdr>
            <w:top w:val="none" w:sz="0" w:space="0" w:color="auto"/>
            <w:left w:val="none" w:sz="0" w:space="0" w:color="auto"/>
            <w:bottom w:val="none" w:sz="0" w:space="0" w:color="auto"/>
            <w:right w:val="none" w:sz="0" w:space="0" w:color="auto"/>
          </w:divBdr>
        </w:div>
        <w:div w:id="1714883426">
          <w:marLeft w:val="0"/>
          <w:marRight w:val="0"/>
          <w:marTop w:val="0"/>
          <w:marBottom w:val="0"/>
          <w:divBdr>
            <w:top w:val="none" w:sz="0" w:space="0" w:color="auto"/>
            <w:left w:val="none" w:sz="0" w:space="0" w:color="auto"/>
            <w:bottom w:val="none" w:sz="0" w:space="0" w:color="auto"/>
            <w:right w:val="none" w:sz="0" w:space="0" w:color="auto"/>
          </w:divBdr>
        </w:div>
        <w:div w:id="945693249">
          <w:marLeft w:val="0"/>
          <w:marRight w:val="0"/>
          <w:marTop w:val="0"/>
          <w:marBottom w:val="0"/>
          <w:divBdr>
            <w:top w:val="none" w:sz="0" w:space="0" w:color="auto"/>
            <w:left w:val="none" w:sz="0" w:space="0" w:color="auto"/>
            <w:bottom w:val="none" w:sz="0" w:space="0" w:color="auto"/>
            <w:right w:val="none" w:sz="0" w:space="0" w:color="auto"/>
          </w:divBdr>
        </w:div>
        <w:div w:id="537820178">
          <w:marLeft w:val="0"/>
          <w:marRight w:val="0"/>
          <w:marTop w:val="0"/>
          <w:marBottom w:val="0"/>
          <w:divBdr>
            <w:top w:val="none" w:sz="0" w:space="0" w:color="auto"/>
            <w:left w:val="none" w:sz="0" w:space="0" w:color="auto"/>
            <w:bottom w:val="none" w:sz="0" w:space="0" w:color="auto"/>
            <w:right w:val="none" w:sz="0" w:space="0" w:color="auto"/>
          </w:divBdr>
        </w:div>
        <w:div w:id="1958561801">
          <w:marLeft w:val="0"/>
          <w:marRight w:val="0"/>
          <w:marTop w:val="0"/>
          <w:marBottom w:val="0"/>
          <w:divBdr>
            <w:top w:val="none" w:sz="0" w:space="0" w:color="auto"/>
            <w:left w:val="none" w:sz="0" w:space="0" w:color="auto"/>
            <w:bottom w:val="none" w:sz="0" w:space="0" w:color="auto"/>
            <w:right w:val="none" w:sz="0" w:space="0" w:color="auto"/>
          </w:divBdr>
        </w:div>
        <w:div w:id="797916126">
          <w:marLeft w:val="0"/>
          <w:marRight w:val="0"/>
          <w:marTop w:val="0"/>
          <w:marBottom w:val="0"/>
          <w:divBdr>
            <w:top w:val="none" w:sz="0" w:space="0" w:color="auto"/>
            <w:left w:val="none" w:sz="0" w:space="0" w:color="auto"/>
            <w:bottom w:val="none" w:sz="0" w:space="0" w:color="auto"/>
            <w:right w:val="none" w:sz="0" w:space="0" w:color="auto"/>
          </w:divBdr>
        </w:div>
        <w:div w:id="1096484846">
          <w:marLeft w:val="0"/>
          <w:marRight w:val="0"/>
          <w:marTop w:val="0"/>
          <w:marBottom w:val="0"/>
          <w:divBdr>
            <w:top w:val="none" w:sz="0" w:space="0" w:color="auto"/>
            <w:left w:val="none" w:sz="0" w:space="0" w:color="auto"/>
            <w:bottom w:val="none" w:sz="0" w:space="0" w:color="auto"/>
            <w:right w:val="none" w:sz="0" w:space="0" w:color="auto"/>
          </w:divBdr>
        </w:div>
        <w:div w:id="930088666">
          <w:marLeft w:val="0"/>
          <w:marRight w:val="0"/>
          <w:marTop w:val="0"/>
          <w:marBottom w:val="0"/>
          <w:divBdr>
            <w:top w:val="none" w:sz="0" w:space="0" w:color="auto"/>
            <w:left w:val="none" w:sz="0" w:space="0" w:color="auto"/>
            <w:bottom w:val="none" w:sz="0" w:space="0" w:color="auto"/>
            <w:right w:val="none" w:sz="0" w:space="0" w:color="auto"/>
          </w:divBdr>
        </w:div>
        <w:div w:id="1610507301">
          <w:marLeft w:val="0"/>
          <w:marRight w:val="0"/>
          <w:marTop w:val="0"/>
          <w:marBottom w:val="0"/>
          <w:divBdr>
            <w:top w:val="none" w:sz="0" w:space="0" w:color="auto"/>
            <w:left w:val="none" w:sz="0" w:space="0" w:color="auto"/>
            <w:bottom w:val="none" w:sz="0" w:space="0" w:color="auto"/>
            <w:right w:val="none" w:sz="0" w:space="0" w:color="auto"/>
          </w:divBdr>
        </w:div>
        <w:div w:id="375544490">
          <w:marLeft w:val="0"/>
          <w:marRight w:val="0"/>
          <w:marTop w:val="0"/>
          <w:marBottom w:val="0"/>
          <w:divBdr>
            <w:top w:val="none" w:sz="0" w:space="0" w:color="auto"/>
            <w:left w:val="none" w:sz="0" w:space="0" w:color="auto"/>
            <w:bottom w:val="none" w:sz="0" w:space="0" w:color="auto"/>
            <w:right w:val="none" w:sz="0" w:space="0" w:color="auto"/>
          </w:divBdr>
        </w:div>
        <w:div w:id="1314024977">
          <w:marLeft w:val="0"/>
          <w:marRight w:val="0"/>
          <w:marTop w:val="0"/>
          <w:marBottom w:val="0"/>
          <w:divBdr>
            <w:top w:val="none" w:sz="0" w:space="0" w:color="auto"/>
            <w:left w:val="none" w:sz="0" w:space="0" w:color="auto"/>
            <w:bottom w:val="none" w:sz="0" w:space="0" w:color="auto"/>
            <w:right w:val="none" w:sz="0" w:space="0" w:color="auto"/>
          </w:divBdr>
        </w:div>
        <w:div w:id="470514184">
          <w:marLeft w:val="0"/>
          <w:marRight w:val="0"/>
          <w:marTop w:val="0"/>
          <w:marBottom w:val="0"/>
          <w:divBdr>
            <w:top w:val="none" w:sz="0" w:space="0" w:color="auto"/>
            <w:left w:val="none" w:sz="0" w:space="0" w:color="auto"/>
            <w:bottom w:val="none" w:sz="0" w:space="0" w:color="auto"/>
            <w:right w:val="none" w:sz="0" w:space="0" w:color="auto"/>
          </w:divBdr>
        </w:div>
        <w:div w:id="861473995">
          <w:marLeft w:val="0"/>
          <w:marRight w:val="0"/>
          <w:marTop w:val="0"/>
          <w:marBottom w:val="0"/>
          <w:divBdr>
            <w:top w:val="none" w:sz="0" w:space="0" w:color="auto"/>
            <w:left w:val="none" w:sz="0" w:space="0" w:color="auto"/>
            <w:bottom w:val="none" w:sz="0" w:space="0" w:color="auto"/>
            <w:right w:val="none" w:sz="0" w:space="0" w:color="auto"/>
          </w:divBdr>
        </w:div>
        <w:div w:id="1322537055">
          <w:marLeft w:val="0"/>
          <w:marRight w:val="0"/>
          <w:marTop w:val="0"/>
          <w:marBottom w:val="0"/>
          <w:divBdr>
            <w:top w:val="none" w:sz="0" w:space="0" w:color="auto"/>
            <w:left w:val="none" w:sz="0" w:space="0" w:color="auto"/>
            <w:bottom w:val="none" w:sz="0" w:space="0" w:color="auto"/>
            <w:right w:val="none" w:sz="0" w:space="0" w:color="auto"/>
          </w:divBdr>
        </w:div>
        <w:div w:id="1636061490">
          <w:marLeft w:val="0"/>
          <w:marRight w:val="0"/>
          <w:marTop w:val="0"/>
          <w:marBottom w:val="0"/>
          <w:divBdr>
            <w:top w:val="none" w:sz="0" w:space="0" w:color="auto"/>
            <w:left w:val="none" w:sz="0" w:space="0" w:color="auto"/>
            <w:bottom w:val="none" w:sz="0" w:space="0" w:color="auto"/>
            <w:right w:val="none" w:sz="0" w:space="0" w:color="auto"/>
          </w:divBdr>
        </w:div>
        <w:div w:id="178550080">
          <w:marLeft w:val="0"/>
          <w:marRight w:val="0"/>
          <w:marTop w:val="0"/>
          <w:marBottom w:val="0"/>
          <w:divBdr>
            <w:top w:val="none" w:sz="0" w:space="0" w:color="auto"/>
            <w:left w:val="none" w:sz="0" w:space="0" w:color="auto"/>
            <w:bottom w:val="none" w:sz="0" w:space="0" w:color="auto"/>
            <w:right w:val="none" w:sz="0" w:space="0" w:color="auto"/>
          </w:divBdr>
        </w:div>
        <w:div w:id="884833177">
          <w:marLeft w:val="0"/>
          <w:marRight w:val="0"/>
          <w:marTop w:val="0"/>
          <w:marBottom w:val="0"/>
          <w:divBdr>
            <w:top w:val="none" w:sz="0" w:space="0" w:color="auto"/>
            <w:left w:val="none" w:sz="0" w:space="0" w:color="auto"/>
            <w:bottom w:val="none" w:sz="0" w:space="0" w:color="auto"/>
            <w:right w:val="none" w:sz="0" w:space="0" w:color="auto"/>
          </w:divBdr>
        </w:div>
        <w:div w:id="1536313936">
          <w:marLeft w:val="0"/>
          <w:marRight w:val="0"/>
          <w:marTop w:val="0"/>
          <w:marBottom w:val="0"/>
          <w:divBdr>
            <w:top w:val="none" w:sz="0" w:space="0" w:color="auto"/>
            <w:left w:val="none" w:sz="0" w:space="0" w:color="auto"/>
            <w:bottom w:val="none" w:sz="0" w:space="0" w:color="auto"/>
            <w:right w:val="none" w:sz="0" w:space="0" w:color="auto"/>
          </w:divBdr>
        </w:div>
        <w:div w:id="1879472006">
          <w:marLeft w:val="0"/>
          <w:marRight w:val="0"/>
          <w:marTop w:val="0"/>
          <w:marBottom w:val="0"/>
          <w:divBdr>
            <w:top w:val="none" w:sz="0" w:space="0" w:color="auto"/>
            <w:left w:val="none" w:sz="0" w:space="0" w:color="auto"/>
            <w:bottom w:val="none" w:sz="0" w:space="0" w:color="auto"/>
            <w:right w:val="none" w:sz="0" w:space="0" w:color="auto"/>
          </w:divBdr>
        </w:div>
        <w:div w:id="1997298903">
          <w:marLeft w:val="0"/>
          <w:marRight w:val="0"/>
          <w:marTop w:val="0"/>
          <w:marBottom w:val="0"/>
          <w:divBdr>
            <w:top w:val="none" w:sz="0" w:space="0" w:color="auto"/>
            <w:left w:val="none" w:sz="0" w:space="0" w:color="auto"/>
            <w:bottom w:val="none" w:sz="0" w:space="0" w:color="auto"/>
            <w:right w:val="none" w:sz="0" w:space="0" w:color="auto"/>
          </w:divBdr>
        </w:div>
        <w:div w:id="1169708815">
          <w:marLeft w:val="0"/>
          <w:marRight w:val="0"/>
          <w:marTop w:val="0"/>
          <w:marBottom w:val="0"/>
          <w:divBdr>
            <w:top w:val="none" w:sz="0" w:space="0" w:color="auto"/>
            <w:left w:val="none" w:sz="0" w:space="0" w:color="auto"/>
            <w:bottom w:val="none" w:sz="0" w:space="0" w:color="auto"/>
            <w:right w:val="none" w:sz="0" w:space="0" w:color="auto"/>
          </w:divBdr>
        </w:div>
        <w:div w:id="2037923225">
          <w:marLeft w:val="0"/>
          <w:marRight w:val="0"/>
          <w:marTop w:val="0"/>
          <w:marBottom w:val="0"/>
          <w:divBdr>
            <w:top w:val="none" w:sz="0" w:space="0" w:color="auto"/>
            <w:left w:val="none" w:sz="0" w:space="0" w:color="auto"/>
            <w:bottom w:val="none" w:sz="0" w:space="0" w:color="auto"/>
            <w:right w:val="none" w:sz="0" w:space="0" w:color="auto"/>
          </w:divBdr>
        </w:div>
        <w:div w:id="674498121">
          <w:marLeft w:val="0"/>
          <w:marRight w:val="0"/>
          <w:marTop w:val="0"/>
          <w:marBottom w:val="0"/>
          <w:divBdr>
            <w:top w:val="none" w:sz="0" w:space="0" w:color="auto"/>
            <w:left w:val="none" w:sz="0" w:space="0" w:color="auto"/>
            <w:bottom w:val="none" w:sz="0" w:space="0" w:color="auto"/>
            <w:right w:val="none" w:sz="0" w:space="0" w:color="auto"/>
          </w:divBdr>
        </w:div>
        <w:div w:id="689337687">
          <w:marLeft w:val="0"/>
          <w:marRight w:val="0"/>
          <w:marTop w:val="0"/>
          <w:marBottom w:val="0"/>
          <w:divBdr>
            <w:top w:val="none" w:sz="0" w:space="0" w:color="auto"/>
            <w:left w:val="none" w:sz="0" w:space="0" w:color="auto"/>
            <w:bottom w:val="none" w:sz="0" w:space="0" w:color="auto"/>
            <w:right w:val="none" w:sz="0" w:space="0" w:color="auto"/>
          </w:divBdr>
        </w:div>
        <w:div w:id="1085494862">
          <w:marLeft w:val="0"/>
          <w:marRight w:val="0"/>
          <w:marTop w:val="0"/>
          <w:marBottom w:val="0"/>
          <w:divBdr>
            <w:top w:val="none" w:sz="0" w:space="0" w:color="auto"/>
            <w:left w:val="none" w:sz="0" w:space="0" w:color="auto"/>
            <w:bottom w:val="none" w:sz="0" w:space="0" w:color="auto"/>
            <w:right w:val="none" w:sz="0" w:space="0" w:color="auto"/>
          </w:divBdr>
        </w:div>
        <w:div w:id="2136170177">
          <w:marLeft w:val="0"/>
          <w:marRight w:val="0"/>
          <w:marTop w:val="0"/>
          <w:marBottom w:val="0"/>
          <w:divBdr>
            <w:top w:val="none" w:sz="0" w:space="0" w:color="auto"/>
            <w:left w:val="none" w:sz="0" w:space="0" w:color="auto"/>
            <w:bottom w:val="none" w:sz="0" w:space="0" w:color="auto"/>
            <w:right w:val="none" w:sz="0" w:space="0" w:color="auto"/>
          </w:divBdr>
        </w:div>
        <w:div w:id="1219364204">
          <w:marLeft w:val="0"/>
          <w:marRight w:val="0"/>
          <w:marTop w:val="0"/>
          <w:marBottom w:val="0"/>
          <w:divBdr>
            <w:top w:val="none" w:sz="0" w:space="0" w:color="auto"/>
            <w:left w:val="none" w:sz="0" w:space="0" w:color="auto"/>
            <w:bottom w:val="none" w:sz="0" w:space="0" w:color="auto"/>
            <w:right w:val="none" w:sz="0" w:space="0" w:color="auto"/>
          </w:divBdr>
        </w:div>
        <w:div w:id="26681517">
          <w:marLeft w:val="0"/>
          <w:marRight w:val="0"/>
          <w:marTop w:val="0"/>
          <w:marBottom w:val="0"/>
          <w:divBdr>
            <w:top w:val="none" w:sz="0" w:space="0" w:color="auto"/>
            <w:left w:val="none" w:sz="0" w:space="0" w:color="auto"/>
            <w:bottom w:val="none" w:sz="0" w:space="0" w:color="auto"/>
            <w:right w:val="none" w:sz="0" w:space="0" w:color="auto"/>
          </w:divBdr>
        </w:div>
        <w:div w:id="257836109">
          <w:marLeft w:val="0"/>
          <w:marRight w:val="0"/>
          <w:marTop w:val="0"/>
          <w:marBottom w:val="0"/>
          <w:divBdr>
            <w:top w:val="none" w:sz="0" w:space="0" w:color="auto"/>
            <w:left w:val="none" w:sz="0" w:space="0" w:color="auto"/>
            <w:bottom w:val="none" w:sz="0" w:space="0" w:color="auto"/>
            <w:right w:val="none" w:sz="0" w:space="0" w:color="auto"/>
          </w:divBdr>
        </w:div>
        <w:div w:id="1309553399">
          <w:marLeft w:val="0"/>
          <w:marRight w:val="0"/>
          <w:marTop w:val="0"/>
          <w:marBottom w:val="0"/>
          <w:divBdr>
            <w:top w:val="none" w:sz="0" w:space="0" w:color="auto"/>
            <w:left w:val="none" w:sz="0" w:space="0" w:color="auto"/>
            <w:bottom w:val="none" w:sz="0" w:space="0" w:color="auto"/>
            <w:right w:val="none" w:sz="0" w:space="0" w:color="auto"/>
          </w:divBdr>
        </w:div>
        <w:div w:id="856433326">
          <w:marLeft w:val="0"/>
          <w:marRight w:val="0"/>
          <w:marTop w:val="0"/>
          <w:marBottom w:val="0"/>
          <w:divBdr>
            <w:top w:val="none" w:sz="0" w:space="0" w:color="auto"/>
            <w:left w:val="none" w:sz="0" w:space="0" w:color="auto"/>
            <w:bottom w:val="none" w:sz="0" w:space="0" w:color="auto"/>
            <w:right w:val="none" w:sz="0" w:space="0" w:color="auto"/>
          </w:divBdr>
        </w:div>
        <w:div w:id="2092460148">
          <w:marLeft w:val="0"/>
          <w:marRight w:val="0"/>
          <w:marTop w:val="0"/>
          <w:marBottom w:val="0"/>
          <w:divBdr>
            <w:top w:val="none" w:sz="0" w:space="0" w:color="auto"/>
            <w:left w:val="none" w:sz="0" w:space="0" w:color="auto"/>
            <w:bottom w:val="none" w:sz="0" w:space="0" w:color="auto"/>
            <w:right w:val="none" w:sz="0" w:space="0" w:color="auto"/>
          </w:divBdr>
        </w:div>
        <w:div w:id="1536843333">
          <w:marLeft w:val="0"/>
          <w:marRight w:val="0"/>
          <w:marTop w:val="0"/>
          <w:marBottom w:val="0"/>
          <w:divBdr>
            <w:top w:val="none" w:sz="0" w:space="0" w:color="auto"/>
            <w:left w:val="none" w:sz="0" w:space="0" w:color="auto"/>
            <w:bottom w:val="none" w:sz="0" w:space="0" w:color="auto"/>
            <w:right w:val="none" w:sz="0" w:space="0" w:color="auto"/>
          </w:divBdr>
        </w:div>
        <w:div w:id="807279756">
          <w:marLeft w:val="0"/>
          <w:marRight w:val="0"/>
          <w:marTop w:val="0"/>
          <w:marBottom w:val="0"/>
          <w:divBdr>
            <w:top w:val="none" w:sz="0" w:space="0" w:color="auto"/>
            <w:left w:val="none" w:sz="0" w:space="0" w:color="auto"/>
            <w:bottom w:val="none" w:sz="0" w:space="0" w:color="auto"/>
            <w:right w:val="none" w:sz="0" w:space="0" w:color="auto"/>
          </w:divBdr>
        </w:div>
        <w:div w:id="791019818">
          <w:marLeft w:val="0"/>
          <w:marRight w:val="0"/>
          <w:marTop w:val="0"/>
          <w:marBottom w:val="0"/>
          <w:divBdr>
            <w:top w:val="none" w:sz="0" w:space="0" w:color="auto"/>
            <w:left w:val="none" w:sz="0" w:space="0" w:color="auto"/>
            <w:bottom w:val="none" w:sz="0" w:space="0" w:color="auto"/>
            <w:right w:val="none" w:sz="0" w:space="0" w:color="auto"/>
          </w:divBdr>
        </w:div>
        <w:div w:id="530647379">
          <w:marLeft w:val="0"/>
          <w:marRight w:val="0"/>
          <w:marTop w:val="0"/>
          <w:marBottom w:val="0"/>
          <w:divBdr>
            <w:top w:val="none" w:sz="0" w:space="0" w:color="auto"/>
            <w:left w:val="none" w:sz="0" w:space="0" w:color="auto"/>
            <w:bottom w:val="none" w:sz="0" w:space="0" w:color="auto"/>
            <w:right w:val="none" w:sz="0" w:space="0" w:color="auto"/>
          </w:divBdr>
        </w:div>
        <w:div w:id="778529257">
          <w:marLeft w:val="0"/>
          <w:marRight w:val="0"/>
          <w:marTop w:val="0"/>
          <w:marBottom w:val="0"/>
          <w:divBdr>
            <w:top w:val="none" w:sz="0" w:space="0" w:color="auto"/>
            <w:left w:val="none" w:sz="0" w:space="0" w:color="auto"/>
            <w:bottom w:val="none" w:sz="0" w:space="0" w:color="auto"/>
            <w:right w:val="none" w:sz="0" w:space="0" w:color="auto"/>
          </w:divBdr>
        </w:div>
        <w:div w:id="1101335607">
          <w:marLeft w:val="0"/>
          <w:marRight w:val="0"/>
          <w:marTop w:val="0"/>
          <w:marBottom w:val="0"/>
          <w:divBdr>
            <w:top w:val="none" w:sz="0" w:space="0" w:color="auto"/>
            <w:left w:val="none" w:sz="0" w:space="0" w:color="auto"/>
            <w:bottom w:val="none" w:sz="0" w:space="0" w:color="auto"/>
            <w:right w:val="none" w:sz="0" w:space="0" w:color="auto"/>
          </w:divBdr>
        </w:div>
        <w:div w:id="421999559">
          <w:marLeft w:val="0"/>
          <w:marRight w:val="0"/>
          <w:marTop w:val="0"/>
          <w:marBottom w:val="0"/>
          <w:divBdr>
            <w:top w:val="none" w:sz="0" w:space="0" w:color="auto"/>
            <w:left w:val="none" w:sz="0" w:space="0" w:color="auto"/>
            <w:bottom w:val="none" w:sz="0" w:space="0" w:color="auto"/>
            <w:right w:val="none" w:sz="0" w:space="0" w:color="auto"/>
          </w:divBdr>
        </w:div>
        <w:div w:id="2004431472">
          <w:marLeft w:val="0"/>
          <w:marRight w:val="0"/>
          <w:marTop w:val="0"/>
          <w:marBottom w:val="0"/>
          <w:divBdr>
            <w:top w:val="none" w:sz="0" w:space="0" w:color="auto"/>
            <w:left w:val="none" w:sz="0" w:space="0" w:color="auto"/>
            <w:bottom w:val="none" w:sz="0" w:space="0" w:color="auto"/>
            <w:right w:val="none" w:sz="0" w:space="0" w:color="auto"/>
          </w:divBdr>
        </w:div>
        <w:div w:id="366829928">
          <w:marLeft w:val="0"/>
          <w:marRight w:val="0"/>
          <w:marTop w:val="0"/>
          <w:marBottom w:val="0"/>
          <w:divBdr>
            <w:top w:val="none" w:sz="0" w:space="0" w:color="auto"/>
            <w:left w:val="none" w:sz="0" w:space="0" w:color="auto"/>
            <w:bottom w:val="none" w:sz="0" w:space="0" w:color="auto"/>
            <w:right w:val="none" w:sz="0" w:space="0" w:color="auto"/>
          </w:divBdr>
        </w:div>
        <w:div w:id="161432714">
          <w:marLeft w:val="0"/>
          <w:marRight w:val="0"/>
          <w:marTop w:val="0"/>
          <w:marBottom w:val="0"/>
          <w:divBdr>
            <w:top w:val="none" w:sz="0" w:space="0" w:color="auto"/>
            <w:left w:val="none" w:sz="0" w:space="0" w:color="auto"/>
            <w:bottom w:val="none" w:sz="0" w:space="0" w:color="auto"/>
            <w:right w:val="none" w:sz="0" w:space="0" w:color="auto"/>
          </w:divBdr>
        </w:div>
        <w:div w:id="197082642">
          <w:marLeft w:val="0"/>
          <w:marRight w:val="0"/>
          <w:marTop w:val="0"/>
          <w:marBottom w:val="0"/>
          <w:divBdr>
            <w:top w:val="none" w:sz="0" w:space="0" w:color="auto"/>
            <w:left w:val="none" w:sz="0" w:space="0" w:color="auto"/>
            <w:bottom w:val="none" w:sz="0" w:space="0" w:color="auto"/>
            <w:right w:val="none" w:sz="0" w:space="0" w:color="auto"/>
          </w:divBdr>
        </w:div>
        <w:div w:id="1334070105">
          <w:marLeft w:val="0"/>
          <w:marRight w:val="0"/>
          <w:marTop w:val="0"/>
          <w:marBottom w:val="0"/>
          <w:divBdr>
            <w:top w:val="none" w:sz="0" w:space="0" w:color="auto"/>
            <w:left w:val="none" w:sz="0" w:space="0" w:color="auto"/>
            <w:bottom w:val="none" w:sz="0" w:space="0" w:color="auto"/>
            <w:right w:val="none" w:sz="0" w:space="0" w:color="auto"/>
          </w:divBdr>
        </w:div>
        <w:div w:id="924991816">
          <w:marLeft w:val="0"/>
          <w:marRight w:val="0"/>
          <w:marTop w:val="0"/>
          <w:marBottom w:val="0"/>
          <w:divBdr>
            <w:top w:val="none" w:sz="0" w:space="0" w:color="auto"/>
            <w:left w:val="none" w:sz="0" w:space="0" w:color="auto"/>
            <w:bottom w:val="none" w:sz="0" w:space="0" w:color="auto"/>
            <w:right w:val="none" w:sz="0" w:space="0" w:color="auto"/>
          </w:divBdr>
        </w:div>
        <w:div w:id="2019426467">
          <w:marLeft w:val="0"/>
          <w:marRight w:val="0"/>
          <w:marTop w:val="0"/>
          <w:marBottom w:val="0"/>
          <w:divBdr>
            <w:top w:val="none" w:sz="0" w:space="0" w:color="auto"/>
            <w:left w:val="none" w:sz="0" w:space="0" w:color="auto"/>
            <w:bottom w:val="none" w:sz="0" w:space="0" w:color="auto"/>
            <w:right w:val="none" w:sz="0" w:space="0" w:color="auto"/>
          </w:divBdr>
        </w:div>
        <w:div w:id="1739672267">
          <w:marLeft w:val="0"/>
          <w:marRight w:val="0"/>
          <w:marTop w:val="0"/>
          <w:marBottom w:val="0"/>
          <w:divBdr>
            <w:top w:val="none" w:sz="0" w:space="0" w:color="auto"/>
            <w:left w:val="none" w:sz="0" w:space="0" w:color="auto"/>
            <w:bottom w:val="none" w:sz="0" w:space="0" w:color="auto"/>
            <w:right w:val="none" w:sz="0" w:space="0" w:color="auto"/>
          </w:divBdr>
        </w:div>
        <w:div w:id="1679966030">
          <w:marLeft w:val="0"/>
          <w:marRight w:val="0"/>
          <w:marTop w:val="0"/>
          <w:marBottom w:val="0"/>
          <w:divBdr>
            <w:top w:val="none" w:sz="0" w:space="0" w:color="auto"/>
            <w:left w:val="none" w:sz="0" w:space="0" w:color="auto"/>
            <w:bottom w:val="none" w:sz="0" w:space="0" w:color="auto"/>
            <w:right w:val="none" w:sz="0" w:space="0" w:color="auto"/>
          </w:divBdr>
        </w:div>
        <w:div w:id="495876870">
          <w:marLeft w:val="0"/>
          <w:marRight w:val="0"/>
          <w:marTop w:val="0"/>
          <w:marBottom w:val="0"/>
          <w:divBdr>
            <w:top w:val="none" w:sz="0" w:space="0" w:color="auto"/>
            <w:left w:val="none" w:sz="0" w:space="0" w:color="auto"/>
            <w:bottom w:val="none" w:sz="0" w:space="0" w:color="auto"/>
            <w:right w:val="none" w:sz="0" w:space="0" w:color="auto"/>
          </w:divBdr>
        </w:div>
        <w:div w:id="1201286755">
          <w:marLeft w:val="0"/>
          <w:marRight w:val="0"/>
          <w:marTop w:val="0"/>
          <w:marBottom w:val="0"/>
          <w:divBdr>
            <w:top w:val="none" w:sz="0" w:space="0" w:color="auto"/>
            <w:left w:val="none" w:sz="0" w:space="0" w:color="auto"/>
            <w:bottom w:val="none" w:sz="0" w:space="0" w:color="auto"/>
            <w:right w:val="none" w:sz="0" w:space="0" w:color="auto"/>
          </w:divBdr>
        </w:div>
        <w:div w:id="494539381">
          <w:marLeft w:val="0"/>
          <w:marRight w:val="0"/>
          <w:marTop w:val="0"/>
          <w:marBottom w:val="0"/>
          <w:divBdr>
            <w:top w:val="none" w:sz="0" w:space="0" w:color="auto"/>
            <w:left w:val="none" w:sz="0" w:space="0" w:color="auto"/>
            <w:bottom w:val="none" w:sz="0" w:space="0" w:color="auto"/>
            <w:right w:val="none" w:sz="0" w:space="0" w:color="auto"/>
          </w:divBdr>
        </w:div>
        <w:div w:id="381295746">
          <w:marLeft w:val="0"/>
          <w:marRight w:val="0"/>
          <w:marTop w:val="0"/>
          <w:marBottom w:val="0"/>
          <w:divBdr>
            <w:top w:val="none" w:sz="0" w:space="0" w:color="auto"/>
            <w:left w:val="none" w:sz="0" w:space="0" w:color="auto"/>
            <w:bottom w:val="none" w:sz="0" w:space="0" w:color="auto"/>
            <w:right w:val="none" w:sz="0" w:space="0" w:color="auto"/>
          </w:divBdr>
        </w:div>
        <w:div w:id="1169757384">
          <w:marLeft w:val="0"/>
          <w:marRight w:val="0"/>
          <w:marTop w:val="0"/>
          <w:marBottom w:val="0"/>
          <w:divBdr>
            <w:top w:val="none" w:sz="0" w:space="0" w:color="auto"/>
            <w:left w:val="none" w:sz="0" w:space="0" w:color="auto"/>
            <w:bottom w:val="none" w:sz="0" w:space="0" w:color="auto"/>
            <w:right w:val="none" w:sz="0" w:space="0" w:color="auto"/>
          </w:divBdr>
        </w:div>
        <w:div w:id="1002927533">
          <w:marLeft w:val="0"/>
          <w:marRight w:val="0"/>
          <w:marTop w:val="0"/>
          <w:marBottom w:val="0"/>
          <w:divBdr>
            <w:top w:val="none" w:sz="0" w:space="0" w:color="auto"/>
            <w:left w:val="none" w:sz="0" w:space="0" w:color="auto"/>
            <w:bottom w:val="none" w:sz="0" w:space="0" w:color="auto"/>
            <w:right w:val="none" w:sz="0" w:space="0" w:color="auto"/>
          </w:divBdr>
        </w:div>
        <w:div w:id="287467173">
          <w:marLeft w:val="0"/>
          <w:marRight w:val="0"/>
          <w:marTop w:val="0"/>
          <w:marBottom w:val="0"/>
          <w:divBdr>
            <w:top w:val="none" w:sz="0" w:space="0" w:color="auto"/>
            <w:left w:val="none" w:sz="0" w:space="0" w:color="auto"/>
            <w:bottom w:val="none" w:sz="0" w:space="0" w:color="auto"/>
            <w:right w:val="none" w:sz="0" w:space="0" w:color="auto"/>
          </w:divBdr>
        </w:div>
        <w:div w:id="2020808052">
          <w:marLeft w:val="0"/>
          <w:marRight w:val="0"/>
          <w:marTop w:val="0"/>
          <w:marBottom w:val="0"/>
          <w:divBdr>
            <w:top w:val="none" w:sz="0" w:space="0" w:color="auto"/>
            <w:left w:val="none" w:sz="0" w:space="0" w:color="auto"/>
            <w:bottom w:val="none" w:sz="0" w:space="0" w:color="auto"/>
            <w:right w:val="none" w:sz="0" w:space="0" w:color="auto"/>
          </w:divBdr>
        </w:div>
        <w:div w:id="575868141">
          <w:marLeft w:val="0"/>
          <w:marRight w:val="0"/>
          <w:marTop w:val="0"/>
          <w:marBottom w:val="0"/>
          <w:divBdr>
            <w:top w:val="none" w:sz="0" w:space="0" w:color="auto"/>
            <w:left w:val="none" w:sz="0" w:space="0" w:color="auto"/>
            <w:bottom w:val="none" w:sz="0" w:space="0" w:color="auto"/>
            <w:right w:val="none" w:sz="0" w:space="0" w:color="auto"/>
          </w:divBdr>
        </w:div>
        <w:div w:id="1726681199">
          <w:marLeft w:val="0"/>
          <w:marRight w:val="0"/>
          <w:marTop w:val="0"/>
          <w:marBottom w:val="0"/>
          <w:divBdr>
            <w:top w:val="none" w:sz="0" w:space="0" w:color="auto"/>
            <w:left w:val="none" w:sz="0" w:space="0" w:color="auto"/>
            <w:bottom w:val="none" w:sz="0" w:space="0" w:color="auto"/>
            <w:right w:val="none" w:sz="0" w:space="0" w:color="auto"/>
          </w:divBdr>
        </w:div>
        <w:div w:id="148792265">
          <w:marLeft w:val="0"/>
          <w:marRight w:val="0"/>
          <w:marTop w:val="0"/>
          <w:marBottom w:val="0"/>
          <w:divBdr>
            <w:top w:val="none" w:sz="0" w:space="0" w:color="auto"/>
            <w:left w:val="none" w:sz="0" w:space="0" w:color="auto"/>
            <w:bottom w:val="none" w:sz="0" w:space="0" w:color="auto"/>
            <w:right w:val="none" w:sz="0" w:space="0" w:color="auto"/>
          </w:divBdr>
        </w:div>
        <w:div w:id="1079251943">
          <w:marLeft w:val="0"/>
          <w:marRight w:val="0"/>
          <w:marTop w:val="0"/>
          <w:marBottom w:val="0"/>
          <w:divBdr>
            <w:top w:val="none" w:sz="0" w:space="0" w:color="auto"/>
            <w:left w:val="none" w:sz="0" w:space="0" w:color="auto"/>
            <w:bottom w:val="none" w:sz="0" w:space="0" w:color="auto"/>
            <w:right w:val="none" w:sz="0" w:space="0" w:color="auto"/>
          </w:divBdr>
        </w:div>
        <w:div w:id="105395591">
          <w:marLeft w:val="0"/>
          <w:marRight w:val="0"/>
          <w:marTop w:val="0"/>
          <w:marBottom w:val="0"/>
          <w:divBdr>
            <w:top w:val="none" w:sz="0" w:space="0" w:color="auto"/>
            <w:left w:val="none" w:sz="0" w:space="0" w:color="auto"/>
            <w:bottom w:val="none" w:sz="0" w:space="0" w:color="auto"/>
            <w:right w:val="none" w:sz="0" w:space="0" w:color="auto"/>
          </w:divBdr>
        </w:div>
      </w:divsChild>
    </w:div>
    <w:div w:id="420414771">
      <w:bodyDiv w:val="1"/>
      <w:marLeft w:val="0"/>
      <w:marRight w:val="0"/>
      <w:marTop w:val="0"/>
      <w:marBottom w:val="0"/>
      <w:divBdr>
        <w:top w:val="none" w:sz="0" w:space="0" w:color="auto"/>
        <w:left w:val="none" w:sz="0" w:space="0" w:color="auto"/>
        <w:bottom w:val="none" w:sz="0" w:space="0" w:color="auto"/>
        <w:right w:val="none" w:sz="0" w:space="0" w:color="auto"/>
      </w:divBdr>
    </w:div>
    <w:div w:id="592588781">
      <w:bodyDiv w:val="1"/>
      <w:marLeft w:val="0"/>
      <w:marRight w:val="0"/>
      <w:marTop w:val="0"/>
      <w:marBottom w:val="0"/>
      <w:divBdr>
        <w:top w:val="none" w:sz="0" w:space="0" w:color="auto"/>
        <w:left w:val="none" w:sz="0" w:space="0" w:color="auto"/>
        <w:bottom w:val="none" w:sz="0" w:space="0" w:color="auto"/>
        <w:right w:val="none" w:sz="0" w:space="0" w:color="auto"/>
      </w:divBdr>
    </w:div>
    <w:div w:id="608389600">
      <w:bodyDiv w:val="1"/>
      <w:marLeft w:val="0"/>
      <w:marRight w:val="0"/>
      <w:marTop w:val="0"/>
      <w:marBottom w:val="0"/>
      <w:divBdr>
        <w:top w:val="none" w:sz="0" w:space="0" w:color="auto"/>
        <w:left w:val="none" w:sz="0" w:space="0" w:color="auto"/>
        <w:bottom w:val="none" w:sz="0" w:space="0" w:color="auto"/>
        <w:right w:val="none" w:sz="0" w:space="0" w:color="auto"/>
      </w:divBdr>
      <w:divsChild>
        <w:div w:id="911429523">
          <w:marLeft w:val="0"/>
          <w:marRight w:val="0"/>
          <w:marTop w:val="0"/>
          <w:marBottom w:val="0"/>
          <w:divBdr>
            <w:top w:val="none" w:sz="0" w:space="0" w:color="auto"/>
            <w:left w:val="none" w:sz="0" w:space="0" w:color="auto"/>
            <w:bottom w:val="none" w:sz="0" w:space="0" w:color="auto"/>
            <w:right w:val="none" w:sz="0" w:space="0" w:color="auto"/>
          </w:divBdr>
        </w:div>
        <w:div w:id="1659922394">
          <w:marLeft w:val="0"/>
          <w:marRight w:val="0"/>
          <w:marTop w:val="0"/>
          <w:marBottom w:val="0"/>
          <w:divBdr>
            <w:top w:val="none" w:sz="0" w:space="0" w:color="auto"/>
            <w:left w:val="none" w:sz="0" w:space="0" w:color="auto"/>
            <w:bottom w:val="none" w:sz="0" w:space="0" w:color="auto"/>
            <w:right w:val="none" w:sz="0" w:space="0" w:color="auto"/>
          </w:divBdr>
        </w:div>
        <w:div w:id="1096442799">
          <w:marLeft w:val="0"/>
          <w:marRight w:val="0"/>
          <w:marTop w:val="0"/>
          <w:marBottom w:val="0"/>
          <w:divBdr>
            <w:top w:val="none" w:sz="0" w:space="0" w:color="auto"/>
            <w:left w:val="none" w:sz="0" w:space="0" w:color="auto"/>
            <w:bottom w:val="none" w:sz="0" w:space="0" w:color="auto"/>
            <w:right w:val="none" w:sz="0" w:space="0" w:color="auto"/>
          </w:divBdr>
        </w:div>
        <w:div w:id="1653176119">
          <w:marLeft w:val="0"/>
          <w:marRight w:val="0"/>
          <w:marTop w:val="0"/>
          <w:marBottom w:val="0"/>
          <w:divBdr>
            <w:top w:val="none" w:sz="0" w:space="0" w:color="auto"/>
            <w:left w:val="none" w:sz="0" w:space="0" w:color="auto"/>
            <w:bottom w:val="none" w:sz="0" w:space="0" w:color="auto"/>
            <w:right w:val="none" w:sz="0" w:space="0" w:color="auto"/>
          </w:divBdr>
        </w:div>
        <w:div w:id="431362342">
          <w:marLeft w:val="0"/>
          <w:marRight w:val="0"/>
          <w:marTop w:val="0"/>
          <w:marBottom w:val="0"/>
          <w:divBdr>
            <w:top w:val="none" w:sz="0" w:space="0" w:color="auto"/>
            <w:left w:val="none" w:sz="0" w:space="0" w:color="auto"/>
            <w:bottom w:val="none" w:sz="0" w:space="0" w:color="auto"/>
            <w:right w:val="none" w:sz="0" w:space="0" w:color="auto"/>
          </w:divBdr>
        </w:div>
        <w:div w:id="1836341302">
          <w:marLeft w:val="0"/>
          <w:marRight w:val="0"/>
          <w:marTop w:val="0"/>
          <w:marBottom w:val="0"/>
          <w:divBdr>
            <w:top w:val="none" w:sz="0" w:space="0" w:color="auto"/>
            <w:left w:val="none" w:sz="0" w:space="0" w:color="auto"/>
            <w:bottom w:val="none" w:sz="0" w:space="0" w:color="auto"/>
            <w:right w:val="none" w:sz="0" w:space="0" w:color="auto"/>
          </w:divBdr>
        </w:div>
        <w:div w:id="910654284">
          <w:marLeft w:val="0"/>
          <w:marRight w:val="0"/>
          <w:marTop w:val="0"/>
          <w:marBottom w:val="0"/>
          <w:divBdr>
            <w:top w:val="none" w:sz="0" w:space="0" w:color="auto"/>
            <w:left w:val="none" w:sz="0" w:space="0" w:color="auto"/>
            <w:bottom w:val="none" w:sz="0" w:space="0" w:color="auto"/>
            <w:right w:val="none" w:sz="0" w:space="0" w:color="auto"/>
          </w:divBdr>
        </w:div>
        <w:div w:id="1303119900">
          <w:marLeft w:val="0"/>
          <w:marRight w:val="0"/>
          <w:marTop w:val="0"/>
          <w:marBottom w:val="0"/>
          <w:divBdr>
            <w:top w:val="none" w:sz="0" w:space="0" w:color="auto"/>
            <w:left w:val="none" w:sz="0" w:space="0" w:color="auto"/>
            <w:bottom w:val="none" w:sz="0" w:space="0" w:color="auto"/>
            <w:right w:val="none" w:sz="0" w:space="0" w:color="auto"/>
          </w:divBdr>
        </w:div>
        <w:div w:id="912932097">
          <w:marLeft w:val="0"/>
          <w:marRight w:val="0"/>
          <w:marTop w:val="0"/>
          <w:marBottom w:val="0"/>
          <w:divBdr>
            <w:top w:val="none" w:sz="0" w:space="0" w:color="auto"/>
            <w:left w:val="none" w:sz="0" w:space="0" w:color="auto"/>
            <w:bottom w:val="none" w:sz="0" w:space="0" w:color="auto"/>
            <w:right w:val="none" w:sz="0" w:space="0" w:color="auto"/>
          </w:divBdr>
        </w:div>
        <w:div w:id="1659532589">
          <w:marLeft w:val="0"/>
          <w:marRight w:val="0"/>
          <w:marTop w:val="0"/>
          <w:marBottom w:val="0"/>
          <w:divBdr>
            <w:top w:val="none" w:sz="0" w:space="0" w:color="auto"/>
            <w:left w:val="none" w:sz="0" w:space="0" w:color="auto"/>
            <w:bottom w:val="none" w:sz="0" w:space="0" w:color="auto"/>
            <w:right w:val="none" w:sz="0" w:space="0" w:color="auto"/>
          </w:divBdr>
        </w:div>
        <w:div w:id="1696151614">
          <w:marLeft w:val="0"/>
          <w:marRight w:val="0"/>
          <w:marTop w:val="0"/>
          <w:marBottom w:val="0"/>
          <w:divBdr>
            <w:top w:val="none" w:sz="0" w:space="0" w:color="auto"/>
            <w:left w:val="none" w:sz="0" w:space="0" w:color="auto"/>
            <w:bottom w:val="none" w:sz="0" w:space="0" w:color="auto"/>
            <w:right w:val="none" w:sz="0" w:space="0" w:color="auto"/>
          </w:divBdr>
        </w:div>
        <w:div w:id="844977259">
          <w:marLeft w:val="0"/>
          <w:marRight w:val="0"/>
          <w:marTop w:val="0"/>
          <w:marBottom w:val="0"/>
          <w:divBdr>
            <w:top w:val="none" w:sz="0" w:space="0" w:color="auto"/>
            <w:left w:val="none" w:sz="0" w:space="0" w:color="auto"/>
            <w:bottom w:val="none" w:sz="0" w:space="0" w:color="auto"/>
            <w:right w:val="none" w:sz="0" w:space="0" w:color="auto"/>
          </w:divBdr>
        </w:div>
        <w:div w:id="620569943">
          <w:marLeft w:val="0"/>
          <w:marRight w:val="0"/>
          <w:marTop w:val="0"/>
          <w:marBottom w:val="0"/>
          <w:divBdr>
            <w:top w:val="none" w:sz="0" w:space="0" w:color="auto"/>
            <w:left w:val="none" w:sz="0" w:space="0" w:color="auto"/>
            <w:bottom w:val="none" w:sz="0" w:space="0" w:color="auto"/>
            <w:right w:val="none" w:sz="0" w:space="0" w:color="auto"/>
          </w:divBdr>
        </w:div>
        <w:div w:id="462041561">
          <w:marLeft w:val="0"/>
          <w:marRight w:val="0"/>
          <w:marTop w:val="0"/>
          <w:marBottom w:val="0"/>
          <w:divBdr>
            <w:top w:val="none" w:sz="0" w:space="0" w:color="auto"/>
            <w:left w:val="none" w:sz="0" w:space="0" w:color="auto"/>
            <w:bottom w:val="none" w:sz="0" w:space="0" w:color="auto"/>
            <w:right w:val="none" w:sz="0" w:space="0" w:color="auto"/>
          </w:divBdr>
        </w:div>
        <w:div w:id="1655717014">
          <w:marLeft w:val="0"/>
          <w:marRight w:val="0"/>
          <w:marTop w:val="0"/>
          <w:marBottom w:val="0"/>
          <w:divBdr>
            <w:top w:val="none" w:sz="0" w:space="0" w:color="auto"/>
            <w:left w:val="none" w:sz="0" w:space="0" w:color="auto"/>
            <w:bottom w:val="none" w:sz="0" w:space="0" w:color="auto"/>
            <w:right w:val="none" w:sz="0" w:space="0" w:color="auto"/>
          </w:divBdr>
        </w:div>
        <w:div w:id="1671255720">
          <w:marLeft w:val="0"/>
          <w:marRight w:val="0"/>
          <w:marTop w:val="0"/>
          <w:marBottom w:val="0"/>
          <w:divBdr>
            <w:top w:val="none" w:sz="0" w:space="0" w:color="auto"/>
            <w:left w:val="none" w:sz="0" w:space="0" w:color="auto"/>
            <w:bottom w:val="none" w:sz="0" w:space="0" w:color="auto"/>
            <w:right w:val="none" w:sz="0" w:space="0" w:color="auto"/>
          </w:divBdr>
        </w:div>
        <w:div w:id="224488574">
          <w:marLeft w:val="0"/>
          <w:marRight w:val="0"/>
          <w:marTop w:val="0"/>
          <w:marBottom w:val="0"/>
          <w:divBdr>
            <w:top w:val="none" w:sz="0" w:space="0" w:color="auto"/>
            <w:left w:val="none" w:sz="0" w:space="0" w:color="auto"/>
            <w:bottom w:val="none" w:sz="0" w:space="0" w:color="auto"/>
            <w:right w:val="none" w:sz="0" w:space="0" w:color="auto"/>
          </w:divBdr>
        </w:div>
        <w:div w:id="1368139382">
          <w:marLeft w:val="0"/>
          <w:marRight w:val="0"/>
          <w:marTop w:val="0"/>
          <w:marBottom w:val="0"/>
          <w:divBdr>
            <w:top w:val="none" w:sz="0" w:space="0" w:color="auto"/>
            <w:left w:val="none" w:sz="0" w:space="0" w:color="auto"/>
            <w:bottom w:val="none" w:sz="0" w:space="0" w:color="auto"/>
            <w:right w:val="none" w:sz="0" w:space="0" w:color="auto"/>
          </w:divBdr>
        </w:div>
        <w:div w:id="282031610">
          <w:marLeft w:val="0"/>
          <w:marRight w:val="0"/>
          <w:marTop w:val="0"/>
          <w:marBottom w:val="0"/>
          <w:divBdr>
            <w:top w:val="none" w:sz="0" w:space="0" w:color="auto"/>
            <w:left w:val="none" w:sz="0" w:space="0" w:color="auto"/>
            <w:bottom w:val="none" w:sz="0" w:space="0" w:color="auto"/>
            <w:right w:val="none" w:sz="0" w:space="0" w:color="auto"/>
          </w:divBdr>
        </w:div>
        <w:div w:id="826020712">
          <w:marLeft w:val="0"/>
          <w:marRight w:val="0"/>
          <w:marTop w:val="0"/>
          <w:marBottom w:val="0"/>
          <w:divBdr>
            <w:top w:val="none" w:sz="0" w:space="0" w:color="auto"/>
            <w:left w:val="none" w:sz="0" w:space="0" w:color="auto"/>
            <w:bottom w:val="none" w:sz="0" w:space="0" w:color="auto"/>
            <w:right w:val="none" w:sz="0" w:space="0" w:color="auto"/>
          </w:divBdr>
        </w:div>
        <w:div w:id="2081710809">
          <w:marLeft w:val="0"/>
          <w:marRight w:val="0"/>
          <w:marTop w:val="0"/>
          <w:marBottom w:val="0"/>
          <w:divBdr>
            <w:top w:val="none" w:sz="0" w:space="0" w:color="auto"/>
            <w:left w:val="none" w:sz="0" w:space="0" w:color="auto"/>
            <w:bottom w:val="none" w:sz="0" w:space="0" w:color="auto"/>
            <w:right w:val="none" w:sz="0" w:space="0" w:color="auto"/>
          </w:divBdr>
        </w:div>
        <w:div w:id="1428769694">
          <w:marLeft w:val="0"/>
          <w:marRight w:val="0"/>
          <w:marTop w:val="0"/>
          <w:marBottom w:val="0"/>
          <w:divBdr>
            <w:top w:val="none" w:sz="0" w:space="0" w:color="auto"/>
            <w:left w:val="none" w:sz="0" w:space="0" w:color="auto"/>
            <w:bottom w:val="none" w:sz="0" w:space="0" w:color="auto"/>
            <w:right w:val="none" w:sz="0" w:space="0" w:color="auto"/>
          </w:divBdr>
        </w:div>
        <w:div w:id="329479593">
          <w:marLeft w:val="0"/>
          <w:marRight w:val="0"/>
          <w:marTop w:val="0"/>
          <w:marBottom w:val="0"/>
          <w:divBdr>
            <w:top w:val="none" w:sz="0" w:space="0" w:color="auto"/>
            <w:left w:val="none" w:sz="0" w:space="0" w:color="auto"/>
            <w:bottom w:val="none" w:sz="0" w:space="0" w:color="auto"/>
            <w:right w:val="none" w:sz="0" w:space="0" w:color="auto"/>
          </w:divBdr>
        </w:div>
        <w:div w:id="2011133679">
          <w:marLeft w:val="0"/>
          <w:marRight w:val="0"/>
          <w:marTop w:val="0"/>
          <w:marBottom w:val="0"/>
          <w:divBdr>
            <w:top w:val="none" w:sz="0" w:space="0" w:color="auto"/>
            <w:left w:val="none" w:sz="0" w:space="0" w:color="auto"/>
            <w:bottom w:val="none" w:sz="0" w:space="0" w:color="auto"/>
            <w:right w:val="none" w:sz="0" w:space="0" w:color="auto"/>
          </w:divBdr>
        </w:div>
        <w:div w:id="1218543378">
          <w:marLeft w:val="0"/>
          <w:marRight w:val="0"/>
          <w:marTop w:val="0"/>
          <w:marBottom w:val="0"/>
          <w:divBdr>
            <w:top w:val="none" w:sz="0" w:space="0" w:color="auto"/>
            <w:left w:val="none" w:sz="0" w:space="0" w:color="auto"/>
            <w:bottom w:val="none" w:sz="0" w:space="0" w:color="auto"/>
            <w:right w:val="none" w:sz="0" w:space="0" w:color="auto"/>
          </w:divBdr>
        </w:div>
        <w:div w:id="202836097">
          <w:marLeft w:val="0"/>
          <w:marRight w:val="0"/>
          <w:marTop w:val="0"/>
          <w:marBottom w:val="0"/>
          <w:divBdr>
            <w:top w:val="none" w:sz="0" w:space="0" w:color="auto"/>
            <w:left w:val="none" w:sz="0" w:space="0" w:color="auto"/>
            <w:bottom w:val="none" w:sz="0" w:space="0" w:color="auto"/>
            <w:right w:val="none" w:sz="0" w:space="0" w:color="auto"/>
          </w:divBdr>
        </w:div>
        <w:div w:id="884021864">
          <w:marLeft w:val="0"/>
          <w:marRight w:val="0"/>
          <w:marTop w:val="0"/>
          <w:marBottom w:val="0"/>
          <w:divBdr>
            <w:top w:val="none" w:sz="0" w:space="0" w:color="auto"/>
            <w:left w:val="none" w:sz="0" w:space="0" w:color="auto"/>
            <w:bottom w:val="none" w:sz="0" w:space="0" w:color="auto"/>
            <w:right w:val="none" w:sz="0" w:space="0" w:color="auto"/>
          </w:divBdr>
        </w:div>
        <w:div w:id="320742806">
          <w:marLeft w:val="0"/>
          <w:marRight w:val="0"/>
          <w:marTop w:val="0"/>
          <w:marBottom w:val="0"/>
          <w:divBdr>
            <w:top w:val="none" w:sz="0" w:space="0" w:color="auto"/>
            <w:left w:val="none" w:sz="0" w:space="0" w:color="auto"/>
            <w:bottom w:val="none" w:sz="0" w:space="0" w:color="auto"/>
            <w:right w:val="none" w:sz="0" w:space="0" w:color="auto"/>
          </w:divBdr>
        </w:div>
        <w:div w:id="121777986">
          <w:marLeft w:val="0"/>
          <w:marRight w:val="0"/>
          <w:marTop w:val="0"/>
          <w:marBottom w:val="0"/>
          <w:divBdr>
            <w:top w:val="none" w:sz="0" w:space="0" w:color="auto"/>
            <w:left w:val="none" w:sz="0" w:space="0" w:color="auto"/>
            <w:bottom w:val="none" w:sz="0" w:space="0" w:color="auto"/>
            <w:right w:val="none" w:sz="0" w:space="0" w:color="auto"/>
          </w:divBdr>
        </w:div>
        <w:div w:id="434792757">
          <w:marLeft w:val="0"/>
          <w:marRight w:val="0"/>
          <w:marTop w:val="0"/>
          <w:marBottom w:val="0"/>
          <w:divBdr>
            <w:top w:val="none" w:sz="0" w:space="0" w:color="auto"/>
            <w:left w:val="none" w:sz="0" w:space="0" w:color="auto"/>
            <w:bottom w:val="none" w:sz="0" w:space="0" w:color="auto"/>
            <w:right w:val="none" w:sz="0" w:space="0" w:color="auto"/>
          </w:divBdr>
        </w:div>
        <w:div w:id="760878982">
          <w:marLeft w:val="0"/>
          <w:marRight w:val="0"/>
          <w:marTop w:val="0"/>
          <w:marBottom w:val="0"/>
          <w:divBdr>
            <w:top w:val="none" w:sz="0" w:space="0" w:color="auto"/>
            <w:left w:val="none" w:sz="0" w:space="0" w:color="auto"/>
            <w:bottom w:val="none" w:sz="0" w:space="0" w:color="auto"/>
            <w:right w:val="none" w:sz="0" w:space="0" w:color="auto"/>
          </w:divBdr>
        </w:div>
        <w:div w:id="1812945678">
          <w:marLeft w:val="0"/>
          <w:marRight w:val="0"/>
          <w:marTop w:val="0"/>
          <w:marBottom w:val="0"/>
          <w:divBdr>
            <w:top w:val="none" w:sz="0" w:space="0" w:color="auto"/>
            <w:left w:val="none" w:sz="0" w:space="0" w:color="auto"/>
            <w:bottom w:val="none" w:sz="0" w:space="0" w:color="auto"/>
            <w:right w:val="none" w:sz="0" w:space="0" w:color="auto"/>
          </w:divBdr>
        </w:div>
        <w:div w:id="1395813684">
          <w:marLeft w:val="0"/>
          <w:marRight w:val="0"/>
          <w:marTop w:val="0"/>
          <w:marBottom w:val="0"/>
          <w:divBdr>
            <w:top w:val="none" w:sz="0" w:space="0" w:color="auto"/>
            <w:left w:val="none" w:sz="0" w:space="0" w:color="auto"/>
            <w:bottom w:val="none" w:sz="0" w:space="0" w:color="auto"/>
            <w:right w:val="none" w:sz="0" w:space="0" w:color="auto"/>
          </w:divBdr>
        </w:div>
        <w:div w:id="2143813644">
          <w:marLeft w:val="0"/>
          <w:marRight w:val="0"/>
          <w:marTop w:val="0"/>
          <w:marBottom w:val="0"/>
          <w:divBdr>
            <w:top w:val="none" w:sz="0" w:space="0" w:color="auto"/>
            <w:left w:val="none" w:sz="0" w:space="0" w:color="auto"/>
            <w:bottom w:val="none" w:sz="0" w:space="0" w:color="auto"/>
            <w:right w:val="none" w:sz="0" w:space="0" w:color="auto"/>
          </w:divBdr>
        </w:div>
        <w:div w:id="1718507676">
          <w:marLeft w:val="0"/>
          <w:marRight w:val="0"/>
          <w:marTop w:val="0"/>
          <w:marBottom w:val="0"/>
          <w:divBdr>
            <w:top w:val="none" w:sz="0" w:space="0" w:color="auto"/>
            <w:left w:val="none" w:sz="0" w:space="0" w:color="auto"/>
            <w:bottom w:val="none" w:sz="0" w:space="0" w:color="auto"/>
            <w:right w:val="none" w:sz="0" w:space="0" w:color="auto"/>
          </w:divBdr>
        </w:div>
        <w:div w:id="2112780228">
          <w:marLeft w:val="0"/>
          <w:marRight w:val="0"/>
          <w:marTop w:val="0"/>
          <w:marBottom w:val="0"/>
          <w:divBdr>
            <w:top w:val="none" w:sz="0" w:space="0" w:color="auto"/>
            <w:left w:val="none" w:sz="0" w:space="0" w:color="auto"/>
            <w:bottom w:val="none" w:sz="0" w:space="0" w:color="auto"/>
            <w:right w:val="none" w:sz="0" w:space="0" w:color="auto"/>
          </w:divBdr>
        </w:div>
        <w:div w:id="920026540">
          <w:marLeft w:val="0"/>
          <w:marRight w:val="0"/>
          <w:marTop w:val="0"/>
          <w:marBottom w:val="0"/>
          <w:divBdr>
            <w:top w:val="none" w:sz="0" w:space="0" w:color="auto"/>
            <w:left w:val="none" w:sz="0" w:space="0" w:color="auto"/>
            <w:bottom w:val="none" w:sz="0" w:space="0" w:color="auto"/>
            <w:right w:val="none" w:sz="0" w:space="0" w:color="auto"/>
          </w:divBdr>
        </w:div>
        <w:div w:id="1762677245">
          <w:marLeft w:val="0"/>
          <w:marRight w:val="0"/>
          <w:marTop w:val="0"/>
          <w:marBottom w:val="0"/>
          <w:divBdr>
            <w:top w:val="none" w:sz="0" w:space="0" w:color="auto"/>
            <w:left w:val="none" w:sz="0" w:space="0" w:color="auto"/>
            <w:bottom w:val="none" w:sz="0" w:space="0" w:color="auto"/>
            <w:right w:val="none" w:sz="0" w:space="0" w:color="auto"/>
          </w:divBdr>
        </w:div>
        <w:div w:id="150484517">
          <w:marLeft w:val="0"/>
          <w:marRight w:val="0"/>
          <w:marTop w:val="0"/>
          <w:marBottom w:val="0"/>
          <w:divBdr>
            <w:top w:val="none" w:sz="0" w:space="0" w:color="auto"/>
            <w:left w:val="none" w:sz="0" w:space="0" w:color="auto"/>
            <w:bottom w:val="none" w:sz="0" w:space="0" w:color="auto"/>
            <w:right w:val="none" w:sz="0" w:space="0" w:color="auto"/>
          </w:divBdr>
        </w:div>
        <w:div w:id="1291009945">
          <w:marLeft w:val="0"/>
          <w:marRight w:val="0"/>
          <w:marTop w:val="0"/>
          <w:marBottom w:val="0"/>
          <w:divBdr>
            <w:top w:val="none" w:sz="0" w:space="0" w:color="auto"/>
            <w:left w:val="none" w:sz="0" w:space="0" w:color="auto"/>
            <w:bottom w:val="none" w:sz="0" w:space="0" w:color="auto"/>
            <w:right w:val="none" w:sz="0" w:space="0" w:color="auto"/>
          </w:divBdr>
        </w:div>
        <w:div w:id="2028480602">
          <w:marLeft w:val="0"/>
          <w:marRight w:val="0"/>
          <w:marTop w:val="0"/>
          <w:marBottom w:val="0"/>
          <w:divBdr>
            <w:top w:val="none" w:sz="0" w:space="0" w:color="auto"/>
            <w:left w:val="none" w:sz="0" w:space="0" w:color="auto"/>
            <w:bottom w:val="none" w:sz="0" w:space="0" w:color="auto"/>
            <w:right w:val="none" w:sz="0" w:space="0" w:color="auto"/>
          </w:divBdr>
        </w:div>
        <w:div w:id="597177128">
          <w:marLeft w:val="0"/>
          <w:marRight w:val="0"/>
          <w:marTop w:val="0"/>
          <w:marBottom w:val="0"/>
          <w:divBdr>
            <w:top w:val="none" w:sz="0" w:space="0" w:color="auto"/>
            <w:left w:val="none" w:sz="0" w:space="0" w:color="auto"/>
            <w:bottom w:val="none" w:sz="0" w:space="0" w:color="auto"/>
            <w:right w:val="none" w:sz="0" w:space="0" w:color="auto"/>
          </w:divBdr>
        </w:div>
        <w:div w:id="284585864">
          <w:marLeft w:val="0"/>
          <w:marRight w:val="0"/>
          <w:marTop w:val="0"/>
          <w:marBottom w:val="0"/>
          <w:divBdr>
            <w:top w:val="none" w:sz="0" w:space="0" w:color="auto"/>
            <w:left w:val="none" w:sz="0" w:space="0" w:color="auto"/>
            <w:bottom w:val="none" w:sz="0" w:space="0" w:color="auto"/>
            <w:right w:val="none" w:sz="0" w:space="0" w:color="auto"/>
          </w:divBdr>
        </w:div>
        <w:div w:id="1402823268">
          <w:marLeft w:val="0"/>
          <w:marRight w:val="0"/>
          <w:marTop w:val="0"/>
          <w:marBottom w:val="0"/>
          <w:divBdr>
            <w:top w:val="none" w:sz="0" w:space="0" w:color="auto"/>
            <w:left w:val="none" w:sz="0" w:space="0" w:color="auto"/>
            <w:bottom w:val="none" w:sz="0" w:space="0" w:color="auto"/>
            <w:right w:val="none" w:sz="0" w:space="0" w:color="auto"/>
          </w:divBdr>
        </w:div>
        <w:div w:id="1321084238">
          <w:marLeft w:val="0"/>
          <w:marRight w:val="0"/>
          <w:marTop w:val="0"/>
          <w:marBottom w:val="0"/>
          <w:divBdr>
            <w:top w:val="none" w:sz="0" w:space="0" w:color="auto"/>
            <w:left w:val="none" w:sz="0" w:space="0" w:color="auto"/>
            <w:bottom w:val="none" w:sz="0" w:space="0" w:color="auto"/>
            <w:right w:val="none" w:sz="0" w:space="0" w:color="auto"/>
          </w:divBdr>
        </w:div>
        <w:div w:id="701788764">
          <w:marLeft w:val="0"/>
          <w:marRight w:val="0"/>
          <w:marTop w:val="0"/>
          <w:marBottom w:val="0"/>
          <w:divBdr>
            <w:top w:val="none" w:sz="0" w:space="0" w:color="auto"/>
            <w:left w:val="none" w:sz="0" w:space="0" w:color="auto"/>
            <w:bottom w:val="none" w:sz="0" w:space="0" w:color="auto"/>
            <w:right w:val="none" w:sz="0" w:space="0" w:color="auto"/>
          </w:divBdr>
        </w:div>
        <w:div w:id="1576427059">
          <w:marLeft w:val="0"/>
          <w:marRight w:val="0"/>
          <w:marTop w:val="0"/>
          <w:marBottom w:val="0"/>
          <w:divBdr>
            <w:top w:val="none" w:sz="0" w:space="0" w:color="auto"/>
            <w:left w:val="none" w:sz="0" w:space="0" w:color="auto"/>
            <w:bottom w:val="none" w:sz="0" w:space="0" w:color="auto"/>
            <w:right w:val="none" w:sz="0" w:space="0" w:color="auto"/>
          </w:divBdr>
        </w:div>
        <w:div w:id="1782341308">
          <w:marLeft w:val="0"/>
          <w:marRight w:val="0"/>
          <w:marTop w:val="0"/>
          <w:marBottom w:val="0"/>
          <w:divBdr>
            <w:top w:val="none" w:sz="0" w:space="0" w:color="auto"/>
            <w:left w:val="none" w:sz="0" w:space="0" w:color="auto"/>
            <w:bottom w:val="none" w:sz="0" w:space="0" w:color="auto"/>
            <w:right w:val="none" w:sz="0" w:space="0" w:color="auto"/>
          </w:divBdr>
        </w:div>
        <w:div w:id="2025741588">
          <w:marLeft w:val="0"/>
          <w:marRight w:val="0"/>
          <w:marTop w:val="0"/>
          <w:marBottom w:val="0"/>
          <w:divBdr>
            <w:top w:val="none" w:sz="0" w:space="0" w:color="auto"/>
            <w:left w:val="none" w:sz="0" w:space="0" w:color="auto"/>
            <w:bottom w:val="none" w:sz="0" w:space="0" w:color="auto"/>
            <w:right w:val="none" w:sz="0" w:space="0" w:color="auto"/>
          </w:divBdr>
        </w:div>
        <w:div w:id="2023236183">
          <w:marLeft w:val="0"/>
          <w:marRight w:val="0"/>
          <w:marTop w:val="0"/>
          <w:marBottom w:val="0"/>
          <w:divBdr>
            <w:top w:val="none" w:sz="0" w:space="0" w:color="auto"/>
            <w:left w:val="none" w:sz="0" w:space="0" w:color="auto"/>
            <w:bottom w:val="none" w:sz="0" w:space="0" w:color="auto"/>
            <w:right w:val="none" w:sz="0" w:space="0" w:color="auto"/>
          </w:divBdr>
        </w:div>
        <w:div w:id="2004896156">
          <w:marLeft w:val="0"/>
          <w:marRight w:val="0"/>
          <w:marTop w:val="0"/>
          <w:marBottom w:val="0"/>
          <w:divBdr>
            <w:top w:val="none" w:sz="0" w:space="0" w:color="auto"/>
            <w:left w:val="none" w:sz="0" w:space="0" w:color="auto"/>
            <w:bottom w:val="none" w:sz="0" w:space="0" w:color="auto"/>
            <w:right w:val="none" w:sz="0" w:space="0" w:color="auto"/>
          </w:divBdr>
        </w:div>
        <w:div w:id="352727972">
          <w:marLeft w:val="0"/>
          <w:marRight w:val="0"/>
          <w:marTop w:val="0"/>
          <w:marBottom w:val="0"/>
          <w:divBdr>
            <w:top w:val="none" w:sz="0" w:space="0" w:color="auto"/>
            <w:left w:val="none" w:sz="0" w:space="0" w:color="auto"/>
            <w:bottom w:val="none" w:sz="0" w:space="0" w:color="auto"/>
            <w:right w:val="none" w:sz="0" w:space="0" w:color="auto"/>
          </w:divBdr>
        </w:div>
        <w:div w:id="1113288184">
          <w:marLeft w:val="0"/>
          <w:marRight w:val="0"/>
          <w:marTop w:val="0"/>
          <w:marBottom w:val="0"/>
          <w:divBdr>
            <w:top w:val="none" w:sz="0" w:space="0" w:color="auto"/>
            <w:left w:val="none" w:sz="0" w:space="0" w:color="auto"/>
            <w:bottom w:val="none" w:sz="0" w:space="0" w:color="auto"/>
            <w:right w:val="none" w:sz="0" w:space="0" w:color="auto"/>
          </w:divBdr>
        </w:div>
        <w:div w:id="1673990860">
          <w:marLeft w:val="0"/>
          <w:marRight w:val="0"/>
          <w:marTop w:val="0"/>
          <w:marBottom w:val="0"/>
          <w:divBdr>
            <w:top w:val="none" w:sz="0" w:space="0" w:color="auto"/>
            <w:left w:val="none" w:sz="0" w:space="0" w:color="auto"/>
            <w:bottom w:val="none" w:sz="0" w:space="0" w:color="auto"/>
            <w:right w:val="none" w:sz="0" w:space="0" w:color="auto"/>
          </w:divBdr>
        </w:div>
        <w:div w:id="692389173">
          <w:marLeft w:val="0"/>
          <w:marRight w:val="0"/>
          <w:marTop w:val="0"/>
          <w:marBottom w:val="0"/>
          <w:divBdr>
            <w:top w:val="none" w:sz="0" w:space="0" w:color="auto"/>
            <w:left w:val="none" w:sz="0" w:space="0" w:color="auto"/>
            <w:bottom w:val="none" w:sz="0" w:space="0" w:color="auto"/>
            <w:right w:val="none" w:sz="0" w:space="0" w:color="auto"/>
          </w:divBdr>
        </w:div>
        <w:div w:id="1117216264">
          <w:marLeft w:val="0"/>
          <w:marRight w:val="0"/>
          <w:marTop w:val="0"/>
          <w:marBottom w:val="0"/>
          <w:divBdr>
            <w:top w:val="none" w:sz="0" w:space="0" w:color="auto"/>
            <w:left w:val="none" w:sz="0" w:space="0" w:color="auto"/>
            <w:bottom w:val="none" w:sz="0" w:space="0" w:color="auto"/>
            <w:right w:val="none" w:sz="0" w:space="0" w:color="auto"/>
          </w:divBdr>
        </w:div>
        <w:div w:id="1793865724">
          <w:marLeft w:val="0"/>
          <w:marRight w:val="0"/>
          <w:marTop w:val="0"/>
          <w:marBottom w:val="0"/>
          <w:divBdr>
            <w:top w:val="none" w:sz="0" w:space="0" w:color="auto"/>
            <w:left w:val="none" w:sz="0" w:space="0" w:color="auto"/>
            <w:bottom w:val="none" w:sz="0" w:space="0" w:color="auto"/>
            <w:right w:val="none" w:sz="0" w:space="0" w:color="auto"/>
          </w:divBdr>
        </w:div>
        <w:div w:id="1317606240">
          <w:marLeft w:val="0"/>
          <w:marRight w:val="0"/>
          <w:marTop w:val="0"/>
          <w:marBottom w:val="0"/>
          <w:divBdr>
            <w:top w:val="none" w:sz="0" w:space="0" w:color="auto"/>
            <w:left w:val="none" w:sz="0" w:space="0" w:color="auto"/>
            <w:bottom w:val="none" w:sz="0" w:space="0" w:color="auto"/>
            <w:right w:val="none" w:sz="0" w:space="0" w:color="auto"/>
          </w:divBdr>
        </w:div>
        <w:div w:id="1491746656">
          <w:marLeft w:val="0"/>
          <w:marRight w:val="0"/>
          <w:marTop w:val="0"/>
          <w:marBottom w:val="0"/>
          <w:divBdr>
            <w:top w:val="none" w:sz="0" w:space="0" w:color="auto"/>
            <w:left w:val="none" w:sz="0" w:space="0" w:color="auto"/>
            <w:bottom w:val="none" w:sz="0" w:space="0" w:color="auto"/>
            <w:right w:val="none" w:sz="0" w:space="0" w:color="auto"/>
          </w:divBdr>
        </w:div>
        <w:div w:id="1509910151">
          <w:marLeft w:val="0"/>
          <w:marRight w:val="0"/>
          <w:marTop w:val="0"/>
          <w:marBottom w:val="0"/>
          <w:divBdr>
            <w:top w:val="none" w:sz="0" w:space="0" w:color="auto"/>
            <w:left w:val="none" w:sz="0" w:space="0" w:color="auto"/>
            <w:bottom w:val="none" w:sz="0" w:space="0" w:color="auto"/>
            <w:right w:val="none" w:sz="0" w:space="0" w:color="auto"/>
          </w:divBdr>
        </w:div>
        <w:div w:id="1940718209">
          <w:marLeft w:val="0"/>
          <w:marRight w:val="0"/>
          <w:marTop w:val="0"/>
          <w:marBottom w:val="0"/>
          <w:divBdr>
            <w:top w:val="none" w:sz="0" w:space="0" w:color="auto"/>
            <w:left w:val="none" w:sz="0" w:space="0" w:color="auto"/>
            <w:bottom w:val="none" w:sz="0" w:space="0" w:color="auto"/>
            <w:right w:val="none" w:sz="0" w:space="0" w:color="auto"/>
          </w:divBdr>
        </w:div>
        <w:div w:id="571742568">
          <w:marLeft w:val="0"/>
          <w:marRight w:val="0"/>
          <w:marTop w:val="0"/>
          <w:marBottom w:val="0"/>
          <w:divBdr>
            <w:top w:val="none" w:sz="0" w:space="0" w:color="auto"/>
            <w:left w:val="none" w:sz="0" w:space="0" w:color="auto"/>
            <w:bottom w:val="none" w:sz="0" w:space="0" w:color="auto"/>
            <w:right w:val="none" w:sz="0" w:space="0" w:color="auto"/>
          </w:divBdr>
        </w:div>
        <w:div w:id="715130423">
          <w:marLeft w:val="0"/>
          <w:marRight w:val="0"/>
          <w:marTop w:val="0"/>
          <w:marBottom w:val="0"/>
          <w:divBdr>
            <w:top w:val="none" w:sz="0" w:space="0" w:color="auto"/>
            <w:left w:val="none" w:sz="0" w:space="0" w:color="auto"/>
            <w:bottom w:val="none" w:sz="0" w:space="0" w:color="auto"/>
            <w:right w:val="none" w:sz="0" w:space="0" w:color="auto"/>
          </w:divBdr>
        </w:div>
        <w:div w:id="1897860378">
          <w:marLeft w:val="0"/>
          <w:marRight w:val="0"/>
          <w:marTop w:val="0"/>
          <w:marBottom w:val="0"/>
          <w:divBdr>
            <w:top w:val="none" w:sz="0" w:space="0" w:color="auto"/>
            <w:left w:val="none" w:sz="0" w:space="0" w:color="auto"/>
            <w:bottom w:val="none" w:sz="0" w:space="0" w:color="auto"/>
            <w:right w:val="none" w:sz="0" w:space="0" w:color="auto"/>
          </w:divBdr>
        </w:div>
        <w:div w:id="948901574">
          <w:marLeft w:val="0"/>
          <w:marRight w:val="0"/>
          <w:marTop w:val="0"/>
          <w:marBottom w:val="0"/>
          <w:divBdr>
            <w:top w:val="none" w:sz="0" w:space="0" w:color="auto"/>
            <w:left w:val="none" w:sz="0" w:space="0" w:color="auto"/>
            <w:bottom w:val="none" w:sz="0" w:space="0" w:color="auto"/>
            <w:right w:val="none" w:sz="0" w:space="0" w:color="auto"/>
          </w:divBdr>
        </w:div>
        <w:div w:id="631205153">
          <w:marLeft w:val="0"/>
          <w:marRight w:val="0"/>
          <w:marTop w:val="0"/>
          <w:marBottom w:val="0"/>
          <w:divBdr>
            <w:top w:val="none" w:sz="0" w:space="0" w:color="auto"/>
            <w:left w:val="none" w:sz="0" w:space="0" w:color="auto"/>
            <w:bottom w:val="none" w:sz="0" w:space="0" w:color="auto"/>
            <w:right w:val="none" w:sz="0" w:space="0" w:color="auto"/>
          </w:divBdr>
        </w:div>
        <w:div w:id="1155612091">
          <w:marLeft w:val="0"/>
          <w:marRight w:val="0"/>
          <w:marTop w:val="0"/>
          <w:marBottom w:val="0"/>
          <w:divBdr>
            <w:top w:val="none" w:sz="0" w:space="0" w:color="auto"/>
            <w:left w:val="none" w:sz="0" w:space="0" w:color="auto"/>
            <w:bottom w:val="none" w:sz="0" w:space="0" w:color="auto"/>
            <w:right w:val="none" w:sz="0" w:space="0" w:color="auto"/>
          </w:divBdr>
        </w:div>
        <w:div w:id="1021319221">
          <w:marLeft w:val="0"/>
          <w:marRight w:val="0"/>
          <w:marTop w:val="0"/>
          <w:marBottom w:val="0"/>
          <w:divBdr>
            <w:top w:val="none" w:sz="0" w:space="0" w:color="auto"/>
            <w:left w:val="none" w:sz="0" w:space="0" w:color="auto"/>
            <w:bottom w:val="none" w:sz="0" w:space="0" w:color="auto"/>
            <w:right w:val="none" w:sz="0" w:space="0" w:color="auto"/>
          </w:divBdr>
        </w:div>
        <w:div w:id="1144783679">
          <w:marLeft w:val="0"/>
          <w:marRight w:val="0"/>
          <w:marTop w:val="0"/>
          <w:marBottom w:val="0"/>
          <w:divBdr>
            <w:top w:val="none" w:sz="0" w:space="0" w:color="auto"/>
            <w:left w:val="none" w:sz="0" w:space="0" w:color="auto"/>
            <w:bottom w:val="none" w:sz="0" w:space="0" w:color="auto"/>
            <w:right w:val="none" w:sz="0" w:space="0" w:color="auto"/>
          </w:divBdr>
        </w:div>
        <w:div w:id="173230678">
          <w:marLeft w:val="0"/>
          <w:marRight w:val="0"/>
          <w:marTop w:val="0"/>
          <w:marBottom w:val="0"/>
          <w:divBdr>
            <w:top w:val="none" w:sz="0" w:space="0" w:color="auto"/>
            <w:left w:val="none" w:sz="0" w:space="0" w:color="auto"/>
            <w:bottom w:val="none" w:sz="0" w:space="0" w:color="auto"/>
            <w:right w:val="none" w:sz="0" w:space="0" w:color="auto"/>
          </w:divBdr>
        </w:div>
        <w:div w:id="1405488229">
          <w:marLeft w:val="0"/>
          <w:marRight w:val="0"/>
          <w:marTop w:val="0"/>
          <w:marBottom w:val="0"/>
          <w:divBdr>
            <w:top w:val="none" w:sz="0" w:space="0" w:color="auto"/>
            <w:left w:val="none" w:sz="0" w:space="0" w:color="auto"/>
            <w:bottom w:val="none" w:sz="0" w:space="0" w:color="auto"/>
            <w:right w:val="none" w:sz="0" w:space="0" w:color="auto"/>
          </w:divBdr>
        </w:div>
        <w:div w:id="399714025">
          <w:marLeft w:val="0"/>
          <w:marRight w:val="0"/>
          <w:marTop w:val="0"/>
          <w:marBottom w:val="0"/>
          <w:divBdr>
            <w:top w:val="none" w:sz="0" w:space="0" w:color="auto"/>
            <w:left w:val="none" w:sz="0" w:space="0" w:color="auto"/>
            <w:bottom w:val="none" w:sz="0" w:space="0" w:color="auto"/>
            <w:right w:val="none" w:sz="0" w:space="0" w:color="auto"/>
          </w:divBdr>
        </w:div>
        <w:div w:id="1248003224">
          <w:marLeft w:val="0"/>
          <w:marRight w:val="0"/>
          <w:marTop w:val="0"/>
          <w:marBottom w:val="0"/>
          <w:divBdr>
            <w:top w:val="none" w:sz="0" w:space="0" w:color="auto"/>
            <w:left w:val="none" w:sz="0" w:space="0" w:color="auto"/>
            <w:bottom w:val="none" w:sz="0" w:space="0" w:color="auto"/>
            <w:right w:val="none" w:sz="0" w:space="0" w:color="auto"/>
          </w:divBdr>
        </w:div>
        <w:div w:id="1240864926">
          <w:marLeft w:val="0"/>
          <w:marRight w:val="0"/>
          <w:marTop w:val="0"/>
          <w:marBottom w:val="0"/>
          <w:divBdr>
            <w:top w:val="none" w:sz="0" w:space="0" w:color="auto"/>
            <w:left w:val="none" w:sz="0" w:space="0" w:color="auto"/>
            <w:bottom w:val="none" w:sz="0" w:space="0" w:color="auto"/>
            <w:right w:val="none" w:sz="0" w:space="0" w:color="auto"/>
          </w:divBdr>
        </w:div>
        <w:div w:id="7828822">
          <w:marLeft w:val="0"/>
          <w:marRight w:val="0"/>
          <w:marTop w:val="0"/>
          <w:marBottom w:val="0"/>
          <w:divBdr>
            <w:top w:val="none" w:sz="0" w:space="0" w:color="auto"/>
            <w:left w:val="none" w:sz="0" w:space="0" w:color="auto"/>
            <w:bottom w:val="none" w:sz="0" w:space="0" w:color="auto"/>
            <w:right w:val="none" w:sz="0" w:space="0" w:color="auto"/>
          </w:divBdr>
        </w:div>
        <w:div w:id="137109711">
          <w:marLeft w:val="0"/>
          <w:marRight w:val="0"/>
          <w:marTop w:val="0"/>
          <w:marBottom w:val="0"/>
          <w:divBdr>
            <w:top w:val="none" w:sz="0" w:space="0" w:color="auto"/>
            <w:left w:val="none" w:sz="0" w:space="0" w:color="auto"/>
            <w:bottom w:val="none" w:sz="0" w:space="0" w:color="auto"/>
            <w:right w:val="none" w:sz="0" w:space="0" w:color="auto"/>
          </w:divBdr>
        </w:div>
        <w:div w:id="892038632">
          <w:marLeft w:val="0"/>
          <w:marRight w:val="0"/>
          <w:marTop w:val="0"/>
          <w:marBottom w:val="0"/>
          <w:divBdr>
            <w:top w:val="none" w:sz="0" w:space="0" w:color="auto"/>
            <w:left w:val="none" w:sz="0" w:space="0" w:color="auto"/>
            <w:bottom w:val="none" w:sz="0" w:space="0" w:color="auto"/>
            <w:right w:val="none" w:sz="0" w:space="0" w:color="auto"/>
          </w:divBdr>
        </w:div>
        <w:div w:id="2138646542">
          <w:marLeft w:val="0"/>
          <w:marRight w:val="0"/>
          <w:marTop w:val="0"/>
          <w:marBottom w:val="0"/>
          <w:divBdr>
            <w:top w:val="none" w:sz="0" w:space="0" w:color="auto"/>
            <w:left w:val="none" w:sz="0" w:space="0" w:color="auto"/>
            <w:bottom w:val="none" w:sz="0" w:space="0" w:color="auto"/>
            <w:right w:val="none" w:sz="0" w:space="0" w:color="auto"/>
          </w:divBdr>
        </w:div>
      </w:divsChild>
    </w:div>
    <w:div w:id="663316991">
      <w:bodyDiv w:val="1"/>
      <w:marLeft w:val="0"/>
      <w:marRight w:val="0"/>
      <w:marTop w:val="0"/>
      <w:marBottom w:val="0"/>
      <w:divBdr>
        <w:top w:val="none" w:sz="0" w:space="0" w:color="auto"/>
        <w:left w:val="none" w:sz="0" w:space="0" w:color="auto"/>
        <w:bottom w:val="none" w:sz="0" w:space="0" w:color="auto"/>
        <w:right w:val="none" w:sz="0" w:space="0" w:color="auto"/>
      </w:divBdr>
      <w:divsChild>
        <w:div w:id="497812399">
          <w:marLeft w:val="0"/>
          <w:marRight w:val="0"/>
          <w:marTop w:val="0"/>
          <w:marBottom w:val="0"/>
          <w:divBdr>
            <w:top w:val="none" w:sz="0" w:space="0" w:color="auto"/>
            <w:left w:val="none" w:sz="0" w:space="0" w:color="auto"/>
            <w:bottom w:val="none" w:sz="0" w:space="0" w:color="auto"/>
            <w:right w:val="none" w:sz="0" w:space="0" w:color="auto"/>
          </w:divBdr>
        </w:div>
        <w:div w:id="1373731777">
          <w:marLeft w:val="0"/>
          <w:marRight w:val="0"/>
          <w:marTop w:val="0"/>
          <w:marBottom w:val="0"/>
          <w:divBdr>
            <w:top w:val="none" w:sz="0" w:space="0" w:color="auto"/>
            <w:left w:val="none" w:sz="0" w:space="0" w:color="auto"/>
            <w:bottom w:val="none" w:sz="0" w:space="0" w:color="auto"/>
            <w:right w:val="none" w:sz="0" w:space="0" w:color="auto"/>
          </w:divBdr>
        </w:div>
        <w:div w:id="1117944449">
          <w:marLeft w:val="0"/>
          <w:marRight w:val="0"/>
          <w:marTop w:val="0"/>
          <w:marBottom w:val="0"/>
          <w:divBdr>
            <w:top w:val="none" w:sz="0" w:space="0" w:color="auto"/>
            <w:left w:val="none" w:sz="0" w:space="0" w:color="auto"/>
            <w:bottom w:val="none" w:sz="0" w:space="0" w:color="auto"/>
            <w:right w:val="none" w:sz="0" w:space="0" w:color="auto"/>
          </w:divBdr>
        </w:div>
        <w:div w:id="1095905171">
          <w:marLeft w:val="0"/>
          <w:marRight w:val="0"/>
          <w:marTop w:val="0"/>
          <w:marBottom w:val="0"/>
          <w:divBdr>
            <w:top w:val="none" w:sz="0" w:space="0" w:color="auto"/>
            <w:left w:val="none" w:sz="0" w:space="0" w:color="auto"/>
            <w:bottom w:val="none" w:sz="0" w:space="0" w:color="auto"/>
            <w:right w:val="none" w:sz="0" w:space="0" w:color="auto"/>
          </w:divBdr>
        </w:div>
        <w:div w:id="595676164">
          <w:marLeft w:val="0"/>
          <w:marRight w:val="0"/>
          <w:marTop w:val="0"/>
          <w:marBottom w:val="0"/>
          <w:divBdr>
            <w:top w:val="none" w:sz="0" w:space="0" w:color="auto"/>
            <w:left w:val="none" w:sz="0" w:space="0" w:color="auto"/>
            <w:bottom w:val="none" w:sz="0" w:space="0" w:color="auto"/>
            <w:right w:val="none" w:sz="0" w:space="0" w:color="auto"/>
          </w:divBdr>
        </w:div>
        <w:div w:id="1361590681">
          <w:marLeft w:val="0"/>
          <w:marRight w:val="0"/>
          <w:marTop w:val="0"/>
          <w:marBottom w:val="0"/>
          <w:divBdr>
            <w:top w:val="none" w:sz="0" w:space="0" w:color="auto"/>
            <w:left w:val="none" w:sz="0" w:space="0" w:color="auto"/>
            <w:bottom w:val="none" w:sz="0" w:space="0" w:color="auto"/>
            <w:right w:val="none" w:sz="0" w:space="0" w:color="auto"/>
          </w:divBdr>
        </w:div>
        <w:div w:id="1002706742">
          <w:marLeft w:val="0"/>
          <w:marRight w:val="0"/>
          <w:marTop w:val="0"/>
          <w:marBottom w:val="0"/>
          <w:divBdr>
            <w:top w:val="none" w:sz="0" w:space="0" w:color="auto"/>
            <w:left w:val="none" w:sz="0" w:space="0" w:color="auto"/>
            <w:bottom w:val="none" w:sz="0" w:space="0" w:color="auto"/>
            <w:right w:val="none" w:sz="0" w:space="0" w:color="auto"/>
          </w:divBdr>
        </w:div>
        <w:div w:id="1859347969">
          <w:marLeft w:val="0"/>
          <w:marRight w:val="0"/>
          <w:marTop w:val="0"/>
          <w:marBottom w:val="0"/>
          <w:divBdr>
            <w:top w:val="none" w:sz="0" w:space="0" w:color="auto"/>
            <w:left w:val="none" w:sz="0" w:space="0" w:color="auto"/>
            <w:bottom w:val="none" w:sz="0" w:space="0" w:color="auto"/>
            <w:right w:val="none" w:sz="0" w:space="0" w:color="auto"/>
          </w:divBdr>
        </w:div>
        <w:div w:id="1334797341">
          <w:marLeft w:val="0"/>
          <w:marRight w:val="0"/>
          <w:marTop w:val="0"/>
          <w:marBottom w:val="0"/>
          <w:divBdr>
            <w:top w:val="none" w:sz="0" w:space="0" w:color="auto"/>
            <w:left w:val="none" w:sz="0" w:space="0" w:color="auto"/>
            <w:bottom w:val="none" w:sz="0" w:space="0" w:color="auto"/>
            <w:right w:val="none" w:sz="0" w:space="0" w:color="auto"/>
          </w:divBdr>
        </w:div>
        <w:div w:id="1166436950">
          <w:marLeft w:val="0"/>
          <w:marRight w:val="0"/>
          <w:marTop w:val="0"/>
          <w:marBottom w:val="0"/>
          <w:divBdr>
            <w:top w:val="none" w:sz="0" w:space="0" w:color="auto"/>
            <w:left w:val="none" w:sz="0" w:space="0" w:color="auto"/>
            <w:bottom w:val="none" w:sz="0" w:space="0" w:color="auto"/>
            <w:right w:val="none" w:sz="0" w:space="0" w:color="auto"/>
          </w:divBdr>
        </w:div>
        <w:div w:id="530343216">
          <w:marLeft w:val="0"/>
          <w:marRight w:val="0"/>
          <w:marTop w:val="0"/>
          <w:marBottom w:val="0"/>
          <w:divBdr>
            <w:top w:val="none" w:sz="0" w:space="0" w:color="auto"/>
            <w:left w:val="none" w:sz="0" w:space="0" w:color="auto"/>
            <w:bottom w:val="none" w:sz="0" w:space="0" w:color="auto"/>
            <w:right w:val="none" w:sz="0" w:space="0" w:color="auto"/>
          </w:divBdr>
        </w:div>
        <w:div w:id="7952620">
          <w:marLeft w:val="0"/>
          <w:marRight w:val="0"/>
          <w:marTop w:val="0"/>
          <w:marBottom w:val="0"/>
          <w:divBdr>
            <w:top w:val="none" w:sz="0" w:space="0" w:color="auto"/>
            <w:left w:val="none" w:sz="0" w:space="0" w:color="auto"/>
            <w:bottom w:val="none" w:sz="0" w:space="0" w:color="auto"/>
            <w:right w:val="none" w:sz="0" w:space="0" w:color="auto"/>
          </w:divBdr>
        </w:div>
        <w:div w:id="1857770762">
          <w:marLeft w:val="0"/>
          <w:marRight w:val="0"/>
          <w:marTop w:val="0"/>
          <w:marBottom w:val="0"/>
          <w:divBdr>
            <w:top w:val="none" w:sz="0" w:space="0" w:color="auto"/>
            <w:left w:val="none" w:sz="0" w:space="0" w:color="auto"/>
            <w:bottom w:val="none" w:sz="0" w:space="0" w:color="auto"/>
            <w:right w:val="none" w:sz="0" w:space="0" w:color="auto"/>
          </w:divBdr>
        </w:div>
        <w:div w:id="1907257606">
          <w:marLeft w:val="0"/>
          <w:marRight w:val="0"/>
          <w:marTop w:val="0"/>
          <w:marBottom w:val="0"/>
          <w:divBdr>
            <w:top w:val="none" w:sz="0" w:space="0" w:color="auto"/>
            <w:left w:val="none" w:sz="0" w:space="0" w:color="auto"/>
            <w:bottom w:val="none" w:sz="0" w:space="0" w:color="auto"/>
            <w:right w:val="none" w:sz="0" w:space="0" w:color="auto"/>
          </w:divBdr>
        </w:div>
        <w:div w:id="539974527">
          <w:marLeft w:val="0"/>
          <w:marRight w:val="0"/>
          <w:marTop w:val="0"/>
          <w:marBottom w:val="0"/>
          <w:divBdr>
            <w:top w:val="none" w:sz="0" w:space="0" w:color="auto"/>
            <w:left w:val="none" w:sz="0" w:space="0" w:color="auto"/>
            <w:bottom w:val="none" w:sz="0" w:space="0" w:color="auto"/>
            <w:right w:val="none" w:sz="0" w:space="0" w:color="auto"/>
          </w:divBdr>
        </w:div>
        <w:div w:id="1149053901">
          <w:marLeft w:val="0"/>
          <w:marRight w:val="0"/>
          <w:marTop w:val="0"/>
          <w:marBottom w:val="0"/>
          <w:divBdr>
            <w:top w:val="none" w:sz="0" w:space="0" w:color="auto"/>
            <w:left w:val="none" w:sz="0" w:space="0" w:color="auto"/>
            <w:bottom w:val="none" w:sz="0" w:space="0" w:color="auto"/>
            <w:right w:val="none" w:sz="0" w:space="0" w:color="auto"/>
          </w:divBdr>
        </w:div>
        <w:div w:id="1567297810">
          <w:marLeft w:val="0"/>
          <w:marRight w:val="0"/>
          <w:marTop w:val="0"/>
          <w:marBottom w:val="0"/>
          <w:divBdr>
            <w:top w:val="none" w:sz="0" w:space="0" w:color="auto"/>
            <w:left w:val="none" w:sz="0" w:space="0" w:color="auto"/>
            <w:bottom w:val="none" w:sz="0" w:space="0" w:color="auto"/>
            <w:right w:val="none" w:sz="0" w:space="0" w:color="auto"/>
          </w:divBdr>
        </w:div>
        <w:div w:id="2001427506">
          <w:marLeft w:val="0"/>
          <w:marRight w:val="0"/>
          <w:marTop w:val="0"/>
          <w:marBottom w:val="0"/>
          <w:divBdr>
            <w:top w:val="none" w:sz="0" w:space="0" w:color="auto"/>
            <w:left w:val="none" w:sz="0" w:space="0" w:color="auto"/>
            <w:bottom w:val="none" w:sz="0" w:space="0" w:color="auto"/>
            <w:right w:val="none" w:sz="0" w:space="0" w:color="auto"/>
          </w:divBdr>
        </w:div>
        <w:div w:id="214976729">
          <w:marLeft w:val="0"/>
          <w:marRight w:val="0"/>
          <w:marTop w:val="0"/>
          <w:marBottom w:val="0"/>
          <w:divBdr>
            <w:top w:val="none" w:sz="0" w:space="0" w:color="auto"/>
            <w:left w:val="none" w:sz="0" w:space="0" w:color="auto"/>
            <w:bottom w:val="none" w:sz="0" w:space="0" w:color="auto"/>
            <w:right w:val="none" w:sz="0" w:space="0" w:color="auto"/>
          </w:divBdr>
        </w:div>
        <w:div w:id="936863682">
          <w:marLeft w:val="0"/>
          <w:marRight w:val="0"/>
          <w:marTop w:val="0"/>
          <w:marBottom w:val="0"/>
          <w:divBdr>
            <w:top w:val="none" w:sz="0" w:space="0" w:color="auto"/>
            <w:left w:val="none" w:sz="0" w:space="0" w:color="auto"/>
            <w:bottom w:val="none" w:sz="0" w:space="0" w:color="auto"/>
            <w:right w:val="none" w:sz="0" w:space="0" w:color="auto"/>
          </w:divBdr>
        </w:div>
        <w:div w:id="812941290">
          <w:marLeft w:val="0"/>
          <w:marRight w:val="0"/>
          <w:marTop w:val="0"/>
          <w:marBottom w:val="0"/>
          <w:divBdr>
            <w:top w:val="none" w:sz="0" w:space="0" w:color="auto"/>
            <w:left w:val="none" w:sz="0" w:space="0" w:color="auto"/>
            <w:bottom w:val="none" w:sz="0" w:space="0" w:color="auto"/>
            <w:right w:val="none" w:sz="0" w:space="0" w:color="auto"/>
          </w:divBdr>
        </w:div>
        <w:div w:id="1518886760">
          <w:marLeft w:val="0"/>
          <w:marRight w:val="0"/>
          <w:marTop w:val="0"/>
          <w:marBottom w:val="0"/>
          <w:divBdr>
            <w:top w:val="none" w:sz="0" w:space="0" w:color="auto"/>
            <w:left w:val="none" w:sz="0" w:space="0" w:color="auto"/>
            <w:bottom w:val="none" w:sz="0" w:space="0" w:color="auto"/>
            <w:right w:val="none" w:sz="0" w:space="0" w:color="auto"/>
          </w:divBdr>
        </w:div>
        <w:div w:id="974220890">
          <w:marLeft w:val="0"/>
          <w:marRight w:val="0"/>
          <w:marTop w:val="0"/>
          <w:marBottom w:val="0"/>
          <w:divBdr>
            <w:top w:val="none" w:sz="0" w:space="0" w:color="auto"/>
            <w:left w:val="none" w:sz="0" w:space="0" w:color="auto"/>
            <w:bottom w:val="none" w:sz="0" w:space="0" w:color="auto"/>
            <w:right w:val="none" w:sz="0" w:space="0" w:color="auto"/>
          </w:divBdr>
        </w:div>
        <w:div w:id="654770229">
          <w:marLeft w:val="0"/>
          <w:marRight w:val="0"/>
          <w:marTop w:val="0"/>
          <w:marBottom w:val="0"/>
          <w:divBdr>
            <w:top w:val="none" w:sz="0" w:space="0" w:color="auto"/>
            <w:left w:val="none" w:sz="0" w:space="0" w:color="auto"/>
            <w:bottom w:val="none" w:sz="0" w:space="0" w:color="auto"/>
            <w:right w:val="none" w:sz="0" w:space="0" w:color="auto"/>
          </w:divBdr>
        </w:div>
        <w:div w:id="73863797">
          <w:marLeft w:val="0"/>
          <w:marRight w:val="0"/>
          <w:marTop w:val="0"/>
          <w:marBottom w:val="0"/>
          <w:divBdr>
            <w:top w:val="none" w:sz="0" w:space="0" w:color="auto"/>
            <w:left w:val="none" w:sz="0" w:space="0" w:color="auto"/>
            <w:bottom w:val="none" w:sz="0" w:space="0" w:color="auto"/>
            <w:right w:val="none" w:sz="0" w:space="0" w:color="auto"/>
          </w:divBdr>
        </w:div>
        <w:div w:id="781724082">
          <w:marLeft w:val="0"/>
          <w:marRight w:val="0"/>
          <w:marTop w:val="0"/>
          <w:marBottom w:val="0"/>
          <w:divBdr>
            <w:top w:val="none" w:sz="0" w:space="0" w:color="auto"/>
            <w:left w:val="none" w:sz="0" w:space="0" w:color="auto"/>
            <w:bottom w:val="none" w:sz="0" w:space="0" w:color="auto"/>
            <w:right w:val="none" w:sz="0" w:space="0" w:color="auto"/>
          </w:divBdr>
        </w:div>
        <w:div w:id="460615467">
          <w:marLeft w:val="0"/>
          <w:marRight w:val="0"/>
          <w:marTop w:val="0"/>
          <w:marBottom w:val="0"/>
          <w:divBdr>
            <w:top w:val="none" w:sz="0" w:space="0" w:color="auto"/>
            <w:left w:val="none" w:sz="0" w:space="0" w:color="auto"/>
            <w:bottom w:val="none" w:sz="0" w:space="0" w:color="auto"/>
            <w:right w:val="none" w:sz="0" w:space="0" w:color="auto"/>
          </w:divBdr>
        </w:div>
        <w:div w:id="1782065224">
          <w:marLeft w:val="0"/>
          <w:marRight w:val="0"/>
          <w:marTop w:val="0"/>
          <w:marBottom w:val="0"/>
          <w:divBdr>
            <w:top w:val="none" w:sz="0" w:space="0" w:color="auto"/>
            <w:left w:val="none" w:sz="0" w:space="0" w:color="auto"/>
            <w:bottom w:val="none" w:sz="0" w:space="0" w:color="auto"/>
            <w:right w:val="none" w:sz="0" w:space="0" w:color="auto"/>
          </w:divBdr>
        </w:div>
        <w:div w:id="1825004821">
          <w:marLeft w:val="0"/>
          <w:marRight w:val="0"/>
          <w:marTop w:val="0"/>
          <w:marBottom w:val="0"/>
          <w:divBdr>
            <w:top w:val="none" w:sz="0" w:space="0" w:color="auto"/>
            <w:left w:val="none" w:sz="0" w:space="0" w:color="auto"/>
            <w:bottom w:val="none" w:sz="0" w:space="0" w:color="auto"/>
            <w:right w:val="none" w:sz="0" w:space="0" w:color="auto"/>
          </w:divBdr>
        </w:div>
        <w:div w:id="14120885">
          <w:marLeft w:val="0"/>
          <w:marRight w:val="0"/>
          <w:marTop w:val="0"/>
          <w:marBottom w:val="0"/>
          <w:divBdr>
            <w:top w:val="none" w:sz="0" w:space="0" w:color="auto"/>
            <w:left w:val="none" w:sz="0" w:space="0" w:color="auto"/>
            <w:bottom w:val="none" w:sz="0" w:space="0" w:color="auto"/>
            <w:right w:val="none" w:sz="0" w:space="0" w:color="auto"/>
          </w:divBdr>
        </w:div>
        <w:div w:id="2070222558">
          <w:marLeft w:val="0"/>
          <w:marRight w:val="0"/>
          <w:marTop w:val="0"/>
          <w:marBottom w:val="0"/>
          <w:divBdr>
            <w:top w:val="none" w:sz="0" w:space="0" w:color="auto"/>
            <w:left w:val="none" w:sz="0" w:space="0" w:color="auto"/>
            <w:bottom w:val="none" w:sz="0" w:space="0" w:color="auto"/>
            <w:right w:val="none" w:sz="0" w:space="0" w:color="auto"/>
          </w:divBdr>
        </w:div>
        <w:div w:id="1484272553">
          <w:marLeft w:val="0"/>
          <w:marRight w:val="0"/>
          <w:marTop w:val="0"/>
          <w:marBottom w:val="0"/>
          <w:divBdr>
            <w:top w:val="none" w:sz="0" w:space="0" w:color="auto"/>
            <w:left w:val="none" w:sz="0" w:space="0" w:color="auto"/>
            <w:bottom w:val="none" w:sz="0" w:space="0" w:color="auto"/>
            <w:right w:val="none" w:sz="0" w:space="0" w:color="auto"/>
          </w:divBdr>
        </w:div>
        <w:div w:id="1844978408">
          <w:marLeft w:val="0"/>
          <w:marRight w:val="0"/>
          <w:marTop w:val="0"/>
          <w:marBottom w:val="0"/>
          <w:divBdr>
            <w:top w:val="none" w:sz="0" w:space="0" w:color="auto"/>
            <w:left w:val="none" w:sz="0" w:space="0" w:color="auto"/>
            <w:bottom w:val="none" w:sz="0" w:space="0" w:color="auto"/>
            <w:right w:val="none" w:sz="0" w:space="0" w:color="auto"/>
          </w:divBdr>
        </w:div>
        <w:div w:id="687873506">
          <w:marLeft w:val="0"/>
          <w:marRight w:val="0"/>
          <w:marTop w:val="0"/>
          <w:marBottom w:val="0"/>
          <w:divBdr>
            <w:top w:val="none" w:sz="0" w:space="0" w:color="auto"/>
            <w:left w:val="none" w:sz="0" w:space="0" w:color="auto"/>
            <w:bottom w:val="none" w:sz="0" w:space="0" w:color="auto"/>
            <w:right w:val="none" w:sz="0" w:space="0" w:color="auto"/>
          </w:divBdr>
        </w:div>
        <w:div w:id="1962879878">
          <w:marLeft w:val="0"/>
          <w:marRight w:val="0"/>
          <w:marTop w:val="0"/>
          <w:marBottom w:val="0"/>
          <w:divBdr>
            <w:top w:val="none" w:sz="0" w:space="0" w:color="auto"/>
            <w:left w:val="none" w:sz="0" w:space="0" w:color="auto"/>
            <w:bottom w:val="none" w:sz="0" w:space="0" w:color="auto"/>
            <w:right w:val="none" w:sz="0" w:space="0" w:color="auto"/>
          </w:divBdr>
        </w:div>
        <w:div w:id="1380667084">
          <w:marLeft w:val="0"/>
          <w:marRight w:val="0"/>
          <w:marTop w:val="0"/>
          <w:marBottom w:val="0"/>
          <w:divBdr>
            <w:top w:val="none" w:sz="0" w:space="0" w:color="auto"/>
            <w:left w:val="none" w:sz="0" w:space="0" w:color="auto"/>
            <w:bottom w:val="none" w:sz="0" w:space="0" w:color="auto"/>
            <w:right w:val="none" w:sz="0" w:space="0" w:color="auto"/>
          </w:divBdr>
        </w:div>
        <w:div w:id="55008585">
          <w:marLeft w:val="0"/>
          <w:marRight w:val="0"/>
          <w:marTop w:val="0"/>
          <w:marBottom w:val="0"/>
          <w:divBdr>
            <w:top w:val="none" w:sz="0" w:space="0" w:color="auto"/>
            <w:left w:val="none" w:sz="0" w:space="0" w:color="auto"/>
            <w:bottom w:val="none" w:sz="0" w:space="0" w:color="auto"/>
            <w:right w:val="none" w:sz="0" w:space="0" w:color="auto"/>
          </w:divBdr>
        </w:div>
        <w:div w:id="1256786502">
          <w:marLeft w:val="0"/>
          <w:marRight w:val="0"/>
          <w:marTop w:val="0"/>
          <w:marBottom w:val="0"/>
          <w:divBdr>
            <w:top w:val="none" w:sz="0" w:space="0" w:color="auto"/>
            <w:left w:val="none" w:sz="0" w:space="0" w:color="auto"/>
            <w:bottom w:val="none" w:sz="0" w:space="0" w:color="auto"/>
            <w:right w:val="none" w:sz="0" w:space="0" w:color="auto"/>
          </w:divBdr>
        </w:div>
        <w:div w:id="680862613">
          <w:marLeft w:val="0"/>
          <w:marRight w:val="0"/>
          <w:marTop w:val="0"/>
          <w:marBottom w:val="0"/>
          <w:divBdr>
            <w:top w:val="none" w:sz="0" w:space="0" w:color="auto"/>
            <w:left w:val="none" w:sz="0" w:space="0" w:color="auto"/>
            <w:bottom w:val="none" w:sz="0" w:space="0" w:color="auto"/>
            <w:right w:val="none" w:sz="0" w:space="0" w:color="auto"/>
          </w:divBdr>
        </w:div>
        <w:div w:id="640967386">
          <w:marLeft w:val="0"/>
          <w:marRight w:val="0"/>
          <w:marTop w:val="0"/>
          <w:marBottom w:val="0"/>
          <w:divBdr>
            <w:top w:val="none" w:sz="0" w:space="0" w:color="auto"/>
            <w:left w:val="none" w:sz="0" w:space="0" w:color="auto"/>
            <w:bottom w:val="none" w:sz="0" w:space="0" w:color="auto"/>
            <w:right w:val="none" w:sz="0" w:space="0" w:color="auto"/>
          </w:divBdr>
        </w:div>
        <w:div w:id="2111046831">
          <w:marLeft w:val="0"/>
          <w:marRight w:val="0"/>
          <w:marTop w:val="0"/>
          <w:marBottom w:val="0"/>
          <w:divBdr>
            <w:top w:val="none" w:sz="0" w:space="0" w:color="auto"/>
            <w:left w:val="none" w:sz="0" w:space="0" w:color="auto"/>
            <w:bottom w:val="none" w:sz="0" w:space="0" w:color="auto"/>
            <w:right w:val="none" w:sz="0" w:space="0" w:color="auto"/>
          </w:divBdr>
        </w:div>
        <w:div w:id="795684374">
          <w:marLeft w:val="0"/>
          <w:marRight w:val="0"/>
          <w:marTop w:val="0"/>
          <w:marBottom w:val="0"/>
          <w:divBdr>
            <w:top w:val="none" w:sz="0" w:space="0" w:color="auto"/>
            <w:left w:val="none" w:sz="0" w:space="0" w:color="auto"/>
            <w:bottom w:val="none" w:sz="0" w:space="0" w:color="auto"/>
            <w:right w:val="none" w:sz="0" w:space="0" w:color="auto"/>
          </w:divBdr>
        </w:div>
        <w:div w:id="551159547">
          <w:marLeft w:val="0"/>
          <w:marRight w:val="0"/>
          <w:marTop w:val="0"/>
          <w:marBottom w:val="0"/>
          <w:divBdr>
            <w:top w:val="none" w:sz="0" w:space="0" w:color="auto"/>
            <w:left w:val="none" w:sz="0" w:space="0" w:color="auto"/>
            <w:bottom w:val="none" w:sz="0" w:space="0" w:color="auto"/>
            <w:right w:val="none" w:sz="0" w:space="0" w:color="auto"/>
          </w:divBdr>
        </w:div>
        <w:div w:id="1743942403">
          <w:marLeft w:val="0"/>
          <w:marRight w:val="0"/>
          <w:marTop w:val="0"/>
          <w:marBottom w:val="0"/>
          <w:divBdr>
            <w:top w:val="none" w:sz="0" w:space="0" w:color="auto"/>
            <w:left w:val="none" w:sz="0" w:space="0" w:color="auto"/>
            <w:bottom w:val="none" w:sz="0" w:space="0" w:color="auto"/>
            <w:right w:val="none" w:sz="0" w:space="0" w:color="auto"/>
          </w:divBdr>
        </w:div>
        <w:div w:id="1608660359">
          <w:marLeft w:val="0"/>
          <w:marRight w:val="0"/>
          <w:marTop w:val="0"/>
          <w:marBottom w:val="0"/>
          <w:divBdr>
            <w:top w:val="none" w:sz="0" w:space="0" w:color="auto"/>
            <w:left w:val="none" w:sz="0" w:space="0" w:color="auto"/>
            <w:bottom w:val="none" w:sz="0" w:space="0" w:color="auto"/>
            <w:right w:val="none" w:sz="0" w:space="0" w:color="auto"/>
          </w:divBdr>
        </w:div>
        <w:div w:id="255360467">
          <w:marLeft w:val="0"/>
          <w:marRight w:val="0"/>
          <w:marTop w:val="0"/>
          <w:marBottom w:val="0"/>
          <w:divBdr>
            <w:top w:val="none" w:sz="0" w:space="0" w:color="auto"/>
            <w:left w:val="none" w:sz="0" w:space="0" w:color="auto"/>
            <w:bottom w:val="none" w:sz="0" w:space="0" w:color="auto"/>
            <w:right w:val="none" w:sz="0" w:space="0" w:color="auto"/>
          </w:divBdr>
        </w:div>
        <w:div w:id="633829802">
          <w:marLeft w:val="0"/>
          <w:marRight w:val="0"/>
          <w:marTop w:val="0"/>
          <w:marBottom w:val="0"/>
          <w:divBdr>
            <w:top w:val="none" w:sz="0" w:space="0" w:color="auto"/>
            <w:left w:val="none" w:sz="0" w:space="0" w:color="auto"/>
            <w:bottom w:val="none" w:sz="0" w:space="0" w:color="auto"/>
            <w:right w:val="none" w:sz="0" w:space="0" w:color="auto"/>
          </w:divBdr>
        </w:div>
        <w:div w:id="261691408">
          <w:marLeft w:val="0"/>
          <w:marRight w:val="0"/>
          <w:marTop w:val="0"/>
          <w:marBottom w:val="0"/>
          <w:divBdr>
            <w:top w:val="none" w:sz="0" w:space="0" w:color="auto"/>
            <w:left w:val="none" w:sz="0" w:space="0" w:color="auto"/>
            <w:bottom w:val="none" w:sz="0" w:space="0" w:color="auto"/>
            <w:right w:val="none" w:sz="0" w:space="0" w:color="auto"/>
          </w:divBdr>
        </w:div>
        <w:div w:id="976034746">
          <w:marLeft w:val="0"/>
          <w:marRight w:val="0"/>
          <w:marTop w:val="0"/>
          <w:marBottom w:val="0"/>
          <w:divBdr>
            <w:top w:val="none" w:sz="0" w:space="0" w:color="auto"/>
            <w:left w:val="none" w:sz="0" w:space="0" w:color="auto"/>
            <w:bottom w:val="none" w:sz="0" w:space="0" w:color="auto"/>
            <w:right w:val="none" w:sz="0" w:space="0" w:color="auto"/>
          </w:divBdr>
        </w:div>
        <w:div w:id="996491135">
          <w:marLeft w:val="0"/>
          <w:marRight w:val="0"/>
          <w:marTop w:val="0"/>
          <w:marBottom w:val="0"/>
          <w:divBdr>
            <w:top w:val="none" w:sz="0" w:space="0" w:color="auto"/>
            <w:left w:val="none" w:sz="0" w:space="0" w:color="auto"/>
            <w:bottom w:val="none" w:sz="0" w:space="0" w:color="auto"/>
            <w:right w:val="none" w:sz="0" w:space="0" w:color="auto"/>
          </w:divBdr>
        </w:div>
        <w:div w:id="2070420734">
          <w:marLeft w:val="0"/>
          <w:marRight w:val="0"/>
          <w:marTop w:val="0"/>
          <w:marBottom w:val="0"/>
          <w:divBdr>
            <w:top w:val="none" w:sz="0" w:space="0" w:color="auto"/>
            <w:left w:val="none" w:sz="0" w:space="0" w:color="auto"/>
            <w:bottom w:val="none" w:sz="0" w:space="0" w:color="auto"/>
            <w:right w:val="none" w:sz="0" w:space="0" w:color="auto"/>
          </w:divBdr>
        </w:div>
        <w:div w:id="971669219">
          <w:marLeft w:val="0"/>
          <w:marRight w:val="0"/>
          <w:marTop w:val="0"/>
          <w:marBottom w:val="0"/>
          <w:divBdr>
            <w:top w:val="none" w:sz="0" w:space="0" w:color="auto"/>
            <w:left w:val="none" w:sz="0" w:space="0" w:color="auto"/>
            <w:bottom w:val="none" w:sz="0" w:space="0" w:color="auto"/>
            <w:right w:val="none" w:sz="0" w:space="0" w:color="auto"/>
          </w:divBdr>
        </w:div>
        <w:div w:id="2050303366">
          <w:marLeft w:val="0"/>
          <w:marRight w:val="0"/>
          <w:marTop w:val="0"/>
          <w:marBottom w:val="0"/>
          <w:divBdr>
            <w:top w:val="none" w:sz="0" w:space="0" w:color="auto"/>
            <w:left w:val="none" w:sz="0" w:space="0" w:color="auto"/>
            <w:bottom w:val="none" w:sz="0" w:space="0" w:color="auto"/>
            <w:right w:val="none" w:sz="0" w:space="0" w:color="auto"/>
          </w:divBdr>
        </w:div>
        <w:div w:id="427971877">
          <w:marLeft w:val="0"/>
          <w:marRight w:val="0"/>
          <w:marTop w:val="0"/>
          <w:marBottom w:val="0"/>
          <w:divBdr>
            <w:top w:val="none" w:sz="0" w:space="0" w:color="auto"/>
            <w:left w:val="none" w:sz="0" w:space="0" w:color="auto"/>
            <w:bottom w:val="none" w:sz="0" w:space="0" w:color="auto"/>
            <w:right w:val="none" w:sz="0" w:space="0" w:color="auto"/>
          </w:divBdr>
        </w:div>
        <w:div w:id="186530258">
          <w:marLeft w:val="0"/>
          <w:marRight w:val="0"/>
          <w:marTop w:val="0"/>
          <w:marBottom w:val="0"/>
          <w:divBdr>
            <w:top w:val="none" w:sz="0" w:space="0" w:color="auto"/>
            <w:left w:val="none" w:sz="0" w:space="0" w:color="auto"/>
            <w:bottom w:val="none" w:sz="0" w:space="0" w:color="auto"/>
            <w:right w:val="none" w:sz="0" w:space="0" w:color="auto"/>
          </w:divBdr>
        </w:div>
        <w:div w:id="1316765218">
          <w:marLeft w:val="0"/>
          <w:marRight w:val="0"/>
          <w:marTop w:val="0"/>
          <w:marBottom w:val="0"/>
          <w:divBdr>
            <w:top w:val="none" w:sz="0" w:space="0" w:color="auto"/>
            <w:left w:val="none" w:sz="0" w:space="0" w:color="auto"/>
            <w:bottom w:val="none" w:sz="0" w:space="0" w:color="auto"/>
            <w:right w:val="none" w:sz="0" w:space="0" w:color="auto"/>
          </w:divBdr>
        </w:div>
        <w:div w:id="706374080">
          <w:marLeft w:val="0"/>
          <w:marRight w:val="0"/>
          <w:marTop w:val="0"/>
          <w:marBottom w:val="0"/>
          <w:divBdr>
            <w:top w:val="none" w:sz="0" w:space="0" w:color="auto"/>
            <w:left w:val="none" w:sz="0" w:space="0" w:color="auto"/>
            <w:bottom w:val="none" w:sz="0" w:space="0" w:color="auto"/>
            <w:right w:val="none" w:sz="0" w:space="0" w:color="auto"/>
          </w:divBdr>
        </w:div>
        <w:div w:id="625309703">
          <w:marLeft w:val="0"/>
          <w:marRight w:val="0"/>
          <w:marTop w:val="0"/>
          <w:marBottom w:val="0"/>
          <w:divBdr>
            <w:top w:val="none" w:sz="0" w:space="0" w:color="auto"/>
            <w:left w:val="none" w:sz="0" w:space="0" w:color="auto"/>
            <w:bottom w:val="none" w:sz="0" w:space="0" w:color="auto"/>
            <w:right w:val="none" w:sz="0" w:space="0" w:color="auto"/>
          </w:divBdr>
        </w:div>
        <w:div w:id="1101530958">
          <w:marLeft w:val="0"/>
          <w:marRight w:val="0"/>
          <w:marTop w:val="0"/>
          <w:marBottom w:val="0"/>
          <w:divBdr>
            <w:top w:val="none" w:sz="0" w:space="0" w:color="auto"/>
            <w:left w:val="none" w:sz="0" w:space="0" w:color="auto"/>
            <w:bottom w:val="none" w:sz="0" w:space="0" w:color="auto"/>
            <w:right w:val="none" w:sz="0" w:space="0" w:color="auto"/>
          </w:divBdr>
        </w:div>
        <w:div w:id="1126199026">
          <w:marLeft w:val="0"/>
          <w:marRight w:val="0"/>
          <w:marTop w:val="0"/>
          <w:marBottom w:val="0"/>
          <w:divBdr>
            <w:top w:val="none" w:sz="0" w:space="0" w:color="auto"/>
            <w:left w:val="none" w:sz="0" w:space="0" w:color="auto"/>
            <w:bottom w:val="none" w:sz="0" w:space="0" w:color="auto"/>
            <w:right w:val="none" w:sz="0" w:space="0" w:color="auto"/>
          </w:divBdr>
        </w:div>
        <w:div w:id="1524591755">
          <w:marLeft w:val="0"/>
          <w:marRight w:val="0"/>
          <w:marTop w:val="0"/>
          <w:marBottom w:val="0"/>
          <w:divBdr>
            <w:top w:val="none" w:sz="0" w:space="0" w:color="auto"/>
            <w:left w:val="none" w:sz="0" w:space="0" w:color="auto"/>
            <w:bottom w:val="none" w:sz="0" w:space="0" w:color="auto"/>
            <w:right w:val="none" w:sz="0" w:space="0" w:color="auto"/>
          </w:divBdr>
        </w:div>
        <w:div w:id="841510032">
          <w:marLeft w:val="0"/>
          <w:marRight w:val="0"/>
          <w:marTop w:val="0"/>
          <w:marBottom w:val="0"/>
          <w:divBdr>
            <w:top w:val="none" w:sz="0" w:space="0" w:color="auto"/>
            <w:left w:val="none" w:sz="0" w:space="0" w:color="auto"/>
            <w:bottom w:val="none" w:sz="0" w:space="0" w:color="auto"/>
            <w:right w:val="none" w:sz="0" w:space="0" w:color="auto"/>
          </w:divBdr>
        </w:div>
        <w:div w:id="2129811303">
          <w:marLeft w:val="0"/>
          <w:marRight w:val="0"/>
          <w:marTop w:val="0"/>
          <w:marBottom w:val="0"/>
          <w:divBdr>
            <w:top w:val="none" w:sz="0" w:space="0" w:color="auto"/>
            <w:left w:val="none" w:sz="0" w:space="0" w:color="auto"/>
            <w:bottom w:val="none" w:sz="0" w:space="0" w:color="auto"/>
            <w:right w:val="none" w:sz="0" w:space="0" w:color="auto"/>
          </w:divBdr>
        </w:div>
        <w:div w:id="985550961">
          <w:marLeft w:val="0"/>
          <w:marRight w:val="0"/>
          <w:marTop w:val="0"/>
          <w:marBottom w:val="0"/>
          <w:divBdr>
            <w:top w:val="none" w:sz="0" w:space="0" w:color="auto"/>
            <w:left w:val="none" w:sz="0" w:space="0" w:color="auto"/>
            <w:bottom w:val="none" w:sz="0" w:space="0" w:color="auto"/>
            <w:right w:val="none" w:sz="0" w:space="0" w:color="auto"/>
          </w:divBdr>
        </w:div>
        <w:div w:id="396896988">
          <w:marLeft w:val="0"/>
          <w:marRight w:val="0"/>
          <w:marTop w:val="0"/>
          <w:marBottom w:val="0"/>
          <w:divBdr>
            <w:top w:val="none" w:sz="0" w:space="0" w:color="auto"/>
            <w:left w:val="none" w:sz="0" w:space="0" w:color="auto"/>
            <w:bottom w:val="none" w:sz="0" w:space="0" w:color="auto"/>
            <w:right w:val="none" w:sz="0" w:space="0" w:color="auto"/>
          </w:divBdr>
        </w:div>
        <w:div w:id="1094790162">
          <w:marLeft w:val="0"/>
          <w:marRight w:val="0"/>
          <w:marTop w:val="0"/>
          <w:marBottom w:val="0"/>
          <w:divBdr>
            <w:top w:val="none" w:sz="0" w:space="0" w:color="auto"/>
            <w:left w:val="none" w:sz="0" w:space="0" w:color="auto"/>
            <w:bottom w:val="none" w:sz="0" w:space="0" w:color="auto"/>
            <w:right w:val="none" w:sz="0" w:space="0" w:color="auto"/>
          </w:divBdr>
        </w:div>
        <w:div w:id="906036249">
          <w:marLeft w:val="0"/>
          <w:marRight w:val="0"/>
          <w:marTop w:val="0"/>
          <w:marBottom w:val="0"/>
          <w:divBdr>
            <w:top w:val="none" w:sz="0" w:space="0" w:color="auto"/>
            <w:left w:val="none" w:sz="0" w:space="0" w:color="auto"/>
            <w:bottom w:val="none" w:sz="0" w:space="0" w:color="auto"/>
            <w:right w:val="none" w:sz="0" w:space="0" w:color="auto"/>
          </w:divBdr>
        </w:div>
        <w:div w:id="894465825">
          <w:marLeft w:val="0"/>
          <w:marRight w:val="0"/>
          <w:marTop w:val="0"/>
          <w:marBottom w:val="0"/>
          <w:divBdr>
            <w:top w:val="none" w:sz="0" w:space="0" w:color="auto"/>
            <w:left w:val="none" w:sz="0" w:space="0" w:color="auto"/>
            <w:bottom w:val="none" w:sz="0" w:space="0" w:color="auto"/>
            <w:right w:val="none" w:sz="0" w:space="0" w:color="auto"/>
          </w:divBdr>
        </w:div>
        <w:div w:id="1360859583">
          <w:marLeft w:val="0"/>
          <w:marRight w:val="0"/>
          <w:marTop w:val="0"/>
          <w:marBottom w:val="0"/>
          <w:divBdr>
            <w:top w:val="none" w:sz="0" w:space="0" w:color="auto"/>
            <w:left w:val="none" w:sz="0" w:space="0" w:color="auto"/>
            <w:bottom w:val="none" w:sz="0" w:space="0" w:color="auto"/>
            <w:right w:val="none" w:sz="0" w:space="0" w:color="auto"/>
          </w:divBdr>
        </w:div>
        <w:div w:id="1519343962">
          <w:marLeft w:val="0"/>
          <w:marRight w:val="0"/>
          <w:marTop w:val="0"/>
          <w:marBottom w:val="0"/>
          <w:divBdr>
            <w:top w:val="none" w:sz="0" w:space="0" w:color="auto"/>
            <w:left w:val="none" w:sz="0" w:space="0" w:color="auto"/>
            <w:bottom w:val="none" w:sz="0" w:space="0" w:color="auto"/>
            <w:right w:val="none" w:sz="0" w:space="0" w:color="auto"/>
          </w:divBdr>
        </w:div>
        <w:div w:id="1649938204">
          <w:marLeft w:val="0"/>
          <w:marRight w:val="0"/>
          <w:marTop w:val="0"/>
          <w:marBottom w:val="0"/>
          <w:divBdr>
            <w:top w:val="none" w:sz="0" w:space="0" w:color="auto"/>
            <w:left w:val="none" w:sz="0" w:space="0" w:color="auto"/>
            <w:bottom w:val="none" w:sz="0" w:space="0" w:color="auto"/>
            <w:right w:val="none" w:sz="0" w:space="0" w:color="auto"/>
          </w:divBdr>
        </w:div>
        <w:div w:id="864908907">
          <w:marLeft w:val="0"/>
          <w:marRight w:val="0"/>
          <w:marTop w:val="0"/>
          <w:marBottom w:val="0"/>
          <w:divBdr>
            <w:top w:val="none" w:sz="0" w:space="0" w:color="auto"/>
            <w:left w:val="none" w:sz="0" w:space="0" w:color="auto"/>
            <w:bottom w:val="none" w:sz="0" w:space="0" w:color="auto"/>
            <w:right w:val="none" w:sz="0" w:space="0" w:color="auto"/>
          </w:divBdr>
        </w:div>
        <w:div w:id="557060824">
          <w:marLeft w:val="0"/>
          <w:marRight w:val="0"/>
          <w:marTop w:val="0"/>
          <w:marBottom w:val="0"/>
          <w:divBdr>
            <w:top w:val="none" w:sz="0" w:space="0" w:color="auto"/>
            <w:left w:val="none" w:sz="0" w:space="0" w:color="auto"/>
            <w:bottom w:val="none" w:sz="0" w:space="0" w:color="auto"/>
            <w:right w:val="none" w:sz="0" w:space="0" w:color="auto"/>
          </w:divBdr>
        </w:div>
        <w:div w:id="2086023880">
          <w:marLeft w:val="0"/>
          <w:marRight w:val="0"/>
          <w:marTop w:val="0"/>
          <w:marBottom w:val="0"/>
          <w:divBdr>
            <w:top w:val="none" w:sz="0" w:space="0" w:color="auto"/>
            <w:left w:val="none" w:sz="0" w:space="0" w:color="auto"/>
            <w:bottom w:val="none" w:sz="0" w:space="0" w:color="auto"/>
            <w:right w:val="none" w:sz="0" w:space="0" w:color="auto"/>
          </w:divBdr>
        </w:div>
        <w:div w:id="727387381">
          <w:marLeft w:val="0"/>
          <w:marRight w:val="0"/>
          <w:marTop w:val="0"/>
          <w:marBottom w:val="0"/>
          <w:divBdr>
            <w:top w:val="none" w:sz="0" w:space="0" w:color="auto"/>
            <w:left w:val="none" w:sz="0" w:space="0" w:color="auto"/>
            <w:bottom w:val="none" w:sz="0" w:space="0" w:color="auto"/>
            <w:right w:val="none" w:sz="0" w:space="0" w:color="auto"/>
          </w:divBdr>
        </w:div>
        <w:div w:id="409814323">
          <w:marLeft w:val="0"/>
          <w:marRight w:val="0"/>
          <w:marTop w:val="0"/>
          <w:marBottom w:val="0"/>
          <w:divBdr>
            <w:top w:val="none" w:sz="0" w:space="0" w:color="auto"/>
            <w:left w:val="none" w:sz="0" w:space="0" w:color="auto"/>
            <w:bottom w:val="none" w:sz="0" w:space="0" w:color="auto"/>
            <w:right w:val="none" w:sz="0" w:space="0" w:color="auto"/>
          </w:divBdr>
        </w:div>
        <w:div w:id="1457606721">
          <w:marLeft w:val="0"/>
          <w:marRight w:val="0"/>
          <w:marTop w:val="0"/>
          <w:marBottom w:val="0"/>
          <w:divBdr>
            <w:top w:val="none" w:sz="0" w:space="0" w:color="auto"/>
            <w:left w:val="none" w:sz="0" w:space="0" w:color="auto"/>
            <w:bottom w:val="none" w:sz="0" w:space="0" w:color="auto"/>
            <w:right w:val="none" w:sz="0" w:space="0" w:color="auto"/>
          </w:divBdr>
        </w:div>
        <w:div w:id="2062904745">
          <w:marLeft w:val="0"/>
          <w:marRight w:val="0"/>
          <w:marTop w:val="0"/>
          <w:marBottom w:val="0"/>
          <w:divBdr>
            <w:top w:val="none" w:sz="0" w:space="0" w:color="auto"/>
            <w:left w:val="none" w:sz="0" w:space="0" w:color="auto"/>
            <w:bottom w:val="none" w:sz="0" w:space="0" w:color="auto"/>
            <w:right w:val="none" w:sz="0" w:space="0" w:color="auto"/>
          </w:divBdr>
        </w:div>
        <w:div w:id="102505613">
          <w:marLeft w:val="0"/>
          <w:marRight w:val="0"/>
          <w:marTop w:val="0"/>
          <w:marBottom w:val="0"/>
          <w:divBdr>
            <w:top w:val="none" w:sz="0" w:space="0" w:color="auto"/>
            <w:left w:val="none" w:sz="0" w:space="0" w:color="auto"/>
            <w:bottom w:val="none" w:sz="0" w:space="0" w:color="auto"/>
            <w:right w:val="none" w:sz="0" w:space="0" w:color="auto"/>
          </w:divBdr>
        </w:div>
        <w:div w:id="1365905145">
          <w:marLeft w:val="0"/>
          <w:marRight w:val="0"/>
          <w:marTop w:val="0"/>
          <w:marBottom w:val="0"/>
          <w:divBdr>
            <w:top w:val="none" w:sz="0" w:space="0" w:color="auto"/>
            <w:left w:val="none" w:sz="0" w:space="0" w:color="auto"/>
            <w:bottom w:val="none" w:sz="0" w:space="0" w:color="auto"/>
            <w:right w:val="none" w:sz="0" w:space="0" w:color="auto"/>
          </w:divBdr>
        </w:div>
        <w:div w:id="1930850930">
          <w:marLeft w:val="0"/>
          <w:marRight w:val="0"/>
          <w:marTop w:val="0"/>
          <w:marBottom w:val="0"/>
          <w:divBdr>
            <w:top w:val="none" w:sz="0" w:space="0" w:color="auto"/>
            <w:left w:val="none" w:sz="0" w:space="0" w:color="auto"/>
            <w:bottom w:val="none" w:sz="0" w:space="0" w:color="auto"/>
            <w:right w:val="none" w:sz="0" w:space="0" w:color="auto"/>
          </w:divBdr>
        </w:div>
        <w:div w:id="949169769">
          <w:marLeft w:val="0"/>
          <w:marRight w:val="0"/>
          <w:marTop w:val="0"/>
          <w:marBottom w:val="0"/>
          <w:divBdr>
            <w:top w:val="none" w:sz="0" w:space="0" w:color="auto"/>
            <w:left w:val="none" w:sz="0" w:space="0" w:color="auto"/>
            <w:bottom w:val="none" w:sz="0" w:space="0" w:color="auto"/>
            <w:right w:val="none" w:sz="0" w:space="0" w:color="auto"/>
          </w:divBdr>
        </w:div>
        <w:div w:id="95058055">
          <w:marLeft w:val="0"/>
          <w:marRight w:val="0"/>
          <w:marTop w:val="0"/>
          <w:marBottom w:val="0"/>
          <w:divBdr>
            <w:top w:val="none" w:sz="0" w:space="0" w:color="auto"/>
            <w:left w:val="none" w:sz="0" w:space="0" w:color="auto"/>
            <w:bottom w:val="none" w:sz="0" w:space="0" w:color="auto"/>
            <w:right w:val="none" w:sz="0" w:space="0" w:color="auto"/>
          </w:divBdr>
        </w:div>
        <w:div w:id="1920822866">
          <w:marLeft w:val="0"/>
          <w:marRight w:val="0"/>
          <w:marTop w:val="0"/>
          <w:marBottom w:val="0"/>
          <w:divBdr>
            <w:top w:val="none" w:sz="0" w:space="0" w:color="auto"/>
            <w:left w:val="none" w:sz="0" w:space="0" w:color="auto"/>
            <w:bottom w:val="none" w:sz="0" w:space="0" w:color="auto"/>
            <w:right w:val="none" w:sz="0" w:space="0" w:color="auto"/>
          </w:divBdr>
        </w:div>
        <w:div w:id="1639727720">
          <w:marLeft w:val="0"/>
          <w:marRight w:val="0"/>
          <w:marTop w:val="0"/>
          <w:marBottom w:val="0"/>
          <w:divBdr>
            <w:top w:val="none" w:sz="0" w:space="0" w:color="auto"/>
            <w:left w:val="none" w:sz="0" w:space="0" w:color="auto"/>
            <w:bottom w:val="none" w:sz="0" w:space="0" w:color="auto"/>
            <w:right w:val="none" w:sz="0" w:space="0" w:color="auto"/>
          </w:divBdr>
        </w:div>
        <w:div w:id="1001346443">
          <w:marLeft w:val="0"/>
          <w:marRight w:val="0"/>
          <w:marTop w:val="0"/>
          <w:marBottom w:val="0"/>
          <w:divBdr>
            <w:top w:val="none" w:sz="0" w:space="0" w:color="auto"/>
            <w:left w:val="none" w:sz="0" w:space="0" w:color="auto"/>
            <w:bottom w:val="none" w:sz="0" w:space="0" w:color="auto"/>
            <w:right w:val="none" w:sz="0" w:space="0" w:color="auto"/>
          </w:divBdr>
        </w:div>
        <w:div w:id="1343581488">
          <w:marLeft w:val="0"/>
          <w:marRight w:val="0"/>
          <w:marTop w:val="0"/>
          <w:marBottom w:val="0"/>
          <w:divBdr>
            <w:top w:val="none" w:sz="0" w:space="0" w:color="auto"/>
            <w:left w:val="none" w:sz="0" w:space="0" w:color="auto"/>
            <w:bottom w:val="none" w:sz="0" w:space="0" w:color="auto"/>
            <w:right w:val="none" w:sz="0" w:space="0" w:color="auto"/>
          </w:divBdr>
        </w:div>
        <w:div w:id="2087916388">
          <w:marLeft w:val="0"/>
          <w:marRight w:val="0"/>
          <w:marTop w:val="0"/>
          <w:marBottom w:val="0"/>
          <w:divBdr>
            <w:top w:val="none" w:sz="0" w:space="0" w:color="auto"/>
            <w:left w:val="none" w:sz="0" w:space="0" w:color="auto"/>
            <w:bottom w:val="none" w:sz="0" w:space="0" w:color="auto"/>
            <w:right w:val="none" w:sz="0" w:space="0" w:color="auto"/>
          </w:divBdr>
        </w:div>
        <w:div w:id="1897006656">
          <w:marLeft w:val="0"/>
          <w:marRight w:val="0"/>
          <w:marTop w:val="0"/>
          <w:marBottom w:val="0"/>
          <w:divBdr>
            <w:top w:val="none" w:sz="0" w:space="0" w:color="auto"/>
            <w:left w:val="none" w:sz="0" w:space="0" w:color="auto"/>
            <w:bottom w:val="none" w:sz="0" w:space="0" w:color="auto"/>
            <w:right w:val="none" w:sz="0" w:space="0" w:color="auto"/>
          </w:divBdr>
        </w:div>
        <w:div w:id="1045837518">
          <w:marLeft w:val="0"/>
          <w:marRight w:val="0"/>
          <w:marTop w:val="0"/>
          <w:marBottom w:val="0"/>
          <w:divBdr>
            <w:top w:val="none" w:sz="0" w:space="0" w:color="auto"/>
            <w:left w:val="none" w:sz="0" w:space="0" w:color="auto"/>
            <w:bottom w:val="none" w:sz="0" w:space="0" w:color="auto"/>
            <w:right w:val="none" w:sz="0" w:space="0" w:color="auto"/>
          </w:divBdr>
        </w:div>
        <w:div w:id="638539938">
          <w:marLeft w:val="0"/>
          <w:marRight w:val="0"/>
          <w:marTop w:val="0"/>
          <w:marBottom w:val="0"/>
          <w:divBdr>
            <w:top w:val="none" w:sz="0" w:space="0" w:color="auto"/>
            <w:left w:val="none" w:sz="0" w:space="0" w:color="auto"/>
            <w:bottom w:val="none" w:sz="0" w:space="0" w:color="auto"/>
            <w:right w:val="none" w:sz="0" w:space="0" w:color="auto"/>
          </w:divBdr>
        </w:div>
        <w:div w:id="1370762564">
          <w:marLeft w:val="0"/>
          <w:marRight w:val="0"/>
          <w:marTop w:val="0"/>
          <w:marBottom w:val="0"/>
          <w:divBdr>
            <w:top w:val="none" w:sz="0" w:space="0" w:color="auto"/>
            <w:left w:val="none" w:sz="0" w:space="0" w:color="auto"/>
            <w:bottom w:val="none" w:sz="0" w:space="0" w:color="auto"/>
            <w:right w:val="none" w:sz="0" w:space="0" w:color="auto"/>
          </w:divBdr>
        </w:div>
        <w:div w:id="298337910">
          <w:marLeft w:val="0"/>
          <w:marRight w:val="0"/>
          <w:marTop w:val="0"/>
          <w:marBottom w:val="0"/>
          <w:divBdr>
            <w:top w:val="none" w:sz="0" w:space="0" w:color="auto"/>
            <w:left w:val="none" w:sz="0" w:space="0" w:color="auto"/>
            <w:bottom w:val="none" w:sz="0" w:space="0" w:color="auto"/>
            <w:right w:val="none" w:sz="0" w:space="0" w:color="auto"/>
          </w:divBdr>
        </w:div>
        <w:div w:id="1107506168">
          <w:marLeft w:val="0"/>
          <w:marRight w:val="0"/>
          <w:marTop w:val="0"/>
          <w:marBottom w:val="0"/>
          <w:divBdr>
            <w:top w:val="none" w:sz="0" w:space="0" w:color="auto"/>
            <w:left w:val="none" w:sz="0" w:space="0" w:color="auto"/>
            <w:bottom w:val="none" w:sz="0" w:space="0" w:color="auto"/>
            <w:right w:val="none" w:sz="0" w:space="0" w:color="auto"/>
          </w:divBdr>
        </w:div>
        <w:div w:id="1386292073">
          <w:marLeft w:val="0"/>
          <w:marRight w:val="0"/>
          <w:marTop w:val="0"/>
          <w:marBottom w:val="0"/>
          <w:divBdr>
            <w:top w:val="none" w:sz="0" w:space="0" w:color="auto"/>
            <w:left w:val="none" w:sz="0" w:space="0" w:color="auto"/>
            <w:bottom w:val="none" w:sz="0" w:space="0" w:color="auto"/>
            <w:right w:val="none" w:sz="0" w:space="0" w:color="auto"/>
          </w:divBdr>
        </w:div>
        <w:div w:id="1978031177">
          <w:marLeft w:val="0"/>
          <w:marRight w:val="0"/>
          <w:marTop w:val="0"/>
          <w:marBottom w:val="0"/>
          <w:divBdr>
            <w:top w:val="none" w:sz="0" w:space="0" w:color="auto"/>
            <w:left w:val="none" w:sz="0" w:space="0" w:color="auto"/>
            <w:bottom w:val="none" w:sz="0" w:space="0" w:color="auto"/>
            <w:right w:val="none" w:sz="0" w:space="0" w:color="auto"/>
          </w:divBdr>
        </w:div>
        <w:div w:id="2027750308">
          <w:marLeft w:val="0"/>
          <w:marRight w:val="0"/>
          <w:marTop w:val="0"/>
          <w:marBottom w:val="0"/>
          <w:divBdr>
            <w:top w:val="none" w:sz="0" w:space="0" w:color="auto"/>
            <w:left w:val="none" w:sz="0" w:space="0" w:color="auto"/>
            <w:bottom w:val="none" w:sz="0" w:space="0" w:color="auto"/>
            <w:right w:val="none" w:sz="0" w:space="0" w:color="auto"/>
          </w:divBdr>
        </w:div>
        <w:div w:id="875434009">
          <w:marLeft w:val="0"/>
          <w:marRight w:val="0"/>
          <w:marTop w:val="0"/>
          <w:marBottom w:val="0"/>
          <w:divBdr>
            <w:top w:val="none" w:sz="0" w:space="0" w:color="auto"/>
            <w:left w:val="none" w:sz="0" w:space="0" w:color="auto"/>
            <w:bottom w:val="none" w:sz="0" w:space="0" w:color="auto"/>
            <w:right w:val="none" w:sz="0" w:space="0" w:color="auto"/>
          </w:divBdr>
        </w:div>
        <w:div w:id="474686338">
          <w:marLeft w:val="0"/>
          <w:marRight w:val="0"/>
          <w:marTop w:val="0"/>
          <w:marBottom w:val="0"/>
          <w:divBdr>
            <w:top w:val="none" w:sz="0" w:space="0" w:color="auto"/>
            <w:left w:val="none" w:sz="0" w:space="0" w:color="auto"/>
            <w:bottom w:val="none" w:sz="0" w:space="0" w:color="auto"/>
            <w:right w:val="none" w:sz="0" w:space="0" w:color="auto"/>
          </w:divBdr>
        </w:div>
        <w:div w:id="1399475013">
          <w:marLeft w:val="0"/>
          <w:marRight w:val="0"/>
          <w:marTop w:val="0"/>
          <w:marBottom w:val="0"/>
          <w:divBdr>
            <w:top w:val="none" w:sz="0" w:space="0" w:color="auto"/>
            <w:left w:val="none" w:sz="0" w:space="0" w:color="auto"/>
            <w:bottom w:val="none" w:sz="0" w:space="0" w:color="auto"/>
            <w:right w:val="none" w:sz="0" w:space="0" w:color="auto"/>
          </w:divBdr>
        </w:div>
        <w:div w:id="716315025">
          <w:marLeft w:val="0"/>
          <w:marRight w:val="0"/>
          <w:marTop w:val="0"/>
          <w:marBottom w:val="0"/>
          <w:divBdr>
            <w:top w:val="none" w:sz="0" w:space="0" w:color="auto"/>
            <w:left w:val="none" w:sz="0" w:space="0" w:color="auto"/>
            <w:bottom w:val="none" w:sz="0" w:space="0" w:color="auto"/>
            <w:right w:val="none" w:sz="0" w:space="0" w:color="auto"/>
          </w:divBdr>
        </w:div>
        <w:div w:id="1588492378">
          <w:marLeft w:val="0"/>
          <w:marRight w:val="0"/>
          <w:marTop w:val="0"/>
          <w:marBottom w:val="0"/>
          <w:divBdr>
            <w:top w:val="none" w:sz="0" w:space="0" w:color="auto"/>
            <w:left w:val="none" w:sz="0" w:space="0" w:color="auto"/>
            <w:bottom w:val="none" w:sz="0" w:space="0" w:color="auto"/>
            <w:right w:val="none" w:sz="0" w:space="0" w:color="auto"/>
          </w:divBdr>
        </w:div>
        <w:div w:id="774444572">
          <w:marLeft w:val="0"/>
          <w:marRight w:val="0"/>
          <w:marTop w:val="0"/>
          <w:marBottom w:val="0"/>
          <w:divBdr>
            <w:top w:val="none" w:sz="0" w:space="0" w:color="auto"/>
            <w:left w:val="none" w:sz="0" w:space="0" w:color="auto"/>
            <w:bottom w:val="none" w:sz="0" w:space="0" w:color="auto"/>
            <w:right w:val="none" w:sz="0" w:space="0" w:color="auto"/>
          </w:divBdr>
        </w:div>
        <w:div w:id="1049761944">
          <w:marLeft w:val="0"/>
          <w:marRight w:val="0"/>
          <w:marTop w:val="0"/>
          <w:marBottom w:val="0"/>
          <w:divBdr>
            <w:top w:val="none" w:sz="0" w:space="0" w:color="auto"/>
            <w:left w:val="none" w:sz="0" w:space="0" w:color="auto"/>
            <w:bottom w:val="none" w:sz="0" w:space="0" w:color="auto"/>
            <w:right w:val="none" w:sz="0" w:space="0" w:color="auto"/>
          </w:divBdr>
        </w:div>
        <w:div w:id="424149457">
          <w:marLeft w:val="0"/>
          <w:marRight w:val="0"/>
          <w:marTop w:val="0"/>
          <w:marBottom w:val="0"/>
          <w:divBdr>
            <w:top w:val="none" w:sz="0" w:space="0" w:color="auto"/>
            <w:left w:val="none" w:sz="0" w:space="0" w:color="auto"/>
            <w:bottom w:val="none" w:sz="0" w:space="0" w:color="auto"/>
            <w:right w:val="none" w:sz="0" w:space="0" w:color="auto"/>
          </w:divBdr>
        </w:div>
        <w:div w:id="965890601">
          <w:marLeft w:val="0"/>
          <w:marRight w:val="0"/>
          <w:marTop w:val="0"/>
          <w:marBottom w:val="0"/>
          <w:divBdr>
            <w:top w:val="none" w:sz="0" w:space="0" w:color="auto"/>
            <w:left w:val="none" w:sz="0" w:space="0" w:color="auto"/>
            <w:bottom w:val="none" w:sz="0" w:space="0" w:color="auto"/>
            <w:right w:val="none" w:sz="0" w:space="0" w:color="auto"/>
          </w:divBdr>
        </w:div>
        <w:div w:id="2108575734">
          <w:marLeft w:val="0"/>
          <w:marRight w:val="0"/>
          <w:marTop w:val="0"/>
          <w:marBottom w:val="0"/>
          <w:divBdr>
            <w:top w:val="none" w:sz="0" w:space="0" w:color="auto"/>
            <w:left w:val="none" w:sz="0" w:space="0" w:color="auto"/>
            <w:bottom w:val="none" w:sz="0" w:space="0" w:color="auto"/>
            <w:right w:val="none" w:sz="0" w:space="0" w:color="auto"/>
          </w:divBdr>
        </w:div>
        <w:div w:id="1009723461">
          <w:marLeft w:val="0"/>
          <w:marRight w:val="0"/>
          <w:marTop w:val="0"/>
          <w:marBottom w:val="0"/>
          <w:divBdr>
            <w:top w:val="none" w:sz="0" w:space="0" w:color="auto"/>
            <w:left w:val="none" w:sz="0" w:space="0" w:color="auto"/>
            <w:bottom w:val="none" w:sz="0" w:space="0" w:color="auto"/>
            <w:right w:val="none" w:sz="0" w:space="0" w:color="auto"/>
          </w:divBdr>
        </w:div>
        <w:div w:id="1858884145">
          <w:marLeft w:val="0"/>
          <w:marRight w:val="0"/>
          <w:marTop w:val="0"/>
          <w:marBottom w:val="0"/>
          <w:divBdr>
            <w:top w:val="none" w:sz="0" w:space="0" w:color="auto"/>
            <w:left w:val="none" w:sz="0" w:space="0" w:color="auto"/>
            <w:bottom w:val="none" w:sz="0" w:space="0" w:color="auto"/>
            <w:right w:val="none" w:sz="0" w:space="0" w:color="auto"/>
          </w:divBdr>
        </w:div>
        <w:div w:id="815803806">
          <w:marLeft w:val="0"/>
          <w:marRight w:val="0"/>
          <w:marTop w:val="0"/>
          <w:marBottom w:val="0"/>
          <w:divBdr>
            <w:top w:val="none" w:sz="0" w:space="0" w:color="auto"/>
            <w:left w:val="none" w:sz="0" w:space="0" w:color="auto"/>
            <w:bottom w:val="none" w:sz="0" w:space="0" w:color="auto"/>
            <w:right w:val="none" w:sz="0" w:space="0" w:color="auto"/>
          </w:divBdr>
        </w:div>
      </w:divsChild>
    </w:div>
    <w:div w:id="680550513">
      <w:bodyDiv w:val="1"/>
      <w:marLeft w:val="0"/>
      <w:marRight w:val="0"/>
      <w:marTop w:val="0"/>
      <w:marBottom w:val="0"/>
      <w:divBdr>
        <w:top w:val="none" w:sz="0" w:space="0" w:color="auto"/>
        <w:left w:val="none" w:sz="0" w:space="0" w:color="auto"/>
        <w:bottom w:val="none" w:sz="0" w:space="0" w:color="auto"/>
        <w:right w:val="none" w:sz="0" w:space="0" w:color="auto"/>
      </w:divBdr>
      <w:divsChild>
        <w:div w:id="527528991">
          <w:marLeft w:val="0"/>
          <w:marRight w:val="0"/>
          <w:marTop w:val="0"/>
          <w:marBottom w:val="0"/>
          <w:divBdr>
            <w:top w:val="none" w:sz="0" w:space="0" w:color="auto"/>
            <w:left w:val="none" w:sz="0" w:space="0" w:color="auto"/>
            <w:bottom w:val="none" w:sz="0" w:space="0" w:color="auto"/>
            <w:right w:val="none" w:sz="0" w:space="0" w:color="auto"/>
          </w:divBdr>
        </w:div>
        <w:div w:id="1783454672">
          <w:marLeft w:val="0"/>
          <w:marRight w:val="0"/>
          <w:marTop w:val="0"/>
          <w:marBottom w:val="0"/>
          <w:divBdr>
            <w:top w:val="none" w:sz="0" w:space="0" w:color="auto"/>
            <w:left w:val="none" w:sz="0" w:space="0" w:color="auto"/>
            <w:bottom w:val="none" w:sz="0" w:space="0" w:color="auto"/>
            <w:right w:val="none" w:sz="0" w:space="0" w:color="auto"/>
          </w:divBdr>
        </w:div>
        <w:div w:id="1380087204">
          <w:marLeft w:val="0"/>
          <w:marRight w:val="0"/>
          <w:marTop w:val="0"/>
          <w:marBottom w:val="0"/>
          <w:divBdr>
            <w:top w:val="none" w:sz="0" w:space="0" w:color="auto"/>
            <w:left w:val="none" w:sz="0" w:space="0" w:color="auto"/>
            <w:bottom w:val="none" w:sz="0" w:space="0" w:color="auto"/>
            <w:right w:val="none" w:sz="0" w:space="0" w:color="auto"/>
          </w:divBdr>
        </w:div>
        <w:div w:id="1031146439">
          <w:marLeft w:val="0"/>
          <w:marRight w:val="0"/>
          <w:marTop w:val="0"/>
          <w:marBottom w:val="0"/>
          <w:divBdr>
            <w:top w:val="none" w:sz="0" w:space="0" w:color="auto"/>
            <w:left w:val="none" w:sz="0" w:space="0" w:color="auto"/>
            <w:bottom w:val="none" w:sz="0" w:space="0" w:color="auto"/>
            <w:right w:val="none" w:sz="0" w:space="0" w:color="auto"/>
          </w:divBdr>
        </w:div>
        <w:div w:id="1573153520">
          <w:marLeft w:val="0"/>
          <w:marRight w:val="0"/>
          <w:marTop w:val="0"/>
          <w:marBottom w:val="0"/>
          <w:divBdr>
            <w:top w:val="none" w:sz="0" w:space="0" w:color="auto"/>
            <w:left w:val="none" w:sz="0" w:space="0" w:color="auto"/>
            <w:bottom w:val="none" w:sz="0" w:space="0" w:color="auto"/>
            <w:right w:val="none" w:sz="0" w:space="0" w:color="auto"/>
          </w:divBdr>
        </w:div>
        <w:div w:id="253973675">
          <w:marLeft w:val="0"/>
          <w:marRight w:val="0"/>
          <w:marTop w:val="0"/>
          <w:marBottom w:val="0"/>
          <w:divBdr>
            <w:top w:val="none" w:sz="0" w:space="0" w:color="auto"/>
            <w:left w:val="none" w:sz="0" w:space="0" w:color="auto"/>
            <w:bottom w:val="none" w:sz="0" w:space="0" w:color="auto"/>
            <w:right w:val="none" w:sz="0" w:space="0" w:color="auto"/>
          </w:divBdr>
        </w:div>
        <w:div w:id="919677356">
          <w:marLeft w:val="0"/>
          <w:marRight w:val="0"/>
          <w:marTop w:val="0"/>
          <w:marBottom w:val="0"/>
          <w:divBdr>
            <w:top w:val="none" w:sz="0" w:space="0" w:color="auto"/>
            <w:left w:val="none" w:sz="0" w:space="0" w:color="auto"/>
            <w:bottom w:val="none" w:sz="0" w:space="0" w:color="auto"/>
            <w:right w:val="none" w:sz="0" w:space="0" w:color="auto"/>
          </w:divBdr>
        </w:div>
        <w:div w:id="1351183861">
          <w:marLeft w:val="0"/>
          <w:marRight w:val="0"/>
          <w:marTop w:val="0"/>
          <w:marBottom w:val="0"/>
          <w:divBdr>
            <w:top w:val="none" w:sz="0" w:space="0" w:color="auto"/>
            <w:left w:val="none" w:sz="0" w:space="0" w:color="auto"/>
            <w:bottom w:val="none" w:sz="0" w:space="0" w:color="auto"/>
            <w:right w:val="none" w:sz="0" w:space="0" w:color="auto"/>
          </w:divBdr>
        </w:div>
        <w:div w:id="1975715405">
          <w:marLeft w:val="0"/>
          <w:marRight w:val="0"/>
          <w:marTop w:val="0"/>
          <w:marBottom w:val="0"/>
          <w:divBdr>
            <w:top w:val="none" w:sz="0" w:space="0" w:color="auto"/>
            <w:left w:val="none" w:sz="0" w:space="0" w:color="auto"/>
            <w:bottom w:val="none" w:sz="0" w:space="0" w:color="auto"/>
            <w:right w:val="none" w:sz="0" w:space="0" w:color="auto"/>
          </w:divBdr>
        </w:div>
        <w:div w:id="789470922">
          <w:marLeft w:val="0"/>
          <w:marRight w:val="0"/>
          <w:marTop w:val="0"/>
          <w:marBottom w:val="0"/>
          <w:divBdr>
            <w:top w:val="none" w:sz="0" w:space="0" w:color="auto"/>
            <w:left w:val="none" w:sz="0" w:space="0" w:color="auto"/>
            <w:bottom w:val="none" w:sz="0" w:space="0" w:color="auto"/>
            <w:right w:val="none" w:sz="0" w:space="0" w:color="auto"/>
          </w:divBdr>
        </w:div>
        <w:div w:id="438449833">
          <w:marLeft w:val="0"/>
          <w:marRight w:val="0"/>
          <w:marTop w:val="0"/>
          <w:marBottom w:val="0"/>
          <w:divBdr>
            <w:top w:val="none" w:sz="0" w:space="0" w:color="auto"/>
            <w:left w:val="none" w:sz="0" w:space="0" w:color="auto"/>
            <w:bottom w:val="none" w:sz="0" w:space="0" w:color="auto"/>
            <w:right w:val="none" w:sz="0" w:space="0" w:color="auto"/>
          </w:divBdr>
        </w:div>
        <w:div w:id="461076961">
          <w:marLeft w:val="0"/>
          <w:marRight w:val="0"/>
          <w:marTop w:val="0"/>
          <w:marBottom w:val="0"/>
          <w:divBdr>
            <w:top w:val="none" w:sz="0" w:space="0" w:color="auto"/>
            <w:left w:val="none" w:sz="0" w:space="0" w:color="auto"/>
            <w:bottom w:val="none" w:sz="0" w:space="0" w:color="auto"/>
            <w:right w:val="none" w:sz="0" w:space="0" w:color="auto"/>
          </w:divBdr>
        </w:div>
        <w:div w:id="1375350082">
          <w:marLeft w:val="0"/>
          <w:marRight w:val="0"/>
          <w:marTop w:val="0"/>
          <w:marBottom w:val="0"/>
          <w:divBdr>
            <w:top w:val="none" w:sz="0" w:space="0" w:color="auto"/>
            <w:left w:val="none" w:sz="0" w:space="0" w:color="auto"/>
            <w:bottom w:val="none" w:sz="0" w:space="0" w:color="auto"/>
            <w:right w:val="none" w:sz="0" w:space="0" w:color="auto"/>
          </w:divBdr>
        </w:div>
        <w:div w:id="1078095490">
          <w:marLeft w:val="0"/>
          <w:marRight w:val="0"/>
          <w:marTop w:val="0"/>
          <w:marBottom w:val="0"/>
          <w:divBdr>
            <w:top w:val="none" w:sz="0" w:space="0" w:color="auto"/>
            <w:left w:val="none" w:sz="0" w:space="0" w:color="auto"/>
            <w:bottom w:val="none" w:sz="0" w:space="0" w:color="auto"/>
            <w:right w:val="none" w:sz="0" w:space="0" w:color="auto"/>
          </w:divBdr>
        </w:div>
        <w:div w:id="549074491">
          <w:marLeft w:val="0"/>
          <w:marRight w:val="0"/>
          <w:marTop w:val="0"/>
          <w:marBottom w:val="0"/>
          <w:divBdr>
            <w:top w:val="none" w:sz="0" w:space="0" w:color="auto"/>
            <w:left w:val="none" w:sz="0" w:space="0" w:color="auto"/>
            <w:bottom w:val="none" w:sz="0" w:space="0" w:color="auto"/>
            <w:right w:val="none" w:sz="0" w:space="0" w:color="auto"/>
          </w:divBdr>
        </w:div>
        <w:div w:id="219171438">
          <w:marLeft w:val="0"/>
          <w:marRight w:val="0"/>
          <w:marTop w:val="0"/>
          <w:marBottom w:val="0"/>
          <w:divBdr>
            <w:top w:val="none" w:sz="0" w:space="0" w:color="auto"/>
            <w:left w:val="none" w:sz="0" w:space="0" w:color="auto"/>
            <w:bottom w:val="none" w:sz="0" w:space="0" w:color="auto"/>
            <w:right w:val="none" w:sz="0" w:space="0" w:color="auto"/>
          </w:divBdr>
        </w:div>
        <w:div w:id="181629774">
          <w:marLeft w:val="0"/>
          <w:marRight w:val="0"/>
          <w:marTop w:val="0"/>
          <w:marBottom w:val="0"/>
          <w:divBdr>
            <w:top w:val="none" w:sz="0" w:space="0" w:color="auto"/>
            <w:left w:val="none" w:sz="0" w:space="0" w:color="auto"/>
            <w:bottom w:val="none" w:sz="0" w:space="0" w:color="auto"/>
            <w:right w:val="none" w:sz="0" w:space="0" w:color="auto"/>
          </w:divBdr>
        </w:div>
        <w:div w:id="557713459">
          <w:marLeft w:val="0"/>
          <w:marRight w:val="0"/>
          <w:marTop w:val="0"/>
          <w:marBottom w:val="0"/>
          <w:divBdr>
            <w:top w:val="none" w:sz="0" w:space="0" w:color="auto"/>
            <w:left w:val="none" w:sz="0" w:space="0" w:color="auto"/>
            <w:bottom w:val="none" w:sz="0" w:space="0" w:color="auto"/>
            <w:right w:val="none" w:sz="0" w:space="0" w:color="auto"/>
          </w:divBdr>
        </w:div>
        <w:div w:id="75517198">
          <w:marLeft w:val="0"/>
          <w:marRight w:val="0"/>
          <w:marTop w:val="0"/>
          <w:marBottom w:val="0"/>
          <w:divBdr>
            <w:top w:val="none" w:sz="0" w:space="0" w:color="auto"/>
            <w:left w:val="none" w:sz="0" w:space="0" w:color="auto"/>
            <w:bottom w:val="none" w:sz="0" w:space="0" w:color="auto"/>
            <w:right w:val="none" w:sz="0" w:space="0" w:color="auto"/>
          </w:divBdr>
        </w:div>
        <w:div w:id="743261314">
          <w:marLeft w:val="0"/>
          <w:marRight w:val="0"/>
          <w:marTop w:val="0"/>
          <w:marBottom w:val="0"/>
          <w:divBdr>
            <w:top w:val="none" w:sz="0" w:space="0" w:color="auto"/>
            <w:left w:val="none" w:sz="0" w:space="0" w:color="auto"/>
            <w:bottom w:val="none" w:sz="0" w:space="0" w:color="auto"/>
            <w:right w:val="none" w:sz="0" w:space="0" w:color="auto"/>
          </w:divBdr>
        </w:div>
        <w:div w:id="1088111474">
          <w:marLeft w:val="0"/>
          <w:marRight w:val="0"/>
          <w:marTop w:val="0"/>
          <w:marBottom w:val="0"/>
          <w:divBdr>
            <w:top w:val="none" w:sz="0" w:space="0" w:color="auto"/>
            <w:left w:val="none" w:sz="0" w:space="0" w:color="auto"/>
            <w:bottom w:val="none" w:sz="0" w:space="0" w:color="auto"/>
            <w:right w:val="none" w:sz="0" w:space="0" w:color="auto"/>
          </w:divBdr>
        </w:div>
        <w:div w:id="3745416">
          <w:marLeft w:val="0"/>
          <w:marRight w:val="0"/>
          <w:marTop w:val="0"/>
          <w:marBottom w:val="0"/>
          <w:divBdr>
            <w:top w:val="none" w:sz="0" w:space="0" w:color="auto"/>
            <w:left w:val="none" w:sz="0" w:space="0" w:color="auto"/>
            <w:bottom w:val="none" w:sz="0" w:space="0" w:color="auto"/>
            <w:right w:val="none" w:sz="0" w:space="0" w:color="auto"/>
          </w:divBdr>
        </w:div>
        <w:div w:id="894197511">
          <w:marLeft w:val="0"/>
          <w:marRight w:val="0"/>
          <w:marTop w:val="0"/>
          <w:marBottom w:val="0"/>
          <w:divBdr>
            <w:top w:val="none" w:sz="0" w:space="0" w:color="auto"/>
            <w:left w:val="none" w:sz="0" w:space="0" w:color="auto"/>
            <w:bottom w:val="none" w:sz="0" w:space="0" w:color="auto"/>
            <w:right w:val="none" w:sz="0" w:space="0" w:color="auto"/>
          </w:divBdr>
        </w:div>
        <w:div w:id="1100368134">
          <w:marLeft w:val="0"/>
          <w:marRight w:val="0"/>
          <w:marTop w:val="0"/>
          <w:marBottom w:val="0"/>
          <w:divBdr>
            <w:top w:val="none" w:sz="0" w:space="0" w:color="auto"/>
            <w:left w:val="none" w:sz="0" w:space="0" w:color="auto"/>
            <w:bottom w:val="none" w:sz="0" w:space="0" w:color="auto"/>
            <w:right w:val="none" w:sz="0" w:space="0" w:color="auto"/>
          </w:divBdr>
        </w:div>
        <w:div w:id="2102677674">
          <w:marLeft w:val="0"/>
          <w:marRight w:val="0"/>
          <w:marTop w:val="0"/>
          <w:marBottom w:val="0"/>
          <w:divBdr>
            <w:top w:val="none" w:sz="0" w:space="0" w:color="auto"/>
            <w:left w:val="none" w:sz="0" w:space="0" w:color="auto"/>
            <w:bottom w:val="none" w:sz="0" w:space="0" w:color="auto"/>
            <w:right w:val="none" w:sz="0" w:space="0" w:color="auto"/>
          </w:divBdr>
        </w:div>
        <w:div w:id="519244465">
          <w:marLeft w:val="0"/>
          <w:marRight w:val="0"/>
          <w:marTop w:val="0"/>
          <w:marBottom w:val="0"/>
          <w:divBdr>
            <w:top w:val="none" w:sz="0" w:space="0" w:color="auto"/>
            <w:left w:val="none" w:sz="0" w:space="0" w:color="auto"/>
            <w:bottom w:val="none" w:sz="0" w:space="0" w:color="auto"/>
            <w:right w:val="none" w:sz="0" w:space="0" w:color="auto"/>
          </w:divBdr>
        </w:div>
        <w:div w:id="1094400105">
          <w:marLeft w:val="0"/>
          <w:marRight w:val="0"/>
          <w:marTop w:val="0"/>
          <w:marBottom w:val="0"/>
          <w:divBdr>
            <w:top w:val="none" w:sz="0" w:space="0" w:color="auto"/>
            <w:left w:val="none" w:sz="0" w:space="0" w:color="auto"/>
            <w:bottom w:val="none" w:sz="0" w:space="0" w:color="auto"/>
            <w:right w:val="none" w:sz="0" w:space="0" w:color="auto"/>
          </w:divBdr>
        </w:div>
        <w:div w:id="461727377">
          <w:marLeft w:val="0"/>
          <w:marRight w:val="0"/>
          <w:marTop w:val="0"/>
          <w:marBottom w:val="0"/>
          <w:divBdr>
            <w:top w:val="none" w:sz="0" w:space="0" w:color="auto"/>
            <w:left w:val="none" w:sz="0" w:space="0" w:color="auto"/>
            <w:bottom w:val="none" w:sz="0" w:space="0" w:color="auto"/>
            <w:right w:val="none" w:sz="0" w:space="0" w:color="auto"/>
          </w:divBdr>
        </w:div>
        <w:div w:id="1713265962">
          <w:marLeft w:val="0"/>
          <w:marRight w:val="0"/>
          <w:marTop w:val="0"/>
          <w:marBottom w:val="0"/>
          <w:divBdr>
            <w:top w:val="none" w:sz="0" w:space="0" w:color="auto"/>
            <w:left w:val="none" w:sz="0" w:space="0" w:color="auto"/>
            <w:bottom w:val="none" w:sz="0" w:space="0" w:color="auto"/>
            <w:right w:val="none" w:sz="0" w:space="0" w:color="auto"/>
          </w:divBdr>
        </w:div>
        <w:div w:id="735475784">
          <w:marLeft w:val="0"/>
          <w:marRight w:val="0"/>
          <w:marTop w:val="0"/>
          <w:marBottom w:val="0"/>
          <w:divBdr>
            <w:top w:val="none" w:sz="0" w:space="0" w:color="auto"/>
            <w:left w:val="none" w:sz="0" w:space="0" w:color="auto"/>
            <w:bottom w:val="none" w:sz="0" w:space="0" w:color="auto"/>
            <w:right w:val="none" w:sz="0" w:space="0" w:color="auto"/>
          </w:divBdr>
        </w:div>
        <w:div w:id="449394545">
          <w:marLeft w:val="0"/>
          <w:marRight w:val="0"/>
          <w:marTop w:val="0"/>
          <w:marBottom w:val="0"/>
          <w:divBdr>
            <w:top w:val="none" w:sz="0" w:space="0" w:color="auto"/>
            <w:left w:val="none" w:sz="0" w:space="0" w:color="auto"/>
            <w:bottom w:val="none" w:sz="0" w:space="0" w:color="auto"/>
            <w:right w:val="none" w:sz="0" w:space="0" w:color="auto"/>
          </w:divBdr>
        </w:div>
        <w:div w:id="320503531">
          <w:marLeft w:val="0"/>
          <w:marRight w:val="0"/>
          <w:marTop w:val="0"/>
          <w:marBottom w:val="0"/>
          <w:divBdr>
            <w:top w:val="none" w:sz="0" w:space="0" w:color="auto"/>
            <w:left w:val="none" w:sz="0" w:space="0" w:color="auto"/>
            <w:bottom w:val="none" w:sz="0" w:space="0" w:color="auto"/>
            <w:right w:val="none" w:sz="0" w:space="0" w:color="auto"/>
          </w:divBdr>
        </w:div>
        <w:div w:id="549269768">
          <w:marLeft w:val="0"/>
          <w:marRight w:val="0"/>
          <w:marTop w:val="0"/>
          <w:marBottom w:val="0"/>
          <w:divBdr>
            <w:top w:val="none" w:sz="0" w:space="0" w:color="auto"/>
            <w:left w:val="none" w:sz="0" w:space="0" w:color="auto"/>
            <w:bottom w:val="none" w:sz="0" w:space="0" w:color="auto"/>
            <w:right w:val="none" w:sz="0" w:space="0" w:color="auto"/>
          </w:divBdr>
        </w:div>
        <w:div w:id="294415510">
          <w:marLeft w:val="0"/>
          <w:marRight w:val="0"/>
          <w:marTop w:val="0"/>
          <w:marBottom w:val="0"/>
          <w:divBdr>
            <w:top w:val="none" w:sz="0" w:space="0" w:color="auto"/>
            <w:left w:val="none" w:sz="0" w:space="0" w:color="auto"/>
            <w:bottom w:val="none" w:sz="0" w:space="0" w:color="auto"/>
            <w:right w:val="none" w:sz="0" w:space="0" w:color="auto"/>
          </w:divBdr>
        </w:div>
        <w:div w:id="1873499558">
          <w:marLeft w:val="0"/>
          <w:marRight w:val="0"/>
          <w:marTop w:val="0"/>
          <w:marBottom w:val="0"/>
          <w:divBdr>
            <w:top w:val="none" w:sz="0" w:space="0" w:color="auto"/>
            <w:left w:val="none" w:sz="0" w:space="0" w:color="auto"/>
            <w:bottom w:val="none" w:sz="0" w:space="0" w:color="auto"/>
            <w:right w:val="none" w:sz="0" w:space="0" w:color="auto"/>
          </w:divBdr>
        </w:div>
        <w:div w:id="1804350686">
          <w:marLeft w:val="0"/>
          <w:marRight w:val="0"/>
          <w:marTop w:val="0"/>
          <w:marBottom w:val="0"/>
          <w:divBdr>
            <w:top w:val="none" w:sz="0" w:space="0" w:color="auto"/>
            <w:left w:val="none" w:sz="0" w:space="0" w:color="auto"/>
            <w:bottom w:val="none" w:sz="0" w:space="0" w:color="auto"/>
            <w:right w:val="none" w:sz="0" w:space="0" w:color="auto"/>
          </w:divBdr>
        </w:div>
        <w:div w:id="1032538671">
          <w:marLeft w:val="0"/>
          <w:marRight w:val="0"/>
          <w:marTop w:val="0"/>
          <w:marBottom w:val="0"/>
          <w:divBdr>
            <w:top w:val="none" w:sz="0" w:space="0" w:color="auto"/>
            <w:left w:val="none" w:sz="0" w:space="0" w:color="auto"/>
            <w:bottom w:val="none" w:sz="0" w:space="0" w:color="auto"/>
            <w:right w:val="none" w:sz="0" w:space="0" w:color="auto"/>
          </w:divBdr>
        </w:div>
        <w:div w:id="489104701">
          <w:marLeft w:val="0"/>
          <w:marRight w:val="0"/>
          <w:marTop w:val="0"/>
          <w:marBottom w:val="0"/>
          <w:divBdr>
            <w:top w:val="none" w:sz="0" w:space="0" w:color="auto"/>
            <w:left w:val="none" w:sz="0" w:space="0" w:color="auto"/>
            <w:bottom w:val="none" w:sz="0" w:space="0" w:color="auto"/>
            <w:right w:val="none" w:sz="0" w:space="0" w:color="auto"/>
          </w:divBdr>
        </w:div>
        <w:div w:id="477117899">
          <w:marLeft w:val="0"/>
          <w:marRight w:val="0"/>
          <w:marTop w:val="0"/>
          <w:marBottom w:val="0"/>
          <w:divBdr>
            <w:top w:val="none" w:sz="0" w:space="0" w:color="auto"/>
            <w:left w:val="none" w:sz="0" w:space="0" w:color="auto"/>
            <w:bottom w:val="none" w:sz="0" w:space="0" w:color="auto"/>
            <w:right w:val="none" w:sz="0" w:space="0" w:color="auto"/>
          </w:divBdr>
        </w:div>
        <w:div w:id="820585431">
          <w:marLeft w:val="0"/>
          <w:marRight w:val="0"/>
          <w:marTop w:val="0"/>
          <w:marBottom w:val="0"/>
          <w:divBdr>
            <w:top w:val="none" w:sz="0" w:space="0" w:color="auto"/>
            <w:left w:val="none" w:sz="0" w:space="0" w:color="auto"/>
            <w:bottom w:val="none" w:sz="0" w:space="0" w:color="auto"/>
            <w:right w:val="none" w:sz="0" w:space="0" w:color="auto"/>
          </w:divBdr>
        </w:div>
        <w:div w:id="91975298">
          <w:marLeft w:val="0"/>
          <w:marRight w:val="0"/>
          <w:marTop w:val="0"/>
          <w:marBottom w:val="0"/>
          <w:divBdr>
            <w:top w:val="none" w:sz="0" w:space="0" w:color="auto"/>
            <w:left w:val="none" w:sz="0" w:space="0" w:color="auto"/>
            <w:bottom w:val="none" w:sz="0" w:space="0" w:color="auto"/>
            <w:right w:val="none" w:sz="0" w:space="0" w:color="auto"/>
          </w:divBdr>
        </w:div>
        <w:div w:id="681902676">
          <w:marLeft w:val="0"/>
          <w:marRight w:val="0"/>
          <w:marTop w:val="0"/>
          <w:marBottom w:val="0"/>
          <w:divBdr>
            <w:top w:val="none" w:sz="0" w:space="0" w:color="auto"/>
            <w:left w:val="none" w:sz="0" w:space="0" w:color="auto"/>
            <w:bottom w:val="none" w:sz="0" w:space="0" w:color="auto"/>
            <w:right w:val="none" w:sz="0" w:space="0" w:color="auto"/>
          </w:divBdr>
        </w:div>
        <w:div w:id="1486320467">
          <w:marLeft w:val="0"/>
          <w:marRight w:val="0"/>
          <w:marTop w:val="0"/>
          <w:marBottom w:val="0"/>
          <w:divBdr>
            <w:top w:val="none" w:sz="0" w:space="0" w:color="auto"/>
            <w:left w:val="none" w:sz="0" w:space="0" w:color="auto"/>
            <w:bottom w:val="none" w:sz="0" w:space="0" w:color="auto"/>
            <w:right w:val="none" w:sz="0" w:space="0" w:color="auto"/>
          </w:divBdr>
        </w:div>
        <w:div w:id="1713651433">
          <w:marLeft w:val="0"/>
          <w:marRight w:val="0"/>
          <w:marTop w:val="0"/>
          <w:marBottom w:val="0"/>
          <w:divBdr>
            <w:top w:val="none" w:sz="0" w:space="0" w:color="auto"/>
            <w:left w:val="none" w:sz="0" w:space="0" w:color="auto"/>
            <w:bottom w:val="none" w:sz="0" w:space="0" w:color="auto"/>
            <w:right w:val="none" w:sz="0" w:space="0" w:color="auto"/>
          </w:divBdr>
        </w:div>
        <w:div w:id="317422446">
          <w:marLeft w:val="0"/>
          <w:marRight w:val="0"/>
          <w:marTop w:val="0"/>
          <w:marBottom w:val="0"/>
          <w:divBdr>
            <w:top w:val="none" w:sz="0" w:space="0" w:color="auto"/>
            <w:left w:val="none" w:sz="0" w:space="0" w:color="auto"/>
            <w:bottom w:val="none" w:sz="0" w:space="0" w:color="auto"/>
            <w:right w:val="none" w:sz="0" w:space="0" w:color="auto"/>
          </w:divBdr>
        </w:div>
        <w:div w:id="1320958686">
          <w:marLeft w:val="0"/>
          <w:marRight w:val="0"/>
          <w:marTop w:val="0"/>
          <w:marBottom w:val="0"/>
          <w:divBdr>
            <w:top w:val="none" w:sz="0" w:space="0" w:color="auto"/>
            <w:left w:val="none" w:sz="0" w:space="0" w:color="auto"/>
            <w:bottom w:val="none" w:sz="0" w:space="0" w:color="auto"/>
            <w:right w:val="none" w:sz="0" w:space="0" w:color="auto"/>
          </w:divBdr>
        </w:div>
        <w:div w:id="2076588934">
          <w:marLeft w:val="0"/>
          <w:marRight w:val="0"/>
          <w:marTop w:val="0"/>
          <w:marBottom w:val="0"/>
          <w:divBdr>
            <w:top w:val="none" w:sz="0" w:space="0" w:color="auto"/>
            <w:left w:val="none" w:sz="0" w:space="0" w:color="auto"/>
            <w:bottom w:val="none" w:sz="0" w:space="0" w:color="auto"/>
            <w:right w:val="none" w:sz="0" w:space="0" w:color="auto"/>
          </w:divBdr>
        </w:div>
        <w:div w:id="365719436">
          <w:marLeft w:val="0"/>
          <w:marRight w:val="0"/>
          <w:marTop w:val="0"/>
          <w:marBottom w:val="0"/>
          <w:divBdr>
            <w:top w:val="none" w:sz="0" w:space="0" w:color="auto"/>
            <w:left w:val="none" w:sz="0" w:space="0" w:color="auto"/>
            <w:bottom w:val="none" w:sz="0" w:space="0" w:color="auto"/>
            <w:right w:val="none" w:sz="0" w:space="0" w:color="auto"/>
          </w:divBdr>
        </w:div>
        <w:div w:id="70852749">
          <w:marLeft w:val="0"/>
          <w:marRight w:val="0"/>
          <w:marTop w:val="0"/>
          <w:marBottom w:val="0"/>
          <w:divBdr>
            <w:top w:val="none" w:sz="0" w:space="0" w:color="auto"/>
            <w:left w:val="none" w:sz="0" w:space="0" w:color="auto"/>
            <w:bottom w:val="none" w:sz="0" w:space="0" w:color="auto"/>
            <w:right w:val="none" w:sz="0" w:space="0" w:color="auto"/>
          </w:divBdr>
        </w:div>
        <w:div w:id="1643463395">
          <w:marLeft w:val="0"/>
          <w:marRight w:val="0"/>
          <w:marTop w:val="0"/>
          <w:marBottom w:val="0"/>
          <w:divBdr>
            <w:top w:val="none" w:sz="0" w:space="0" w:color="auto"/>
            <w:left w:val="none" w:sz="0" w:space="0" w:color="auto"/>
            <w:bottom w:val="none" w:sz="0" w:space="0" w:color="auto"/>
            <w:right w:val="none" w:sz="0" w:space="0" w:color="auto"/>
          </w:divBdr>
        </w:div>
        <w:div w:id="481311160">
          <w:marLeft w:val="0"/>
          <w:marRight w:val="0"/>
          <w:marTop w:val="0"/>
          <w:marBottom w:val="0"/>
          <w:divBdr>
            <w:top w:val="none" w:sz="0" w:space="0" w:color="auto"/>
            <w:left w:val="none" w:sz="0" w:space="0" w:color="auto"/>
            <w:bottom w:val="none" w:sz="0" w:space="0" w:color="auto"/>
            <w:right w:val="none" w:sz="0" w:space="0" w:color="auto"/>
          </w:divBdr>
        </w:div>
        <w:div w:id="1747262884">
          <w:marLeft w:val="0"/>
          <w:marRight w:val="0"/>
          <w:marTop w:val="0"/>
          <w:marBottom w:val="0"/>
          <w:divBdr>
            <w:top w:val="none" w:sz="0" w:space="0" w:color="auto"/>
            <w:left w:val="none" w:sz="0" w:space="0" w:color="auto"/>
            <w:bottom w:val="none" w:sz="0" w:space="0" w:color="auto"/>
            <w:right w:val="none" w:sz="0" w:space="0" w:color="auto"/>
          </w:divBdr>
        </w:div>
        <w:div w:id="533616290">
          <w:marLeft w:val="0"/>
          <w:marRight w:val="0"/>
          <w:marTop w:val="0"/>
          <w:marBottom w:val="0"/>
          <w:divBdr>
            <w:top w:val="none" w:sz="0" w:space="0" w:color="auto"/>
            <w:left w:val="none" w:sz="0" w:space="0" w:color="auto"/>
            <w:bottom w:val="none" w:sz="0" w:space="0" w:color="auto"/>
            <w:right w:val="none" w:sz="0" w:space="0" w:color="auto"/>
          </w:divBdr>
        </w:div>
        <w:div w:id="969554037">
          <w:marLeft w:val="0"/>
          <w:marRight w:val="0"/>
          <w:marTop w:val="0"/>
          <w:marBottom w:val="0"/>
          <w:divBdr>
            <w:top w:val="none" w:sz="0" w:space="0" w:color="auto"/>
            <w:left w:val="none" w:sz="0" w:space="0" w:color="auto"/>
            <w:bottom w:val="none" w:sz="0" w:space="0" w:color="auto"/>
            <w:right w:val="none" w:sz="0" w:space="0" w:color="auto"/>
          </w:divBdr>
        </w:div>
        <w:div w:id="2067144501">
          <w:marLeft w:val="0"/>
          <w:marRight w:val="0"/>
          <w:marTop w:val="0"/>
          <w:marBottom w:val="0"/>
          <w:divBdr>
            <w:top w:val="none" w:sz="0" w:space="0" w:color="auto"/>
            <w:left w:val="none" w:sz="0" w:space="0" w:color="auto"/>
            <w:bottom w:val="none" w:sz="0" w:space="0" w:color="auto"/>
            <w:right w:val="none" w:sz="0" w:space="0" w:color="auto"/>
          </w:divBdr>
        </w:div>
        <w:div w:id="1077437512">
          <w:marLeft w:val="0"/>
          <w:marRight w:val="0"/>
          <w:marTop w:val="0"/>
          <w:marBottom w:val="0"/>
          <w:divBdr>
            <w:top w:val="none" w:sz="0" w:space="0" w:color="auto"/>
            <w:left w:val="none" w:sz="0" w:space="0" w:color="auto"/>
            <w:bottom w:val="none" w:sz="0" w:space="0" w:color="auto"/>
            <w:right w:val="none" w:sz="0" w:space="0" w:color="auto"/>
          </w:divBdr>
        </w:div>
        <w:div w:id="1118835016">
          <w:marLeft w:val="0"/>
          <w:marRight w:val="0"/>
          <w:marTop w:val="0"/>
          <w:marBottom w:val="0"/>
          <w:divBdr>
            <w:top w:val="none" w:sz="0" w:space="0" w:color="auto"/>
            <w:left w:val="none" w:sz="0" w:space="0" w:color="auto"/>
            <w:bottom w:val="none" w:sz="0" w:space="0" w:color="auto"/>
            <w:right w:val="none" w:sz="0" w:space="0" w:color="auto"/>
          </w:divBdr>
        </w:div>
        <w:div w:id="47580493">
          <w:marLeft w:val="0"/>
          <w:marRight w:val="0"/>
          <w:marTop w:val="0"/>
          <w:marBottom w:val="0"/>
          <w:divBdr>
            <w:top w:val="none" w:sz="0" w:space="0" w:color="auto"/>
            <w:left w:val="none" w:sz="0" w:space="0" w:color="auto"/>
            <w:bottom w:val="none" w:sz="0" w:space="0" w:color="auto"/>
            <w:right w:val="none" w:sz="0" w:space="0" w:color="auto"/>
          </w:divBdr>
        </w:div>
        <w:div w:id="2000571662">
          <w:marLeft w:val="0"/>
          <w:marRight w:val="0"/>
          <w:marTop w:val="0"/>
          <w:marBottom w:val="0"/>
          <w:divBdr>
            <w:top w:val="none" w:sz="0" w:space="0" w:color="auto"/>
            <w:left w:val="none" w:sz="0" w:space="0" w:color="auto"/>
            <w:bottom w:val="none" w:sz="0" w:space="0" w:color="auto"/>
            <w:right w:val="none" w:sz="0" w:space="0" w:color="auto"/>
          </w:divBdr>
        </w:div>
        <w:div w:id="719280437">
          <w:marLeft w:val="0"/>
          <w:marRight w:val="0"/>
          <w:marTop w:val="0"/>
          <w:marBottom w:val="0"/>
          <w:divBdr>
            <w:top w:val="none" w:sz="0" w:space="0" w:color="auto"/>
            <w:left w:val="none" w:sz="0" w:space="0" w:color="auto"/>
            <w:bottom w:val="none" w:sz="0" w:space="0" w:color="auto"/>
            <w:right w:val="none" w:sz="0" w:space="0" w:color="auto"/>
          </w:divBdr>
        </w:div>
        <w:div w:id="1580210242">
          <w:marLeft w:val="0"/>
          <w:marRight w:val="0"/>
          <w:marTop w:val="0"/>
          <w:marBottom w:val="0"/>
          <w:divBdr>
            <w:top w:val="none" w:sz="0" w:space="0" w:color="auto"/>
            <w:left w:val="none" w:sz="0" w:space="0" w:color="auto"/>
            <w:bottom w:val="none" w:sz="0" w:space="0" w:color="auto"/>
            <w:right w:val="none" w:sz="0" w:space="0" w:color="auto"/>
          </w:divBdr>
        </w:div>
        <w:div w:id="928200975">
          <w:marLeft w:val="0"/>
          <w:marRight w:val="0"/>
          <w:marTop w:val="0"/>
          <w:marBottom w:val="0"/>
          <w:divBdr>
            <w:top w:val="none" w:sz="0" w:space="0" w:color="auto"/>
            <w:left w:val="none" w:sz="0" w:space="0" w:color="auto"/>
            <w:bottom w:val="none" w:sz="0" w:space="0" w:color="auto"/>
            <w:right w:val="none" w:sz="0" w:space="0" w:color="auto"/>
          </w:divBdr>
        </w:div>
        <w:div w:id="34280053">
          <w:marLeft w:val="0"/>
          <w:marRight w:val="0"/>
          <w:marTop w:val="0"/>
          <w:marBottom w:val="0"/>
          <w:divBdr>
            <w:top w:val="none" w:sz="0" w:space="0" w:color="auto"/>
            <w:left w:val="none" w:sz="0" w:space="0" w:color="auto"/>
            <w:bottom w:val="none" w:sz="0" w:space="0" w:color="auto"/>
            <w:right w:val="none" w:sz="0" w:space="0" w:color="auto"/>
          </w:divBdr>
        </w:div>
        <w:div w:id="676423284">
          <w:marLeft w:val="0"/>
          <w:marRight w:val="0"/>
          <w:marTop w:val="0"/>
          <w:marBottom w:val="0"/>
          <w:divBdr>
            <w:top w:val="none" w:sz="0" w:space="0" w:color="auto"/>
            <w:left w:val="none" w:sz="0" w:space="0" w:color="auto"/>
            <w:bottom w:val="none" w:sz="0" w:space="0" w:color="auto"/>
            <w:right w:val="none" w:sz="0" w:space="0" w:color="auto"/>
          </w:divBdr>
        </w:div>
        <w:div w:id="74397662">
          <w:marLeft w:val="0"/>
          <w:marRight w:val="0"/>
          <w:marTop w:val="0"/>
          <w:marBottom w:val="0"/>
          <w:divBdr>
            <w:top w:val="none" w:sz="0" w:space="0" w:color="auto"/>
            <w:left w:val="none" w:sz="0" w:space="0" w:color="auto"/>
            <w:bottom w:val="none" w:sz="0" w:space="0" w:color="auto"/>
            <w:right w:val="none" w:sz="0" w:space="0" w:color="auto"/>
          </w:divBdr>
        </w:div>
        <w:div w:id="1629513122">
          <w:marLeft w:val="0"/>
          <w:marRight w:val="0"/>
          <w:marTop w:val="0"/>
          <w:marBottom w:val="0"/>
          <w:divBdr>
            <w:top w:val="none" w:sz="0" w:space="0" w:color="auto"/>
            <w:left w:val="none" w:sz="0" w:space="0" w:color="auto"/>
            <w:bottom w:val="none" w:sz="0" w:space="0" w:color="auto"/>
            <w:right w:val="none" w:sz="0" w:space="0" w:color="auto"/>
          </w:divBdr>
        </w:div>
        <w:div w:id="322321634">
          <w:marLeft w:val="0"/>
          <w:marRight w:val="0"/>
          <w:marTop w:val="0"/>
          <w:marBottom w:val="0"/>
          <w:divBdr>
            <w:top w:val="none" w:sz="0" w:space="0" w:color="auto"/>
            <w:left w:val="none" w:sz="0" w:space="0" w:color="auto"/>
            <w:bottom w:val="none" w:sz="0" w:space="0" w:color="auto"/>
            <w:right w:val="none" w:sz="0" w:space="0" w:color="auto"/>
          </w:divBdr>
        </w:div>
        <w:div w:id="1192261911">
          <w:marLeft w:val="0"/>
          <w:marRight w:val="0"/>
          <w:marTop w:val="0"/>
          <w:marBottom w:val="0"/>
          <w:divBdr>
            <w:top w:val="none" w:sz="0" w:space="0" w:color="auto"/>
            <w:left w:val="none" w:sz="0" w:space="0" w:color="auto"/>
            <w:bottom w:val="none" w:sz="0" w:space="0" w:color="auto"/>
            <w:right w:val="none" w:sz="0" w:space="0" w:color="auto"/>
          </w:divBdr>
        </w:div>
        <w:div w:id="485248724">
          <w:marLeft w:val="0"/>
          <w:marRight w:val="0"/>
          <w:marTop w:val="0"/>
          <w:marBottom w:val="0"/>
          <w:divBdr>
            <w:top w:val="none" w:sz="0" w:space="0" w:color="auto"/>
            <w:left w:val="none" w:sz="0" w:space="0" w:color="auto"/>
            <w:bottom w:val="none" w:sz="0" w:space="0" w:color="auto"/>
            <w:right w:val="none" w:sz="0" w:space="0" w:color="auto"/>
          </w:divBdr>
        </w:div>
        <w:div w:id="1254626339">
          <w:marLeft w:val="0"/>
          <w:marRight w:val="0"/>
          <w:marTop w:val="0"/>
          <w:marBottom w:val="0"/>
          <w:divBdr>
            <w:top w:val="none" w:sz="0" w:space="0" w:color="auto"/>
            <w:left w:val="none" w:sz="0" w:space="0" w:color="auto"/>
            <w:bottom w:val="none" w:sz="0" w:space="0" w:color="auto"/>
            <w:right w:val="none" w:sz="0" w:space="0" w:color="auto"/>
          </w:divBdr>
        </w:div>
        <w:div w:id="445083301">
          <w:marLeft w:val="0"/>
          <w:marRight w:val="0"/>
          <w:marTop w:val="0"/>
          <w:marBottom w:val="0"/>
          <w:divBdr>
            <w:top w:val="none" w:sz="0" w:space="0" w:color="auto"/>
            <w:left w:val="none" w:sz="0" w:space="0" w:color="auto"/>
            <w:bottom w:val="none" w:sz="0" w:space="0" w:color="auto"/>
            <w:right w:val="none" w:sz="0" w:space="0" w:color="auto"/>
          </w:divBdr>
        </w:div>
        <w:div w:id="1324775448">
          <w:marLeft w:val="0"/>
          <w:marRight w:val="0"/>
          <w:marTop w:val="0"/>
          <w:marBottom w:val="0"/>
          <w:divBdr>
            <w:top w:val="none" w:sz="0" w:space="0" w:color="auto"/>
            <w:left w:val="none" w:sz="0" w:space="0" w:color="auto"/>
            <w:bottom w:val="none" w:sz="0" w:space="0" w:color="auto"/>
            <w:right w:val="none" w:sz="0" w:space="0" w:color="auto"/>
          </w:divBdr>
        </w:div>
        <w:div w:id="1433436050">
          <w:marLeft w:val="0"/>
          <w:marRight w:val="0"/>
          <w:marTop w:val="0"/>
          <w:marBottom w:val="0"/>
          <w:divBdr>
            <w:top w:val="none" w:sz="0" w:space="0" w:color="auto"/>
            <w:left w:val="none" w:sz="0" w:space="0" w:color="auto"/>
            <w:bottom w:val="none" w:sz="0" w:space="0" w:color="auto"/>
            <w:right w:val="none" w:sz="0" w:space="0" w:color="auto"/>
          </w:divBdr>
        </w:div>
        <w:div w:id="1006245837">
          <w:marLeft w:val="0"/>
          <w:marRight w:val="0"/>
          <w:marTop w:val="0"/>
          <w:marBottom w:val="0"/>
          <w:divBdr>
            <w:top w:val="none" w:sz="0" w:space="0" w:color="auto"/>
            <w:left w:val="none" w:sz="0" w:space="0" w:color="auto"/>
            <w:bottom w:val="none" w:sz="0" w:space="0" w:color="auto"/>
            <w:right w:val="none" w:sz="0" w:space="0" w:color="auto"/>
          </w:divBdr>
        </w:div>
        <w:div w:id="762147502">
          <w:marLeft w:val="0"/>
          <w:marRight w:val="0"/>
          <w:marTop w:val="0"/>
          <w:marBottom w:val="0"/>
          <w:divBdr>
            <w:top w:val="none" w:sz="0" w:space="0" w:color="auto"/>
            <w:left w:val="none" w:sz="0" w:space="0" w:color="auto"/>
            <w:bottom w:val="none" w:sz="0" w:space="0" w:color="auto"/>
            <w:right w:val="none" w:sz="0" w:space="0" w:color="auto"/>
          </w:divBdr>
        </w:div>
        <w:div w:id="662200639">
          <w:marLeft w:val="0"/>
          <w:marRight w:val="0"/>
          <w:marTop w:val="0"/>
          <w:marBottom w:val="0"/>
          <w:divBdr>
            <w:top w:val="none" w:sz="0" w:space="0" w:color="auto"/>
            <w:left w:val="none" w:sz="0" w:space="0" w:color="auto"/>
            <w:bottom w:val="none" w:sz="0" w:space="0" w:color="auto"/>
            <w:right w:val="none" w:sz="0" w:space="0" w:color="auto"/>
          </w:divBdr>
        </w:div>
        <w:div w:id="1395009457">
          <w:marLeft w:val="0"/>
          <w:marRight w:val="0"/>
          <w:marTop w:val="0"/>
          <w:marBottom w:val="0"/>
          <w:divBdr>
            <w:top w:val="none" w:sz="0" w:space="0" w:color="auto"/>
            <w:left w:val="none" w:sz="0" w:space="0" w:color="auto"/>
            <w:bottom w:val="none" w:sz="0" w:space="0" w:color="auto"/>
            <w:right w:val="none" w:sz="0" w:space="0" w:color="auto"/>
          </w:divBdr>
        </w:div>
        <w:div w:id="1058279573">
          <w:marLeft w:val="0"/>
          <w:marRight w:val="0"/>
          <w:marTop w:val="0"/>
          <w:marBottom w:val="0"/>
          <w:divBdr>
            <w:top w:val="none" w:sz="0" w:space="0" w:color="auto"/>
            <w:left w:val="none" w:sz="0" w:space="0" w:color="auto"/>
            <w:bottom w:val="none" w:sz="0" w:space="0" w:color="auto"/>
            <w:right w:val="none" w:sz="0" w:space="0" w:color="auto"/>
          </w:divBdr>
        </w:div>
        <w:div w:id="772435562">
          <w:marLeft w:val="0"/>
          <w:marRight w:val="0"/>
          <w:marTop w:val="0"/>
          <w:marBottom w:val="0"/>
          <w:divBdr>
            <w:top w:val="none" w:sz="0" w:space="0" w:color="auto"/>
            <w:left w:val="none" w:sz="0" w:space="0" w:color="auto"/>
            <w:bottom w:val="none" w:sz="0" w:space="0" w:color="auto"/>
            <w:right w:val="none" w:sz="0" w:space="0" w:color="auto"/>
          </w:divBdr>
        </w:div>
        <w:div w:id="156581089">
          <w:marLeft w:val="0"/>
          <w:marRight w:val="0"/>
          <w:marTop w:val="0"/>
          <w:marBottom w:val="0"/>
          <w:divBdr>
            <w:top w:val="none" w:sz="0" w:space="0" w:color="auto"/>
            <w:left w:val="none" w:sz="0" w:space="0" w:color="auto"/>
            <w:bottom w:val="none" w:sz="0" w:space="0" w:color="auto"/>
            <w:right w:val="none" w:sz="0" w:space="0" w:color="auto"/>
          </w:divBdr>
        </w:div>
        <w:div w:id="421681594">
          <w:marLeft w:val="0"/>
          <w:marRight w:val="0"/>
          <w:marTop w:val="0"/>
          <w:marBottom w:val="0"/>
          <w:divBdr>
            <w:top w:val="none" w:sz="0" w:space="0" w:color="auto"/>
            <w:left w:val="none" w:sz="0" w:space="0" w:color="auto"/>
            <w:bottom w:val="none" w:sz="0" w:space="0" w:color="auto"/>
            <w:right w:val="none" w:sz="0" w:space="0" w:color="auto"/>
          </w:divBdr>
        </w:div>
        <w:div w:id="1464301008">
          <w:marLeft w:val="0"/>
          <w:marRight w:val="0"/>
          <w:marTop w:val="0"/>
          <w:marBottom w:val="0"/>
          <w:divBdr>
            <w:top w:val="none" w:sz="0" w:space="0" w:color="auto"/>
            <w:left w:val="none" w:sz="0" w:space="0" w:color="auto"/>
            <w:bottom w:val="none" w:sz="0" w:space="0" w:color="auto"/>
            <w:right w:val="none" w:sz="0" w:space="0" w:color="auto"/>
          </w:divBdr>
        </w:div>
        <w:div w:id="1380783513">
          <w:marLeft w:val="0"/>
          <w:marRight w:val="0"/>
          <w:marTop w:val="0"/>
          <w:marBottom w:val="0"/>
          <w:divBdr>
            <w:top w:val="none" w:sz="0" w:space="0" w:color="auto"/>
            <w:left w:val="none" w:sz="0" w:space="0" w:color="auto"/>
            <w:bottom w:val="none" w:sz="0" w:space="0" w:color="auto"/>
            <w:right w:val="none" w:sz="0" w:space="0" w:color="auto"/>
          </w:divBdr>
        </w:div>
        <w:div w:id="170680700">
          <w:marLeft w:val="0"/>
          <w:marRight w:val="0"/>
          <w:marTop w:val="0"/>
          <w:marBottom w:val="0"/>
          <w:divBdr>
            <w:top w:val="none" w:sz="0" w:space="0" w:color="auto"/>
            <w:left w:val="none" w:sz="0" w:space="0" w:color="auto"/>
            <w:bottom w:val="none" w:sz="0" w:space="0" w:color="auto"/>
            <w:right w:val="none" w:sz="0" w:space="0" w:color="auto"/>
          </w:divBdr>
        </w:div>
        <w:div w:id="2051685971">
          <w:marLeft w:val="0"/>
          <w:marRight w:val="0"/>
          <w:marTop w:val="0"/>
          <w:marBottom w:val="0"/>
          <w:divBdr>
            <w:top w:val="none" w:sz="0" w:space="0" w:color="auto"/>
            <w:left w:val="none" w:sz="0" w:space="0" w:color="auto"/>
            <w:bottom w:val="none" w:sz="0" w:space="0" w:color="auto"/>
            <w:right w:val="none" w:sz="0" w:space="0" w:color="auto"/>
          </w:divBdr>
        </w:div>
        <w:div w:id="400955674">
          <w:marLeft w:val="0"/>
          <w:marRight w:val="0"/>
          <w:marTop w:val="0"/>
          <w:marBottom w:val="0"/>
          <w:divBdr>
            <w:top w:val="none" w:sz="0" w:space="0" w:color="auto"/>
            <w:left w:val="none" w:sz="0" w:space="0" w:color="auto"/>
            <w:bottom w:val="none" w:sz="0" w:space="0" w:color="auto"/>
            <w:right w:val="none" w:sz="0" w:space="0" w:color="auto"/>
          </w:divBdr>
        </w:div>
        <w:div w:id="231962497">
          <w:marLeft w:val="0"/>
          <w:marRight w:val="0"/>
          <w:marTop w:val="0"/>
          <w:marBottom w:val="0"/>
          <w:divBdr>
            <w:top w:val="none" w:sz="0" w:space="0" w:color="auto"/>
            <w:left w:val="none" w:sz="0" w:space="0" w:color="auto"/>
            <w:bottom w:val="none" w:sz="0" w:space="0" w:color="auto"/>
            <w:right w:val="none" w:sz="0" w:space="0" w:color="auto"/>
          </w:divBdr>
        </w:div>
        <w:div w:id="1042755053">
          <w:marLeft w:val="0"/>
          <w:marRight w:val="0"/>
          <w:marTop w:val="0"/>
          <w:marBottom w:val="0"/>
          <w:divBdr>
            <w:top w:val="none" w:sz="0" w:space="0" w:color="auto"/>
            <w:left w:val="none" w:sz="0" w:space="0" w:color="auto"/>
            <w:bottom w:val="none" w:sz="0" w:space="0" w:color="auto"/>
            <w:right w:val="none" w:sz="0" w:space="0" w:color="auto"/>
          </w:divBdr>
        </w:div>
        <w:div w:id="1832216689">
          <w:marLeft w:val="0"/>
          <w:marRight w:val="0"/>
          <w:marTop w:val="0"/>
          <w:marBottom w:val="0"/>
          <w:divBdr>
            <w:top w:val="none" w:sz="0" w:space="0" w:color="auto"/>
            <w:left w:val="none" w:sz="0" w:space="0" w:color="auto"/>
            <w:bottom w:val="none" w:sz="0" w:space="0" w:color="auto"/>
            <w:right w:val="none" w:sz="0" w:space="0" w:color="auto"/>
          </w:divBdr>
        </w:div>
        <w:div w:id="1525552539">
          <w:marLeft w:val="0"/>
          <w:marRight w:val="0"/>
          <w:marTop w:val="0"/>
          <w:marBottom w:val="0"/>
          <w:divBdr>
            <w:top w:val="none" w:sz="0" w:space="0" w:color="auto"/>
            <w:left w:val="none" w:sz="0" w:space="0" w:color="auto"/>
            <w:bottom w:val="none" w:sz="0" w:space="0" w:color="auto"/>
            <w:right w:val="none" w:sz="0" w:space="0" w:color="auto"/>
          </w:divBdr>
        </w:div>
        <w:div w:id="1509174949">
          <w:marLeft w:val="0"/>
          <w:marRight w:val="0"/>
          <w:marTop w:val="0"/>
          <w:marBottom w:val="0"/>
          <w:divBdr>
            <w:top w:val="none" w:sz="0" w:space="0" w:color="auto"/>
            <w:left w:val="none" w:sz="0" w:space="0" w:color="auto"/>
            <w:bottom w:val="none" w:sz="0" w:space="0" w:color="auto"/>
            <w:right w:val="none" w:sz="0" w:space="0" w:color="auto"/>
          </w:divBdr>
        </w:div>
        <w:div w:id="1999377712">
          <w:marLeft w:val="0"/>
          <w:marRight w:val="0"/>
          <w:marTop w:val="0"/>
          <w:marBottom w:val="0"/>
          <w:divBdr>
            <w:top w:val="none" w:sz="0" w:space="0" w:color="auto"/>
            <w:left w:val="none" w:sz="0" w:space="0" w:color="auto"/>
            <w:bottom w:val="none" w:sz="0" w:space="0" w:color="auto"/>
            <w:right w:val="none" w:sz="0" w:space="0" w:color="auto"/>
          </w:divBdr>
        </w:div>
        <w:div w:id="1709181610">
          <w:marLeft w:val="0"/>
          <w:marRight w:val="0"/>
          <w:marTop w:val="0"/>
          <w:marBottom w:val="0"/>
          <w:divBdr>
            <w:top w:val="none" w:sz="0" w:space="0" w:color="auto"/>
            <w:left w:val="none" w:sz="0" w:space="0" w:color="auto"/>
            <w:bottom w:val="none" w:sz="0" w:space="0" w:color="auto"/>
            <w:right w:val="none" w:sz="0" w:space="0" w:color="auto"/>
          </w:divBdr>
        </w:div>
        <w:div w:id="625048218">
          <w:marLeft w:val="0"/>
          <w:marRight w:val="0"/>
          <w:marTop w:val="0"/>
          <w:marBottom w:val="0"/>
          <w:divBdr>
            <w:top w:val="none" w:sz="0" w:space="0" w:color="auto"/>
            <w:left w:val="none" w:sz="0" w:space="0" w:color="auto"/>
            <w:bottom w:val="none" w:sz="0" w:space="0" w:color="auto"/>
            <w:right w:val="none" w:sz="0" w:space="0" w:color="auto"/>
          </w:divBdr>
        </w:div>
        <w:div w:id="521281180">
          <w:marLeft w:val="0"/>
          <w:marRight w:val="0"/>
          <w:marTop w:val="0"/>
          <w:marBottom w:val="0"/>
          <w:divBdr>
            <w:top w:val="none" w:sz="0" w:space="0" w:color="auto"/>
            <w:left w:val="none" w:sz="0" w:space="0" w:color="auto"/>
            <w:bottom w:val="none" w:sz="0" w:space="0" w:color="auto"/>
            <w:right w:val="none" w:sz="0" w:space="0" w:color="auto"/>
          </w:divBdr>
        </w:div>
        <w:div w:id="1668090795">
          <w:marLeft w:val="0"/>
          <w:marRight w:val="0"/>
          <w:marTop w:val="0"/>
          <w:marBottom w:val="0"/>
          <w:divBdr>
            <w:top w:val="none" w:sz="0" w:space="0" w:color="auto"/>
            <w:left w:val="none" w:sz="0" w:space="0" w:color="auto"/>
            <w:bottom w:val="none" w:sz="0" w:space="0" w:color="auto"/>
            <w:right w:val="none" w:sz="0" w:space="0" w:color="auto"/>
          </w:divBdr>
        </w:div>
        <w:div w:id="1029601666">
          <w:marLeft w:val="0"/>
          <w:marRight w:val="0"/>
          <w:marTop w:val="0"/>
          <w:marBottom w:val="0"/>
          <w:divBdr>
            <w:top w:val="none" w:sz="0" w:space="0" w:color="auto"/>
            <w:left w:val="none" w:sz="0" w:space="0" w:color="auto"/>
            <w:bottom w:val="none" w:sz="0" w:space="0" w:color="auto"/>
            <w:right w:val="none" w:sz="0" w:space="0" w:color="auto"/>
          </w:divBdr>
        </w:div>
        <w:div w:id="649333201">
          <w:marLeft w:val="0"/>
          <w:marRight w:val="0"/>
          <w:marTop w:val="0"/>
          <w:marBottom w:val="0"/>
          <w:divBdr>
            <w:top w:val="none" w:sz="0" w:space="0" w:color="auto"/>
            <w:left w:val="none" w:sz="0" w:space="0" w:color="auto"/>
            <w:bottom w:val="none" w:sz="0" w:space="0" w:color="auto"/>
            <w:right w:val="none" w:sz="0" w:space="0" w:color="auto"/>
          </w:divBdr>
        </w:div>
        <w:div w:id="680012546">
          <w:marLeft w:val="0"/>
          <w:marRight w:val="0"/>
          <w:marTop w:val="0"/>
          <w:marBottom w:val="0"/>
          <w:divBdr>
            <w:top w:val="none" w:sz="0" w:space="0" w:color="auto"/>
            <w:left w:val="none" w:sz="0" w:space="0" w:color="auto"/>
            <w:bottom w:val="none" w:sz="0" w:space="0" w:color="auto"/>
            <w:right w:val="none" w:sz="0" w:space="0" w:color="auto"/>
          </w:divBdr>
        </w:div>
        <w:div w:id="88044374">
          <w:marLeft w:val="0"/>
          <w:marRight w:val="0"/>
          <w:marTop w:val="0"/>
          <w:marBottom w:val="0"/>
          <w:divBdr>
            <w:top w:val="none" w:sz="0" w:space="0" w:color="auto"/>
            <w:left w:val="none" w:sz="0" w:space="0" w:color="auto"/>
            <w:bottom w:val="none" w:sz="0" w:space="0" w:color="auto"/>
            <w:right w:val="none" w:sz="0" w:space="0" w:color="auto"/>
          </w:divBdr>
        </w:div>
        <w:div w:id="1529488919">
          <w:marLeft w:val="0"/>
          <w:marRight w:val="0"/>
          <w:marTop w:val="0"/>
          <w:marBottom w:val="0"/>
          <w:divBdr>
            <w:top w:val="none" w:sz="0" w:space="0" w:color="auto"/>
            <w:left w:val="none" w:sz="0" w:space="0" w:color="auto"/>
            <w:bottom w:val="none" w:sz="0" w:space="0" w:color="auto"/>
            <w:right w:val="none" w:sz="0" w:space="0" w:color="auto"/>
          </w:divBdr>
        </w:div>
        <w:div w:id="1337879016">
          <w:marLeft w:val="0"/>
          <w:marRight w:val="0"/>
          <w:marTop w:val="0"/>
          <w:marBottom w:val="0"/>
          <w:divBdr>
            <w:top w:val="none" w:sz="0" w:space="0" w:color="auto"/>
            <w:left w:val="none" w:sz="0" w:space="0" w:color="auto"/>
            <w:bottom w:val="none" w:sz="0" w:space="0" w:color="auto"/>
            <w:right w:val="none" w:sz="0" w:space="0" w:color="auto"/>
          </w:divBdr>
        </w:div>
        <w:div w:id="389770405">
          <w:marLeft w:val="0"/>
          <w:marRight w:val="0"/>
          <w:marTop w:val="0"/>
          <w:marBottom w:val="0"/>
          <w:divBdr>
            <w:top w:val="none" w:sz="0" w:space="0" w:color="auto"/>
            <w:left w:val="none" w:sz="0" w:space="0" w:color="auto"/>
            <w:bottom w:val="none" w:sz="0" w:space="0" w:color="auto"/>
            <w:right w:val="none" w:sz="0" w:space="0" w:color="auto"/>
          </w:divBdr>
        </w:div>
        <w:div w:id="427041825">
          <w:marLeft w:val="0"/>
          <w:marRight w:val="0"/>
          <w:marTop w:val="0"/>
          <w:marBottom w:val="0"/>
          <w:divBdr>
            <w:top w:val="none" w:sz="0" w:space="0" w:color="auto"/>
            <w:left w:val="none" w:sz="0" w:space="0" w:color="auto"/>
            <w:bottom w:val="none" w:sz="0" w:space="0" w:color="auto"/>
            <w:right w:val="none" w:sz="0" w:space="0" w:color="auto"/>
          </w:divBdr>
        </w:div>
        <w:div w:id="184639589">
          <w:marLeft w:val="0"/>
          <w:marRight w:val="0"/>
          <w:marTop w:val="0"/>
          <w:marBottom w:val="0"/>
          <w:divBdr>
            <w:top w:val="none" w:sz="0" w:space="0" w:color="auto"/>
            <w:left w:val="none" w:sz="0" w:space="0" w:color="auto"/>
            <w:bottom w:val="none" w:sz="0" w:space="0" w:color="auto"/>
            <w:right w:val="none" w:sz="0" w:space="0" w:color="auto"/>
          </w:divBdr>
        </w:div>
        <w:div w:id="588194008">
          <w:marLeft w:val="0"/>
          <w:marRight w:val="0"/>
          <w:marTop w:val="0"/>
          <w:marBottom w:val="0"/>
          <w:divBdr>
            <w:top w:val="none" w:sz="0" w:space="0" w:color="auto"/>
            <w:left w:val="none" w:sz="0" w:space="0" w:color="auto"/>
            <w:bottom w:val="none" w:sz="0" w:space="0" w:color="auto"/>
            <w:right w:val="none" w:sz="0" w:space="0" w:color="auto"/>
          </w:divBdr>
        </w:div>
        <w:div w:id="568348885">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1859004184">
          <w:marLeft w:val="0"/>
          <w:marRight w:val="0"/>
          <w:marTop w:val="0"/>
          <w:marBottom w:val="0"/>
          <w:divBdr>
            <w:top w:val="none" w:sz="0" w:space="0" w:color="auto"/>
            <w:left w:val="none" w:sz="0" w:space="0" w:color="auto"/>
            <w:bottom w:val="none" w:sz="0" w:space="0" w:color="auto"/>
            <w:right w:val="none" w:sz="0" w:space="0" w:color="auto"/>
          </w:divBdr>
        </w:div>
        <w:div w:id="1541700421">
          <w:marLeft w:val="0"/>
          <w:marRight w:val="0"/>
          <w:marTop w:val="0"/>
          <w:marBottom w:val="0"/>
          <w:divBdr>
            <w:top w:val="none" w:sz="0" w:space="0" w:color="auto"/>
            <w:left w:val="none" w:sz="0" w:space="0" w:color="auto"/>
            <w:bottom w:val="none" w:sz="0" w:space="0" w:color="auto"/>
            <w:right w:val="none" w:sz="0" w:space="0" w:color="auto"/>
          </w:divBdr>
        </w:div>
      </w:divsChild>
    </w:div>
    <w:div w:id="683047737">
      <w:bodyDiv w:val="1"/>
      <w:marLeft w:val="0"/>
      <w:marRight w:val="0"/>
      <w:marTop w:val="0"/>
      <w:marBottom w:val="0"/>
      <w:divBdr>
        <w:top w:val="none" w:sz="0" w:space="0" w:color="auto"/>
        <w:left w:val="none" w:sz="0" w:space="0" w:color="auto"/>
        <w:bottom w:val="none" w:sz="0" w:space="0" w:color="auto"/>
        <w:right w:val="none" w:sz="0" w:space="0" w:color="auto"/>
      </w:divBdr>
      <w:divsChild>
        <w:div w:id="2037584572">
          <w:marLeft w:val="0"/>
          <w:marRight w:val="0"/>
          <w:marTop w:val="0"/>
          <w:marBottom w:val="0"/>
          <w:divBdr>
            <w:top w:val="none" w:sz="0" w:space="0" w:color="auto"/>
            <w:left w:val="none" w:sz="0" w:space="0" w:color="auto"/>
            <w:bottom w:val="none" w:sz="0" w:space="0" w:color="auto"/>
            <w:right w:val="none" w:sz="0" w:space="0" w:color="auto"/>
          </w:divBdr>
        </w:div>
        <w:div w:id="1327586595">
          <w:marLeft w:val="0"/>
          <w:marRight w:val="0"/>
          <w:marTop w:val="0"/>
          <w:marBottom w:val="0"/>
          <w:divBdr>
            <w:top w:val="none" w:sz="0" w:space="0" w:color="auto"/>
            <w:left w:val="none" w:sz="0" w:space="0" w:color="auto"/>
            <w:bottom w:val="none" w:sz="0" w:space="0" w:color="auto"/>
            <w:right w:val="none" w:sz="0" w:space="0" w:color="auto"/>
          </w:divBdr>
        </w:div>
        <w:div w:id="1013803146">
          <w:marLeft w:val="0"/>
          <w:marRight w:val="0"/>
          <w:marTop w:val="0"/>
          <w:marBottom w:val="0"/>
          <w:divBdr>
            <w:top w:val="none" w:sz="0" w:space="0" w:color="auto"/>
            <w:left w:val="none" w:sz="0" w:space="0" w:color="auto"/>
            <w:bottom w:val="none" w:sz="0" w:space="0" w:color="auto"/>
            <w:right w:val="none" w:sz="0" w:space="0" w:color="auto"/>
          </w:divBdr>
        </w:div>
        <w:div w:id="497355231">
          <w:marLeft w:val="0"/>
          <w:marRight w:val="0"/>
          <w:marTop w:val="0"/>
          <w:marBottom w:val="0"/>
          <w:divBdr>
            <w:top w:val="none" w:sz="0" w:space="0" w:color="auto"/>
            <w:left w:val="none" w:sz="0" w:space="0" w:color="auto"/>
            <w:bottom w:val="none" w:sz="0" w:space="0" w:color="auto"/>
            <w:right w:val="none" w:sz="0" w:space="0" w:color="auto"/>
          </w:divBdr>
        </w:div>
        <w:div w:id="753284240">
          <w:marLeft w:val="0"/>
          <w:marRight w:val="0"/>
          <w:marTop w:val="0"/>
          <w:marBottom w:val="0"/>
          <w:divBdr>
            <w:top w:val="none" w:sz="0" w:space="0" w:color="auto"/>
            <w:left w:val="none" w:sz="0" w:space="0" w:color="auto"/>
            <w:bottom w:val="none" w:sz="0" w:space="0" w:color="auto"/>
            <w:right w:val="none" w:sz="0" w:space="0" w:color="auto"/>
          </w:divBdr>
        </w:div>
        <w:div w:id="512108672">
          <w:marLeft w:val="0"/>
          <w:marRight w:val="0"/>
          <w:marTop w:val="0"/>
          <w:marBottom w:val="0"/>
          <w:divBdr>
            <w:top w:val="none" w:sz="0" w:space="0" w:color="auto"/>
            <w:left w:val="none" w:sz="0" w:space="0" w:color="auto"/>
            <w:bottom w:val="none" w:sz="0" w:space="0" w:color="auto"/>
            <w:right w:val="none" w:sz="0" w:space="0" w:color="auto"/>
          </w:divBdr>
        </w:div>
        <w:div w:id="1110658449">
          <w:marLeft w:val="0"/>
          <w:marRight w:val="0"/>
          <w:marTop w:val="0"/>
          <w:marBottom w:val="0"/>
          <w:divBdr>
            <w:top w:val="none" w:sz="0" w:space="0" w:color="auto"/>
            <w:left w:val="none" w:sz="0" w:space="0" w:color="auto"/>
            <w:bottom w:val="none" w:sz="0" w:space="0" w:color="auto"/>
            <w:right w:val="none" w:sz="0" w:space="0" w:color="auto"/>
          </w:divBdr>
        </w:div>
        <w:div w:id="1079594208">
          <w:marLeft w:val="0"/>
          <w:marRight w:val="0"/>
          <w:marTop w:val="0"/>
          <w:marBottom w:val="0"/>
          <w:divBdr>
            <w:top w:val="none" w:sz="0" w:space="0" w:color="auto"/>
            <w:left w:val="none" w:sz="0" w:space="0" w:color="auto"/>
            <w:bottom w:val="none" w:sz="0" w:space="0" w:color="auto"/>
            <w:right w:val="none" w:sz="0" w:space="0" w:color="auto"/>
          </w:divBdr>
        </w:div>
        <w:div w:id="1385442987">
          <w:marLeft w:val="0"/>
          <w:marRight w:val="0"/>
          <w:marTop w:val="0"/>
          <w:marBottom w:val="0"/>
          <w:divBdr>
            <w:top w:val="none" w:sz="0" w:space="0" w:color="auto"/>
            <w:left w:val="none" w:sz="0" w:space="0" w:color="auto"/>
            <w:bottom w:val="none" w:sz="0" w:space="0" w:color="auto"/>
            <w:right w:val="none" w:sz="0" w:space="0" w:color="auto"/>
          </w:divBdr>
        </w:div>
        <w:div w:id="1736470788">
          <w:marLeft w:val="0"/>
          <w:marRight w:val="0"/>
          <w:marTop w:val="0"/>
          <w:marBottom w:val="0"/>
          <w:divBdr>
            <w:top w:val="none" w:sz="0" w:space="0" w:color="auto"/>
            <w:left w:val="none" w:sz="0" w:space="0" w:color="auto"/>
            <w:bottom w:val="none" w:sz="0" w:space="0" w:color="auto"/>
            <w:right w:val="none" w:sz="0" w:space="0" w:color="auto"/>
          </w:divBdr>
        </w:div>
        <w:div w:id="1392995341">
          <w:marLeft w:val="0"/>
          <w:marRight w:val="0"/>
          <w:marTop w:val="0"/>
          <w:marBottom w:val="0"/>
          <w:divBdr>
            <w:top w:val="none" w:sz="0" w:space="0" w:color="auto"/>
            <w:left w:val="none" w:sz="0" w:space="0" w:color="auto"/>
            <w:bottom w:val="none" w:sz="0" w:space="0" w:color="auto"/>
            <w:right w:val="none" w:sz="0" w:space="0" w:color="auto"/>
          </w:divBdr>
        </w:div>
        <w:div w:id="1381124997">
          <w:marLeft w:val="0"/>
          <w:marRight w:val="0"/>
          <w:marTop w:val="0"/>
          <w:marBottom w:val="0"/>
          <w:divBdr>
            <w:top w:val="none" w:sz="0" w:space="0" w:color="auto"/>
            <w:left w:val="none" w:sz="0" w:space="0" w:color="auto"/>
            <w:bottom w:val="none" w:sz="0" w:space="0" w:color="auto"/>
            <w:right w:val="none" w:sz="0" w:space="0" w:color="auto"/>
          </w:divBdr>
        </w:div>
        <w:div w:id="1033769377">
          <w:marLeft w:val="0"/>
          <w:marRight w:val="0"/>
          <w:marTop w:val="0"/>
          <w:marBottom w:val="0"/>
          <w:divBdr>
            <w:top w:val="none" w:sz="0" w:space="0" w:color="auto"/>
            <w:left w:val="none" w:sz="0" w:space="0" w:color="auto"/>
            <w:bottom w:val="none" w:sz="0" w:space="0" w:color="auto"/>
            <w:right w:val="none" w:sz="0" w:space="0" w:color="auto"/>
          </w:divBdr>
        </w:div>
        <w:div w:id="1579555922">
          <w:marLeft w:val="0"/>
          <w:marRight w:val="0"/>
          <w:marTop w:val="0"/>
          <w:marBottom w:val="0"/>
          <w:divBdr>
            <w:top w:val="none" w:sz="0" w:space="0" w:color="auto"/>
            <w:left w:val="none" w:sz="0" w:space="0" w:color="auto"/>
            <w:bottom w:val="none" w:sz="0" w:space="0" w:color="auto"/>
            <w:right w:val="none" w:sz="0" w:space="0" w:color="auto"/>
          </w:divBdr>
        </w:div>
        <w:div w:id="1960136244">
          <w:marLeft w:val="0"/>
          <w:marRight w:val="0"/>
          <w:marTop w:val="0"/>
          <w:marBottom w:val="0"/>
          <w:divBdr>
            <w:top w:val="none" w:sz="0" w:space="0" w:color="auto"/>
            <w:left w:val="none" w:sz="0" w:space="0" w:color="auto"/>
            <w:bottom w:val="none" w:sz="0" w:space="0" w:color="auto"/>
            <w:right w:val="none" w:sz="0" w:space="0" w:color="auto"/>
          </w:divBdr>
        </w:div>
        <w:div w:id="1336883678">
          <w:marLeft w:val="0"/>
          <w:marRight w:val="0"/>
          <w:marTop w:val="0"/>
          <w:marBottom w:val="0"/>
          <w:divBdr>
            <w:top w:val="none" w:sz="0" w:space="0" w:color="auto"/>
            <w:left w:val="none" w:sz="0" w:space="0" w:color="auto"/>
            <w:bottom w:val="none" w:sz="0" w:space="0" w:color="auto"/>
            <w:right w:val="none" w:sz="0" w:space="0" w:color="auto"/>
          </w:divBdr>
        </w:div>
        <w:div w:id="297147490">
          <w:marLeft w:val="0"/>
          <w:marRight w:val="0"/>
          <w:marTop w:val="0"/>
          <w:marBottom w:val="0"/>
          <w:divBdr>
            <w:top w:val="none" w:sz="0" w:space="0" w:color="auto"/>
            <w:left w:val="none" w:sz="0" w:space="0" w:color="auto"/>
            <w:bottom w:val="none" w:sz="0" w:space="0" w:color="auto"/>
            <w:right w:val="none" w:sz="0" w:space="0" w:color="auto"/>
          </w:divBdr>
        </w:div>
        <w:div w:id="1900357802">
          <w:marLeft w:val="0"/>
          <w:marRight w:val="0"/>
          <w:marTop w:val="0"/>
          <w:marBottom w:val="0"/>
          <w:divBdr>
            <w:top w:val="none" w:sz="0" w:space="0" w:color="auto"/>
            <w:left w:val="none" w:sz="0" w:space="0" w:color="auto"/>
            <w:bottom w:val="none" w:sz="0" w:space="0" w:color="auto"/>
            <w:right w:val="none" w:sz="0" w:space="0" w:color="auto"/>
          </w:divBdr>
        </w:div>
        <w:div w:id="106973961">
          <w:marLeft w:val="0"/>
          <w:marRight w:val="0"/>
          <w:marTop w:val="0"/>
          <w:marBottom w:val="0"/>
          <w:divBdr>
            <w:top w:val="none" w:sz="0" w:space="0" w:color="auto"/>
            <w:left w:val="none" w:sz="0" w:space="0" w:color="auto"/>
            <w:bottom w:val="none" w:sz="0" w:space="0" w:color="auto"/>
            <w:right w:val="none" w:sz="0" w:space="0" w:color="auto"/>
          </w:divBdr>
        </w:div>
        <w:div w:id="606354969">
          <w:marLeft w:val="0"/>
          <w:marRight w:val="0"/>
          <w:marTop w:val="0"/>
          <w:marBottom w:val="0"/>
          <w:divBdr>
            <w:top w:val="none" w:sz="0" w:space="0" w:color="auto"/>
            <w:left w:val="none" w:sz="0" w:space="0" w:color="auto"/>
            <w:bottom w:val="none" w:sz="0" w:space="0" w:color="auto"/>
            <w:right w:val="none" w:sz="0" w:space="0" w:color="auto"/>
          </w:divBdr>
        </w:div>
        <w:div w:id="1414861464">
          <w:marLeft w:val="0"/>
          <w:marRight w:val="0"/>
          <w:marTop w:val="0"/>
          <w:marBottom w:val="0"/>
          <w:divBdr>
            <w:top w:val="none" w:sz="0" w:space="0" w:color="auto"/>
            <w:left w:val="none" w:sz="0" w:space="0" w:color="auto"/>
            <w:bottom w:val="none" w:sz="0" w:space="0" w:color="auto"/>
            <w:right w:val="none" w:sz="0" w:space="0" w:color="auto"/>
          </w:divBdr>
        </w:div>
        <w:div w:id="1742634692">
          <w:marLeft w:val="0"/>
          <w:marRight w:val="0"/>
          <w:marTop w:val="0"/>
          <w:marBottom w:val="0"/>
          <w:divBdr>
            <w:top w:val="none" w:sz="0" w:space="0" w:color="auto"/>
            <w:left w:val="none" w:sz="0" w:space="0" w:color="auto"/>
            <w:bottom w:val="none" w:sz="0" w:space="0" w:color="auto"/>
            <w:right w:val="none" w:sz="0" w:space="0" w:color="auto"/>
          </w:divBdr>
        </w:div>
        <w:div w:id="1539395105">
          <w:marLeft w:val="0"/>
          <w:marRight w:val="0"/>
          <w:marTop w:val="0"/>
          <w:marBottom w:val="0"/>
          <w:divBdr>
            <w:top w:val="none" w:sz="0" w:space="0" w:color="auto"/>
            <w:left w:val="none" w:sz="0" w:space="0" w:color="auto"/>
            <w:bottom w:val="none" w:sz="0" w:space="0" w:color="auto"/>
            <w:right w:val="none" w:sz="0" w:space="0" w:color="auto"/>
          </w:divBdr>
        </w:div>
        <w:div w:id="1718317130">
          <w:marLeft w:val="0"/>
          <w:marRight w:val="0"/>
          <w:marTop w:val="0"/>
          <w:marBottom w:val="0"/>
          <w:divBdr>
            <w:top w:val="none" w:sz="0" w:space="0" w:color="auto"/>
            <w:left w:val="none" w:sz="0" w:space="0" w:color="auto"/>
            <w:bottom w:val="none" w:sz="0" w:space="0" w:color="auto"/>
            <w:right w:val="none" w:sz="0" w:space="0" w:color="auto"/>
          </w:divBdr>
        </w:div>
        <w:div w:id="1608200550">
          <w:marLeft w:val="0"/>
          <w:marRight w:val="0"/>
          <w:marTop w:val="0"/>
          <w:marBottom w:val="0"/>
          <w:divBdr>
            <w:top w:val="none" w:sz="0" w:space="0" w:color="auto"/>
            <w:left w:val="none" w:sz="0" w:space="0" w:color="auto"/>
            <w:bottom w:val="none" w:sz="0" w:space="0" w:color="auto"/>
            <w:right w:val="none" w:sz="0" w:space="0" w:color="auto"/>
          </w:divBdr>
        </w:div>
        <w:div w:id="667753962">
          <w:marLeft w:val="0"/>
          <w:marRight w:val="0"/>
          <w:marTop w:val="0"/>
          <w:marBottom w:val="0"/>
          <w:divBdr>
            <w:top w:val="none" w:sz="0" w:space="0" w:color="auto"/>
            <w:left w:val="none" w:sz="0" w:space="0" w:color="auto"/>
            <w:bottom w:val="none" w:sz="0" w:space="0" w:color="auto"/>
            <w:right w:val="none" w:sz="0" w:space="0" w:color="auto"/>
          </w:divBdr>
        </w:div>
        <w:div w:id="984357466">
          <w:marLeft w:val="0"/>
          <w:marRight w:val="0"/>
          <w:marTop w:val="0"/>
          <w:marBottom w:val="0"/>
          <w:divBdr>
            <w:top w:val="none" w:sz="0" w:space="0" w:color="auto"/>
            <w:left w:val="none" w:sz="0" w:space="0" w:color="auto"/>
            <w:bottom w:val="none" w:sz="0" w:space="0" w:color="auto"/>
            <w:right w:val="none" w:sz="0" w:space="0" w:color="auto"/>
          </w:divBdr>
        </w:div>
        <w:div w:id="154616159">
          <w:marLeft w:val="0"/>
          <w:marRight w:val="0"/>
          <w:marTop w:val="0"/>
          <w:marBottom w:val="0"/>
          <w:divBdr>
            <w:top w:val="none" w:sz="0" w:space="0" w:color="auto"/>
            <w:left w:val="none" w:sz="0" w:space="0" w:color="auto"/>
            <w:bottom w:val="none" w:sz="0" w:space="0" w:color="auto"/>
            <w:right w:val="none" w:sz="0" w:space="0" w:color="auto"/>
          </w:divBdr>
        </w:div>
        <w:div w:id="1880430197">
          <w:marLeft w:val="0"/>
          <w:marRight w:val="0"/>
          <w:marTop w:val="0"/>
          <w:marBottom w:val="0"/>
          <w:divBdr>
            <w:top w:val="none" w:sz="0" w:space="0" w:color="auto"/>
            <w:left w:val="none" w:sz="0" w:space="0" w:color="auto"/>
            <w:bottom w:val="none" w:sz="0" w:space="0" w:color="auto"/>
            <w:right w:val="none" w:sz="0" w:space="0" w:color="auto"/>
          </w:divBdr>
        </w:div>
        <w:div w:id="244339568">
          <w:marLeft w:val="0"/>
          <w:marRight w:val="0"/>
          <w:marTop w:val="0"/>
          <w:marBottom w:val="0"/>
          <w:divBdr>
            <w:top w:val="none" w:sz="0" w:space="0" w:color="auto"/>
            <w:left w:val="none" w:sz="0" w:space="0" w:color="auto"/>
            <w:bottom w:val="none" w:sz="0" w:space="0" w:color="auto"/>
            <w:right w:val="none" w:sz="0" w:space="0" w:color="auto"/>
          </w:divBdr>
        </w:div>
        <w:div w:id="353190513">
          <w:marLeft w:val="0"/>
          <w:marRight w:val="0"/>
          <w:marTop w:val="0"/>
          <w:marBottom w:val="0"/>
          <w:divBdr>
            <w:top w:val="none" w:sz="0" w:space="0" w:color="auto"/>
            <w:left w:val="none" w:sz="0" w:space="0" w:color="auto"/>
            <w:bottom w:val="none" w:sz="0" w:space="0" w:color="auto"/>
            <w:right w:val="none" w:sz="0" w:space="0" w:color="auto"/>
          </w:divBdr>
        </w:div>
        <w:div w:id="294259007">
          <w:marLeft w:val="0"/>
          <w:marRight w:val="0"/>
          <w:marTop w:val="0"/>
          <w:marBottom w:val="0"/>
          <w:divBdr>
            <w:top w:val="none" w:sz="0" w:space="0" w:color="auto"/>
            <w:left w:val="none" w:sz="0" w:space="0" w:color="auto"/>
            <w:bottom w:val="none" w:sz="0" w:space="0" w:color="auto"/>
            <w:right w:val="none" w:sz="0" w:space="0" w:color="auto"/>
          </w:divBdr>
        </w:div>
        <w:div w:id="927613297">
          <w:marLeft w:val="0"/>
          <w:marRight w:val="0"/>
          <w:marTop w:val="0"/>
          <w:marBottom w:val="0"/>
          <w:divBdr>
            <w:top w:val="none" w:sz="0" w:space="0" w:color="auto"/>
            <w:left w:val="none" w:sz="0" w:space="0" w:color="auto"/>
            <w:bottom w:val="none" w:sz="0" w:space="0" w:color="auto"/>
            <w:right w:val="none" w:sz="0" w:space="0" w:color="auto"/>
          </w:divBdr>
        </w:div>
        <w:div w:id="865409704">
          <w:marLeft w:val="0"/>
          <w:marRight w:val="0"/>
          <w:marTop w:val="0"/>
          <w:marBottom w:val="0"/>
          <w:divBdr>
            <w:top w:val="none" w:sz="0" w:space="0" w:color="auto"/>
            <w:left w:val="none" w:sz="0" w:space="0" w:color="auto"/>
            <w:bottom w:val="none" w:sz="0" w:space="0" w:color="auto"/>
            <w:right w:val="none" w:sz="0" w:space="0" w:color="auto"/>
          </w:divBdr>
        </w:div>
        <w:div w:id="920867361">
          <w:marLeft w:val="0"/>
          <w:marRight w:val="0"/>
          <w:marTop w:val="0"/>
          <w:marBottom w:val="0"/>
          <w:divBdr>
            <w:top w:val="none" w:sz="0" w:space="0" w:color="auto"/>
            <w:left w:val="none" w:sz="0" w:space="0" w:color="auto"/>
            <w:bottom w:val="none" w:sz="0" w:space="0" w:color="auto"/>
            <w:right w:val="none" w:sz="0" w:space="0" w:color="auto"/>
          </w:divBdr>
        </w:div>
        <w:div w:id="1331324867">
          <w:marLeft w:val="0"/>
          <w:marRight w:val="0"/>
          <w:marTop w:val="0"/>
          <w:marBottom w:val="0"/>
          <w:divBdr>
            <w:top w:val="none" w:sz="0" w:space="0" w:color="auto"/>
            <w:left w:val="none" w:sz="0" w:space="0" w:color="auto"/>
            <w:bottom w:val="none" w:sz="0" w:space="0" w:color="auto"/>
            <w:right w:val="none" w:sz="0" w:space="0" w:color="auto"/>
          </w:divBdr>
        </w:div>
        <w:div w:id="1097680006">
          <w:marLeft w:val="0"/>
          <w:marRight w:val="0"/>
          <w:marTop w:val="0"/>
          <w:marBottom w:val="0"/>
          <w:divBdr>
            <w:top w:val="none" w:sz="0" w:space="0" w:color="auto"/>
            <w:left w:val="none" w:sz="0" w:space="0" w:color="auto"/>
            <w:bottom w:val="none" w:sz="0" w:space="0" w:color="auto"/>
            <w:right w:val="none" w:sz="0" w:space="0" w:color="auto"/>
          </w:divBdr>
        </w:div>
        <w:div w:id="1494881814">
          <w:marLeft w:val="0"/>
          <w:marRight w:val="0"/>
          <w:marTop w:val="0"/>
          <w:marBottom w:val="0"/>
          <w:divBdr>
            <w:top w:val="none" w:sz="0" w:space="0" w:color="auto"/>
            <w:left w:val="none" w:sz="0" w:space="0" w:color="auto"/>
            <w:bottom w:val="none" w:sz="0" w:space="0" w:color="auto"/>
            <w:right w:val="none" w:sz="0" w:space="0" w:color="auto"/>
          </w:divBdr>
        </w:div>
        <w:div w:id="1463615893">
          <w:marLeft w:val="0"/>
          <w:marRight w:val="0"/>
          <w:marTop w:val="0"/>
          <w:marBottom w:val="0"/>
          <w:divBdr>
            <w:top w:val="none" w:sz="0" w:space="0" w:color="auto"/>
            <w:left w:val="none" w:sz="0" w:space="0" w:color="auto"/>
            <w:bottom w:val="none" w:sz="0" w:space="0" w:color="auto"/>
            <w:right w:val="none" w:sz="0" w:space="0" w:color="auto"/>
          </w:divBdr>
        </w:div>
        <w:div w:id="1122991303">
          <w:marLeft w:val="0"/>
          <w:marRight w:val="0"/>
          <w:marTop w:val="0"/>
          <w:marBottom w:val="0"/>
          <w:divBdr>
            <w:top w:val="none" w:sz="0" w:space="0" w:color="auto"/>
            <w:left w:val="none" w:sz="0" w:space="0" w:color="auto"/>
            <w:bottom w:val="none" w:sz="0" w:space="0" w:color="auto"/>
            <w:right w:val="none" w:sz="0" w:space="0" w:color="auto"/>
          </w:divBdr>
        </w:div>
        <w:div w:id="2044362327">
          <w:marLeft w:val="0"/>
          <w:marRight w:val="0"/>
          <w:marTop w:val="0"/>
          <w:marBottom w:val="0"/>
          <w:divBdr>
            <w:top w:val="none" w:sz="0" w:space="0" w:color="auto"/>
            <w:left w:val="none" w:sz="0" w:space="0" w:color="auto"/>
            <w:bottom w:val="none" w:sz="0" w:space="0" w:color="auto"/>
            <w:right w:val="none" w:sz="0" w:space="0" w:color="auto"/>
          </w:divBdr>
        </w:div>
        <w:div w:id="182717692">
          <w:marLeft w:val="0"/>
          <w:marRight w:val="0"/>
          <w:marTop w:val="0"/>
          <w:marBottom w:val="0"/>
          <w:divBdr>
            <w:top w:val="none" w:sz="0" w:space="0" w:color="auto"/>
            <w:left w:val="none" w:sz="0" w:space="0" w:color="auto"/>
            <w:bottom w:val="none" w:sz="0" w:space="0" w:color="auto"/>
            <w:right w:val="none" w:sz="0" w:space="0" w:color="auto"/>
          </w:divBdr>
        </w:div>
        <w:div w:id="1002660548">
          <w:marLeft w:val="0"/>
          <w:marRight w:val="0"/>
          <w:marTop w:val="0"/>
          <w:marBottom w:val="0"/>
          <w:divBdr>
            <w:top w:val="none" w:sz="0" w:space="0" w:color="auto"/>
            <w:left w:val="none" w:sz="0" w:space="0" w:color="auto"/>
            <w:bottom w:val="none" w:sz="0" w:space="0" w:color="auto"/>
            <w:right w:val="none" w:sz="0" w:space="0" w:color="auto"/>
          </w:divBdr>
        </w:div>
        <w:div w:id="312222973">
          <w:marLeft w:val="0"/>
          <w:marRight w:val="0"/>
          <w:marTop w:val="0"/>
          <w:marBottom w:val="0"/>
          <w:divBdr>
            <w:top w:val="none" w:sz="0" w:space="0" w:color="auto"/>
            <w:left w:val="none" w:sz="0" w:space="0" w:color="auto"/>
            <w:bottom w:val="none" w:sz="0" w:space="0" w:color="auto"/>
            <w:right w:val="none" w:sz="0" w:space="0" w:color="auto"/>
          </w:divBdr>
        </w:div>
        <w:div w:id="241985726">
          <w:marLeft w:val="0"/>
          <w:marRight w:val="0"/>
          <w:marTop w:val="0"/>
          <w:marBottom w:val="0"/>
          <w:divBdr>
            <w:top w:val="none" w:sz="0" w:space="0" w:color="auto"/>
            <w:left w:val="none" w:sz="0" w:space="0" w:color="auto"/>
            <w:bottom w:val="none" w:sz="0" w:space="0" w:color="auto"/>
            <w:right w:val="none" w:sz="0" w:space="0" w:color="auto"/>
          </w:divBdr>
        </w:div>
        <w:div w:id="1926111165">
          <w:marLeft w:val="0"/>
          <w:marRight w:val="0"/>
          <w:marTop w:val="0"/>
          <w:marBottom w:val="0"/>
          <w:divBdr>
            <w:top w:val="none" w:sz="0" w:space="0" w:color="auto"/>
            <w:left w:val="none" w:sz="0" w:space="0" w:color="auto"/>
            <w:bottom w:val="none" w:sz="0" w:space="0" w:color="auto"/>
            <w:right w:val="none" w:sz="0" w:space="0" w:color="auto"/>
          </w:divBdr>
        </w:div>
        <w:div w:id="642392514">
          <w:marLeft w:val="0"/>
          <w:marRight w:val="0"/>
          <w:marTop w:val="0"/>
          <w:marBottom w:val="0"/>
          <w:divBdr>
            <w:top w:val="none" w:sz="0" w:space="0" w:color="auto"/>
            <w:left w:val="none" w:sz="0" w:space="0" w:color="auto"/>
            <w:bottom w:val="none" w:sz="0" w:space="0" w:color="auto"/>
            <w:right w:val="none" w:sz="0" w:space="0" w:color="auto"/>
          </w:divBdr>
        </w:div>
        <w:div w:id="743453036">
          <w:marLeft w:val="0"/>
          <w:marRight w:val="0"/>
          <w:marTop w:val="0"/>
          <w:marBottom w:val="0"/>
          <w:divBdr>
            <w:top w:val="none" w:sz="0" w:space="0" w:color="auto"/>
            <w:left w:val="none" w:sz="0" w:space="0" w:color="auto"/>
            <w:bottom w:val="none" w:sz="0" w:space="0" w:color="auto"/>
            <w:right w:val="none" w:sz="0" w:space="0" w:color="auto"/>
          </w:divBdr>
        </w:div>
        <w:div w:id="560823439">
          <w:marLeft w:val="0"/>
          <w:marRight w:val="0"/>
          <w:marTop w:val="0"/>
          <w:marBottom w:val="0"/>
          <w:divBdr>
            <w:top w:val="none" w:sz="0" w:space="0" w:color="auto"/>
            <w:left w:val="none" w:sz="0" w:space="0" w:color="auto"/>
            <w:bottom w:val="none" w:sz="0" w:space="0" w:color="auto"/>
            <w:right w:val="none" w:sz="0" w:space="0" w:color="auto"/>
          </w:divBdr>
        </w:div>
        <w:div w:id="840201828">
          <w:marLeft w:val="0"/>
          <w:marRight w:val="0"/>
          <w:marTop w:val="0"/>
          <w:marBottom w:val="0"/>
          <w:divBdr>
            <w:top w:val="none" w:sz="0" w:space="0" w:color="auto"/>
            <w:left w:val="none" w:sz="0" w:space="0" w:color="auto"/>
            <w:bottom w:val="none" w:sz="0" w:space="0" w:color="auto"/>
            <w:right w:val="none" w:sz="0" w:space="0" w:color="auto"/>
          </w:divBdr>
        </w:div>
        <w:div w:id="15618400">
          <w:marLeft w:val="0"/>
          <w:marRight w:val="0"/>
          <w:marTop w:val="0"/>
          <w:marBottom w:val="0"/>
          <w:divBdr>
            <w:top w:val="none" w:sz="0" w:space="0" w:color="auto"/>
            <w:left w:val="none" w:sz="0" w:space="0" w:color="auto"/>
            <w:bottom w:val="none" w:sz="0" w:space="0" w:color="auto"/>
            <w:right w:val="none" w:sz="0" w:space="0" w:color="auto"/>
          </w:divBdr>
        </w:div>
        <w:div w:id="1591809984">
          <w:marLeft w:val="0"/>
          <w:marRight w:val="0"/>
          <w:marTop w:val="0"/>
          <w:marBottom w:val="0"/>
          <w:divBdr>
            <w:top w:val="none" w:sz="0" w:space="0" w:color="auto"/>
            <w:left w:val="none" w:sz="0" w:space="0" w:color="auto"/>
            <w:bottom w:val="none" w:sz="0" w:space="0" w:color="auto"/>
            <w:right w:val="none" w:sz="0" w:space="0" w:color="auto"/>
          </w:divBdr>
        </w:div>
        <w:div w:id="590967796">
          <w:marLeft w:val="0"/>
          <w:marRight w:val="0"/>
          <w:marTop w:val="0"/>
          <w:marBottom w:val="0"/>
          <w:divBdr>
            <w:top w:val="none" w:sz="0" w:space="0" w:color="auto"/>
            <w:left w:val="none" w:sz="0" w:space="0" w:color="auto"/>
            <w:bottom w:val="none" w:sz="0" w:space="0" w:color="auto"/>
            <w:right w:val="none" w:sz="0" w:space="0" w:color="auto"/>
          </w:divBdr>
        </w:div>
        <w:div w:id="279840028">
          <w:marLeft w:val="0"/>
          <w:marRight w:val="0"/>
          <w:marTop w:val="0"/>
          <w:marBottom w:val="0"/>
          <w:divBdr>
            <w:top w:val="none" w:sz="0" w:space="0" w:color="auto"/>
            <w:left w:val="none" w:sz="0" w:space="0" w:color="auto"/>
            <w:bottom w:val="none" w:sz="0" w:space="0" w:color="auto"/>
            <w:right w:val="none" w:sz="0" w:space="0" w:color="auto"/>
          </w:divBdr>
        </w:div>
        <w:div w:id="403454736">
          <w:marLeft w:val="0"/>
          <w:marRight w:val="0"/>
          <w:marTop w:val="0"/>
          <w:marBottom w:val="0"/>
          <w:divBdr>
            <w:top w:val="none" w:sz="0" w:space="0" w:color="auto"/>
            <w:left w:val="none" w:sz="0" w:space="0" w:color="auto"/>
            <w:bottom w:val="none" w:sz="0" w:space="0" w:color="auto"/>
            <w:right w:val="none" w:sz="0" w:space="0" w:color="auto"/>
          </w:divBdr>
        </w:div>
        <w:div w:id="2064861889">
          <w:marLeft w:val="0"/>
          <w:marRight w:val="0"/>
          <w:marTop w:val="0"/>
          <w:marBottom w:val="0"/>
          <w:divBdr>
            <w:top w:val="none" w:sz="0" w:space="0" w:color="auto"/>
            <w:left w:val="none" w:sz="0" w:space="0" w:color="auto"/>
            <w:bottom w:val="none" w:sz="0" w:space="0" w:color="auto"/>
            <w:right w:val="none" w:sz="0" w:space="0" w:color="auto"/>
          </w:divBdr>
        </w:div>
        <w:div w:id="1822651845">
          <w:marLeft w:val="0"/>
          <w:marRight w:val="0"/>
          <w:marTop w:val="0"/>
          <w:marBottom w:val="0"/>
          <w:divBdr>
            <w:top w:val="none" w:sz="0" w:space="0" w:color="auto"/>
            <w:left w:val="none" w:sz="0" w:space="0" w:color="auto"/>
            <w:bottom w:val="none" w:sz="0" w:space="0" w:color="auto"/>
            <w:right w:val="none" w:sz="0" w:space="0" w:color="auto"/>
          </w:divBdr>
        </w:div>
        <w:div w:id="870151482">
          <w:marLeft w:val="0"/>
          <w:marRight w:val="0"/>
          <w:marTop w:val="0"/>
          <w:marBottom w:val="0"/>
          <w:divBdr>
            <w:top w:val="none" w:sz="0" w:space="0" w:color="auto"/>
            <w:left w:val="none" w:sz="0" w:space="0" w:color="auto"/>
            <w:bottom w:val="none" w:sz="0" w:space="0" w:color="auto"/>
            <w:right w:val="none" w:sz="0" w:space="0" w:color="auto"/>
          </w:divBdr>
        </w:div>
        <w:div w:id="1364283346">
          <w:marLeft w:val="0"/>
          <w:marRight w:val="0"/>
          <w:marTop w:val="0"/>
          <w:marBottom w:val="0"/>
          <w:divBdr>
            <w:top w:val="none" w:sz="0" w:space="0" w:color="auto"/>
            <w:left w:val="none" w:sz="0" w:space="0" w:color="auto"/>
            <w:bottom w:val="none" w:sz="0" w:space="0" w:color="auto"/>
            <w:right w:val="none" w:sz="0" w:space="0" w:color="auto"/>
          </w:divBdr>
        </w:div>
        <w:div w:id="1427385542">
          <w:marLeft w:val="0"/>
          <w:marRight w:val="0"/>
          <w:marTop w:val="0"/>
          <w:marBottom w:val="0"/>
          <w:divBdr>
            <w:top w:val="none" w:sz="0" w:space="0" w:color="auto"/>
            <w:left w:val="none" w:sz="0" w:space="0" w:color="auto"/>
            <w:bottom w:val="none" w:sz="0" w:space="0" w:color="auto"/>
            <w:right w:val="none" w:sz="0" w:space="0" w:color="auto"/>
          </w:divBdr>
        </w:div>
        <w:div w:id="1015883760">
          <w:marLeft w:val="0"/>
          <w:marRight w:val="0"/>
          <w:marTop w:val="0"/>
          <w:marBottom w:val="0"/>
          <w:divBdr>
            <w:top w:val="none" w:sz="0" w:space="0" w:color="auto"/>
            <w:left w:val="none" w:sz="0" w:space="0" w:color="auto"/>
            <w:bottom w:val="none" w:sz="0" w:space="0" w:color="auto"/>
            <w:right w:val="none" w:sz="0" w:space="0" w:color="auto"/>
          </w:divBdr>
        </w:div>
        <w:div w:id="738792828">
          <w:marLeft w:val="0"/>
          <w:marRight w:val="0"/>
          <w:marTop w:val="0"/>
          <w:marBottom w:val="0"/>
          <w:divBdr>
            <w:top w:val="none" w:sz="0" w:space="0" w:color="auto"/>
            <w:left w:val="none" w:sz="0" w:space="0" w:color="auto"/>
            <w:bottom w:val="none" w:sz="0" w:space="0" w:color="auto"/>
            <w:right w:val="none" w:sz="0" w:space="0" w:color="auto"/>
          </w:divBdr>
        </w:div>
        <w:div w:id="941763749">
          <w:marLeft w:val="0"/>
          <w:marRight w:val="0"/>
          <w:marTop w:val="0"/>
          <w:marBottom w:val="0"/>
          <w:divBdr>
            <w:top w:val="none" w:sz="0" w:space="0" w:color="auto"/>
            <w:left w:val="none" w:sz="0" w:space="0" w:color="auto"/>
            <w:bottom w:val="none" w:sz="0" w:space="0" w:color="auto"/>
            <w:right w:val="none" w:sz="0" w:space="0" w:color="auto"/>
          </w:divBdr>
        </w:div>
        <w:div w:id="1248341315">
          <w:marLeft w:val="0"/>
          <w:marRight w:val="0"/>
          <w:marTop w:val="0"/>
          <w:marBottom w:val="0"/>
          <w:divBdr>
            <w:top w:val="none" w:sz="0" w:space="0" w:color="auto"/>
            <w:left w:val="none" w:sz="0" w:space="0" w:color="auto"/>
            <w:bottom w:val="none" w:sz="0" w:space="0" w:color="auto"/>
            <w:right w:val="none" w:sz="0" w:space="0" w:color="auto"/>
          </w:divBdr>
        </w:div>
        <w:div w:id="22480705">
          <w:marLeft w:val="0"/>
          <w:marRight w:val="0"/>
          <w:marTop w:val="0"/>
          <w:marBottom w:val="0"/>
          <w:divBdr>
            <w:top w:val="none" w:sz="0" w:space="0" w:color="auto"/>
            <w:left w:val="none" w:sz="0" w:space="0" w:color="auto"/>
            <w:bottom w:val="none" w:sz="0" w:space="0" w:color="auto"/>
            <w:right w:val="none" w:sz="0" w:space="0" w:color="auto"/>
          </w:divBdr>
        </w:div>
        <w:div w:id="1420758961">
          <w:marLeft w:val="0"/>
          <w:marRight w:val="0"/>
          <w:marTop w:val="0"/>
          <w:marBottom w:val="0"/>
          <w:divBdr>
            <w:top w:val="none" w:sz="0" w:space="0" w:color="auto"/>
            <w:left w:val="none" w:sz="0" w:space="0" w:color="auto"/>
            <w:bottom w:val="none" w:sz="0" w:space="0" w:color="auto"/>
            <w:right w:val="none" w:sz="0" w:space="0" w:color="auto"/>
          </w:divBdr>
        </w:div>
        <w:div w:id="17974513">
          <w:marLeft w:val="0"/>
          <w:marRight w:val="0"/>
          <w:marTop w:val="0"/>
          <w:marBottom w:val="0"/>
          <w:divBdr>
            <w:top w:val="none" w:sz="0" w:space="0" w:color="auto"/>
            <w:left w:val="none" w:sz="0" w:space="0" w:color="auto"/>
            <w:bottom w:val="none" w:sz="0" w:space="0" w:color="auto"/>
            <w:right w:val="none" w:sz="0" w:space="0" w:color="auto"/>
          </w:divBdr>
        </w:div>
        <w:div w:id="2024814983">
          <w:marLeft w:val="0"/>
          <w:marRight w:val="0"/>
          <w:marTop w:val="0"/>
          <w:marBottom w:val="0"/>
          <w:divBdr>
            <w:top w:val="none" w:sz="0" w:space="0" w:color="auto"/>
            <w:left w:val="none" w:sz="0" w:space="0" w:color="auto"/>
            <w:bottom w:val="none" w:sz="0" w:space="0" w:color="auto"/>
            <w:right w:val="none" w:sz="0" w:space="0" w:color="auto"/>
          </w:divBdr>
        </w:div>
        <w:div w:id="69812876">
          <w:marLeft w:val="0"/>
          <w:marRight w:val="0"/>
          <w:marTop w:val="0"/>
          <w:marBottom w:val="0"/>
          <w:divBdr>
            <w:top w:val="none" w:sz="0" w:space="0" w:color="auto"/>
            <w:left w:val="none" w:sz="0" w:space="0" w:color="auto"/>
            <w:bottom w:val="none" w:sz="0" w:space="0" w:color="auto"/>
            <w:right w:val="none" w:sz="0" w:space="0" w:color="auto"/>
          </w:divBdr>
        </w:div>
        <w:div w:id="8022419">
          <w:marLeft w:val="0"/>
          <w:marRight w:val="0"/>
          <w:marTop w:val="0"/>
          <w:marBottom w:val="0"/>
          <w:divBdr>
            <w:top w:val="none" w:sz="0" w:space="0" w:color="auto"/>
            <w:left w:val="none" w:sz="0" w:space="0" w:color="auto"/>
            <w:bottom w:val="none" w:sz="0" w:space="0" w:color="auto"/>
            <w:right w:val="none" w:sz="0" w:space="0" w:color="auto"/>
          </w:divBdr>
        </w:div>
        <w:div w:id="1514879646">
          <w:marLeft w:val="0"/>
          <w:marRight w:val="0"/>
          <w:marTop w:val="0"/>
          <w:marBottom w:val="0"/>
          <w:divBdr>
            <w:top w:val="none" w:sz="0" w:space="0" w:color="auto"/>
            <w:left w:val="none" w:sz="0" w:space="0" w:color="auto"/>
            <w:bottom w:val="none" w:sz="0" w:space="0" w:color="auto"/>
            <w:right w:val="none" w:sz="0" w:space="0" w:color="auto"/>
          </w:divBdr>
        </w:div>
        <w:div w:id="1201013516">
          <w:marLeft w:val="0"/>
          <w:marRight w:val="0"/>
          <w:marTop w:val="0"/>
          <w:marBottom w:val="0"/>
          <w:divBdr>
            <w:top w:val="none" w:sz="0" w:space="0" w:color="auto"/>
            <w:left w:val="none" w:sz="0" w:space="0" w:color="auto"/>
            <w:bottom w:val="none" w:sz="0" w:space="0" w:color="auto"/>
            <w:right w:val="none" w:sz="0" w:space="0" w:color="auto"/>
          </w:divBdr>
        </w:div>
        <w:div w:id="1809859635">
          <w:marLeft w:val="0"/>
          <w:marRight w:val="0"/>
          <w:marTop w:val="0"/>
          <w:marBottom w:val="0"/>
          <w:divBdr>
            <w:top w:val="none" w:sz="0" w:space="0" w:color="auto"/>
            <w:left w:val="none" w:sz="0" w:space="0" w:color="auto"/>
            <w:bottom w:val="none" w:sz="0" w:space="0" w:color="auto"/>
            <w:right w:val="none" w:sz="0" w:space="0" w:color="auto"/>
          </w:divBdr>
        </w:div>
        <w:div w:id="2120098163">
          <w:marLeft w:val="0"/>
          <w:marRight w:val="0"/>
          <w:marTop w:val="0"/>
          <w:marBottom w:val="0"/>
          <w:divBdr>
            <w:top w:val="none" w:sz="0" w:space="0" w:color="auto"/>
            <w:left w:val="none" w:sz="0" w:space="0" w:color="auto"/>
            <w:bottom w:val="none" w:sz="0" w:space="0" w:color="auto"/>
            <w:right w:val="none" w:sz="0" w:space="0" w:color="auto"/>
          </w:divBdr>
        </w:div>
        <w:div w:id="932085747">
          <w:marLeft w:val="0"/>
          <w:marRight w:val="0"/>
          <w:marTop w:val="0"/>
          <w:marBottom w:val="0"/>
          <w:divBdr>
            <w:top w:val="none" w:sz="0" w:space="0" w:color="auto"/>
            <w:left w:val="none" w:sz="0" w:space="0" w:color="auto"/>
            <w:bottom w:val="none" w:sz="0" w:space="0" w:color="auto"/>
            <w:right w:val="none" w:sz="0" w:space="0" w:color="auto"/>
          </w:divBdr>
        </w:div>
        <w:div w:id="884563980">
          <w:marLeft w:val="0"/>
          <w:marRight w:val="0"/>
          <w:marTop w:val="0"/>
          <w:marBottom w:val="0"/>
          <w:divBdr>
            <w:top w:val="none" w:sz="0" w:space="0" w:color="auto"/>
            <w:left w:val="none" w:sz="0" w:space="0" w:color="auto"/>
            <w:bottom w:val="none" w:sz="0" w:space="0" w:color="auto"/>
            <w:right w:val="none" w:sz="0" w:space="0" w:color="auto"/>
          </w:divBdr>
        </w:div>
        <w:div w:id="1513227745">
          <w:marLeft w:val="0"/>
          <w:marRight w:val="0"/>
          <w:marTop w:val="0"/>
          <w:marBottom w:val="0"/>
          <w:divBdr>
            <w:top w:val="none" w:sz="0" w:space="0" w:color="auto"/>
            <w:left w:val="none" w:sz="0" w:space="0" w:color="auto"/>
            <w:bottom w:val="none" w:sz="0" w:space="0" w:color="auto"/>
            <w:right w:val="none" w:sz="0" w:space="0" w:color="auto"/>
          </w:divBdr>
        </w:div>
        <w:div w:id="624240035">
          <w:marLeft w:val="0"/>
          <w:marRight w:val="0"/>
          <w:marTop w:val="0"/>
          <w:marBottom w:val="0"/>
          <w:divBdr>
            <w:top w:val="none" w:sz="0" w:space="0" w:color="auto"/>
            <w:left w:val="none" w:sz="0" w:space="0" w:color="auto"/>
            <w:bottom w:val="none" w:sz="0" w:space="0" w:color="auto"/>
            <w:right w:val="none" w:sz="0" w:space="0" w:color="auto"/>
          </w:divBdr>
        </w:div>
        <w:div w:id="1639990501">
          <w:marLeft w:val="0"/>
          <w:marRight w:val="0"/>
          <w:marTop w:val="0"/>
          <w:marBottom w:val="0"/>
          <w:divBdr>
            <w:top w:val="none" w:sz="0" w:space="0" w:color="auto"/>
            <w:left w:val="none" w:sz="0" w:space="0" w:color="auto"/>
            <w:bottom w:val="none" w:sz="0" w:space="0" w:color="auto"/>
            <w:right w:val="none" w:sz="0" w:space="0" w:color="auto"/>
          </w:divBdr>
        </w:div>
      </w:divsChild>
    </w:div>
    <w:div w:id="732778066">
      <w:bodyDiv w:val="1"/>
      <w:marLeft w:val="0"/>
      <w:marRight w:val="0"/>
      <w:marTop w:val="0"/>
      <w:marBottom w:val="0"/>
      <w:divBdr>
        <w:top w:val="none" w:sz="0" w:space="0" w:color="auto"/>
        <w:left w:val="none" w:sz="0" w:space="0" w:color="auto"/>
        <w:bottom w:val="none" w:sz="0" w:space="0" w:color="auto"/>
        <w:right w:val="none" w:sz="0" w:space="0" w:color="auto"/>
      </w:divBdr>
      <w:divsChild>
        <w:div w:id="1811366016">
          <w:marLeft w:val="0"/>
          <w:marRight w:val="0"/>
          <w:marTop w:val="0"/>
          <w:marBottom w:val="0"/>
          <w:divBdr>
            <w:top w:val="none" w:sz="0" w:space="0" w:color="auto"/>
            <w:left w:val="none" w:sz="0" w:space="0" w:color="auto"/>
            <w:bottom w:val="none" w:sz="0" w:space="0" w:color="auto"/>
            <w:right w:val="none" w:sz="0" w:space="0" w:color="auto"/>
          </w:divBdr>
        </w:div>
        <w:div w:id="2004311348">
          <w:marLeft w:val="0"/>
          <w:marRight w:val="0"/>
          <w:marTop w:val="0"/>
          <w:marBottom w:val="0"/>
          <w:divBdr>
            <w:top w:val="none" w:sz="0" w:space="0" w:color="auto"/>
            <w:left w:val="none" w:sz="0" w:space="0" w:color="auto"/>
            <w:bottom w:val="none" w:sz="0" w:space="0" w:color="auto"/>
            <w:right w:val="none" w:sz="0" w:space="0" w:color="auto"/>
          </w:divBdr>
        </w:div>
        <w:div w:id="1254164118">
          <w:marLeft w:val="0"/>
          <w:marRight w:val="0"/>
          <w:marTop w:val="0"/>
          <w:marBottom w:val="0"/>
          <w:divBdr>
            <w:top w:val="none" w:sz="0" w:space="0" w:color="auto"/>
            <w:left w:val="none" w:sz="0" w:space="0" w:color="auto"/>
            <w:bottom w:val="none" w:sz="0" w:space="0" w:color="auto"/>
            <w:right w:val="none" w:sz="0" w:space="0" w:color="auto"/>
          </w:divBdr>
        </w:div>
        <w:div w:id="941690239">
          <w:marLeft w:val="0"/>
          <w:marRight w:val="0"/>
          <w:marTop w:val="0"/>
          <w:marBottom w:val="0"/>
          <w:divBdr>
            <w:top w:val="none" w:sz="0" w:space="0" w:color="auto"/>
            <w:left w:val="none" w:sz="0" w:space="0" w:color="auto"/>
            <w:bottom w:val="none" w:sz="0" w:space="0" w:color="auto"/>
            <w:right w:val="none" w:sz="0" w:space="0" w:color="auto"/>
          </w:divBdr>
        </w:div>
        <w:div w:id="1161122446">
          <w:marLeft w:val="0"/>
          <w:marRight w:val="0"/>
          <w:marTop w:val="0"/>
          <w:marBottom w:val="0"/>
          <w:divBdr>
            <w:top w:val="none" w:sz="0" w:space="0" w:color="auto"/>
            <w:left w:val="none" w:sz="0" w:space="0" w:color="auto"/>
            <w:bottom w:val="none" w:sz="0" w:space="0" w:color="auto"/>
            <w:right w:val="none" w:sz="0" w:space="0" w:color="auto"/>
          </w:divBdr>
        </w:div>
        <w:div w:id="908153608">
          <w:marLeft w:val="0"/>
          <w:marRight w:val="0"/>
          <w:marTop w:val="0"/>
          <w:marBottom w:val="0"/>
          <w:divBdr>
            <w:top w:val="none" w:sz="0" w:space="0" w:color="auto"/>
            <w:left w:val="none" w:sz="0" w:space="0" w:color="auto"/>
            <w:bottom w:val="none" w:sz="0" w:space="0" w:color="auto"/>
            <w:right w:val="none" w:sz="0" w:space="0" w:color="auto"/>
          </w:divBdr>
        </w:div>
        <w:div w:id="68890773">
          <w:marLeft w:val="0"/>
          <w:marRight w:val="0"/>
          <w:marTop w:val="0"/>
          <w:marBottom w:val="0"/>
          <w:divBdr>
            <w:top w:val="none" w:sz="0" w:space="0" w:color="auto"/>
            <w:left w:val="none" w:sz="0" w:space="0" w:color="auto"/>
            <w:bottom w:val="none" w:sz="0" w:space="0" w:color="auto"/>
            <w:right w:val="none" w:sz="0" w:space="0" w:color="auto"/>
          </w:divBdr>
        </w:div>
        <w:div w:id="1420325011">
          <w:marLeft w:val="0"/>
          <w:marRight w:val="0"/>
          <w:marTop w:val="0"/>
          <w:marBottom w:val="0"/>
          <w:divBdr>
            <w:top w:val="none" w:sz="0" w:space="0" w:color="auto"/>
            <w:left w:val="none" w:sz="0" w:space="0" w:color="auto"/>
            <w:bottom w:val="none" w:sz="0" w:space="0" w:color="auto"/>
            <w:right w:val="none" w:sz="0" w:space="0" w:color="auto"/>
          </w:divBdr>
        </w:div>
        <w:div w:id="1417050624">
          <w:marLeft w:val="0"/>
          <w:marRight w:val="0"/>
          <w:marTop w:val="0"/>
          <w:marBottom w:val="0"/>
          <w:divBdr>
            <w:top w:val="none" w:sz="0" w:space="0" w:color="auto"/>
            <w:left w:val="none" w:sz="0" w:space="0" w:color="auto"/>
            <w:bottom w:val="none" w:sz="0" w:space="0" w:color="auto"/>
            <w:right w:val="none" w:sz="0" w:space="0" w:color="auto"/>
          </w:divBdr>
        </w:div>
        <w:div w:id="2130854480">
          <w:marLeft w:val="0"/>
          <w:marRight w:val="0"/>
          <w:marTop w:val="0"/>
          <w:marBottom w:val="0"/>
          <w:divBdr>
            <w:top w:val="none" w:sz="0" w:space="0" w:color="auto"/>
            <w:left w:val="none" w:sz="0" w:space="0" w:color="auto"/>
            <w:bottom w:val="none" w:sz="0" w:space="0" w:color="auto"/>
            <w:right w:val="none" w:sz="0" w:space="0" w:color="auto"/>
          </w:divBdr>
        </w:div>
        <w:div w:id="200555163">
          <w:marLeft w:val="0"/>
          <w:marRight w:val="0"/>
          <w:marTop w:val="0"/>
          <w:marBottom w:val="0"/>
          <w:divBdr>
            <w:top w:val="none" w:sz="0" w:space="0" w:color="auto"/>
            <w:left w:val="none" w:sz="0" w:space="0" w:color="auto"/>
            <w:bottom w:val="none" w:sz="0" w:space="0" w:color="auto"/>
            <w:right w:val="none" w:sz="0" w:space="0" w:color="auto"/>
          </w:divBdr>
        </w:div>
        <w:div w:id="1921599363">
          <w:marLeft w:val="0"/>
          <w:marRight w:val="0"/>
          <w:marTop w:val="0"/>
          <w:marBottom w:val="0"/>
          <w:divBdr>
            <w:top w:val="none" w:sz="0" w:space="0" w:color="auto"/>
            <w:left w:val="none" w:sz="0" w:space="0" w:color="auto"/>
            <w:bottom w:val="none" w:sz="0" w:space="0" w:color="auto"/>
            <w:right w:val="none" w:sz="0" w:space="0" w:color="auto"/>
          </w:divBdr>
        </w:div>
        <w:div w:id="224528744">
          <w:marLeft w:val="0"/>
          <w:marRight w:val="0"/>
          <w:marTop w:val="0"/>
          <w:marBottom w:val="0"/>
          <w:divBdr>
            <w:top w:val="none" w:sz="0" w:space="0" w:color="auto"/>
            <w:left w:val="none" w:sz="0" w:space="0" w:color="auto"/>
            <w:bottom w:val="none" w:sz="0" w:space="0" w:color="auto"/>
            <w:right w:val="none" w:sz="0" w:space="0" w:color="auto"/>
          </w:divBdr>
        </w:div>
        <w:div w:id="1423991660">
          <w:marLeft w:val="0"/>
          <w:marRight w:val="0"/>
          <w:marTop w:val="0"/>
          <w:marBottom w:val="0"/>
          <w:divBdr>
            <w:top w:val="none" w:sz="0" w:space="0" w:color="auto"/>
            <w:left w:val="none" w:sz="0" w:space="0" w:color="auto"/>
            <w:bottom w:val="none" w:sz="0" w:space="0" w:color="auto"/>
            <w:right w:val="none" w:sz="0" w:space="0" w:color="auto"/>
          </w:divBdr>
        </w:div>
        <w:div w:id="1282565153">
          <w:marLeft w:val="0"/>
          <w:marRight w:val="0"/>
          <w:marTop w:val="0"/>
          <w:marBottom w:val="0"/>
          <w:divBdr>
            <w:top w:val="none" w:sz="0" w:space="0" w:color="auto"/>
            <w:left w:val="none" w:sz="0" w:space="0" w:color="auto"/>
            <w:bottom w:val="none" w:sz="0" w:space="0" w:color="auto"/>
            <w:right w:val="none" w:sz="0" w:space="0" w:color="auto"/>
          </w:divBdr>
        </w:div>
        <w:div w:id="1550528805">
          <w:marLeft w:val="0"/>
          <w:marRight w:val="0"/>
          <w:marTop w:val="0"/>
          <w:marBottom w:val="0"/>
          <w:divBdr>
            <w:top w:val="none" w:sz="0" w:space="0" w:color="auto"/>
            <w:left w:val="none" w:sz="0" w:space="0" w:color="auto"/>
            <w:bottom w:val="none" w:sz="0" w:space="0" w:color="auto"/>
            <w:right w:val="none" w:sz="0" w:space="0" w:color="auto"/>
          </w:divBdr>
        </w:div>
        <w:div w:id="2079551110">
          <w:marLeft w:val="0"/>
          <w:marRight w:val="0"/>
          <w:marTop w:val="0"/>
          <w:marBottom w:val="0"/>
          <w:divBdr>
            <w:top w:val="none" w:sz="0" w:space="0" w:color="auto"/>
            <w:left w:val="none" w:sz="0" w:space="0" w:color="auto"/>
            <w:bottom w:val="none" w:sz="0" w:space="0" w:color="auto"/>
            <w:right w:val="none" w:sz="0" w:space="0" w:color="auto"/>
          </w:divBdr>
        </w:div>
        <w:div w:id="771169727">
          <w:marLeft w:val="0"/>
          <w:marRight w:val="0"/>
          <w:marTop w:val="0"/>
          <w:marBottom w:val="0"/>
          <w:divBdr>
            <w:top w:val="none" w:sz="0" w:space="0" w:color="auto"/>
            <w:left w:val="none" w:sz="0" w:space="0" w:color="auto"/>
            <w:bottom w:val="none" w:sz="0" w:space="0" w:color="auto"/>
            <w:right w:val="none" w:sz="0" w:space="0" w:color="auto"/>
          </w:divBdr>
        </w:div>
        <w:div w:id="1135871096">
          <w:marLeft w:val="0"/>
          <w:marRight w:val="0"/>
          <w:marTop w:val="0"/>
          <w:marBottom w:val="0"/>
          <w:divBdr>
            <w:top w:val="none" w:sz="0" w:space="0" w:color="auto"/>
            <w:left w:val="none" w:sz="0" w:space="0" w:color="auto"/>
            <w:bottom w:val="none" w:sz="0" w:space="0" w:color="auto"/>
            <w:right w:val="none" w:sz="0" w:space="0" w:color="auto"/>
          </w:divBdr>
        </w:div>
        <w:div w:id="13964274">
          <w:marLeft w:val="0"/>
          <w:marRight w:val="0"/>
          <w:marTop w:val="0"/>
          <w:marBottom w:val="0"/>
          <w:divBdr>
            <w:top w:val="none" w:sz="0" w:space="0" w:color="auto"/>
            <w:left w:val="none" w:sz="0" w:space="0" w:color="auto"/>
            <w:bottom w:val="none" w:sz="0" w:space="0" w:color="auto"/>
            <w:right w:val="none" w:sz="0" w:space="0" w:color="auto"/>
          </w:divBdr>
        </w:div>
        <w:div w:id="1225292418">
          <w:marLeft w:val="0"/>
          <w:marRight w:val="0"/>
          <w:marTop w:val="0"/>
          <w:marBottom w:val="0"/>
          <w:divBdr>
            <w:top w:val="none" w:sz="0" w:space="0" w:color="auto"/>
            <w:left w:val="none" w:sz="0" w:space="0" w:color="auto"/>
            <w:bottom w:val="none" w:sz="0" w:space="0" w:color="auto"/>
            <w:right w:val="none" w:sz="0" w:space="0" w:color="auto"/>
          </w:divBdr>
        </w:div>
        <w:div w:id="1811899076">
          <w:marLeft w:val="0"/>
          <w:marRight w:val="0"/>
          <w:marTop w:val="0"/>
          <w:marBottom w:val="0"/>
          <w:divBdr>
            <w:top w:val="none" w:sz="0" w:space="0" w:color="auto"/>
            <w:left w:val="none" w:sz="0" w:space="0" w:color="auto"/>
            <w:bottom w:val="none" w:sz="0" w:space="0" w:color="auto"/>
            <w:right w:val="none" w:sz="0" w:space="0" w:color="auto"/>
          </w:divBdr>
        </w:div>
        <w:div w:id="717705103">
          <w:marLeft w:val="0"/>
          <w:marRight w:val="0"/>
          <w:marTop w:val="0"/>
          <w:marBottom w:val="0"/>
          <w:divBdr>
            <w:top w:val="none" w:sz="0" w:space="0" w:color="auto"/>
            <w:left w:val="none" w:sz="0" w:space="0" w:color="auto"/>
            <w:bottom w:val="none" w:sz="0" w:space="0" w:color="auto"/>
            <w:right w:val="none" w:sz="0" w:space="0" w:color="auto"/>
          </w:divBdr>
        </w:div>
        <w:div w:id="1054544460">
          <w:marLeft w:val="0"/>
          <w:marRight w:val="0"/>
          <w:marTop w:val="0"/>
          <w:marBottom w:val="0"/>
          <w:divBdr>
            <w:top w:val="none" w:sz="0" w:space="0" w:color="auto"/>
            <w:left w:val="none" w:sz="0" w:space="0" w:color="auto"/>
            <w:bottom w:val="none" w:sz="0" w:space="0" w:color="auto"/>
            <w:right w:val="none" w:sz="0" w:space="0" w:color="auto"/>
          </w:divBdr>
        </w:div>
        <w:div w:id="1800219575">
          <w:marLeft w:val="0"/>
          <w:marRight w:val="0"/>
          <w:marTop w:val="0"/>
          <w:marBottom w:val="0"/>
          <w:divBdr>
            <w:top w:val="none" w:sz="0" w:space="0" w:color="auto"/>
            <w:left w:val="none" w:sz="0" w:space="0" w:color="auto"/>
            <w:bottom w:val="none" w:sz="0" w:space="0" w:color="auto"/>
            <w:right w:val="none" w:sz="0" w:space="0" w:color="auto"/>
          </w:divBdr>
        </w:div>
        <w:div w:id="587158608">
          <w:marLeft w:val="0"/>
          <w:marRight w:val="0"/>
          <w:marTop w:val="0"/>
          <w:marBottom w:val="0"/>
          <w:divBdr>
            <w:top w:val="none" w:sz="0" w:space="0" w:color="auto"/>
            <w:left w:val="none" w:sz="0" w:space="0" w:color="auto"/>
            <w:bottom w:val="none" w:sz="0" w:space="0" w:color="auto"/>
            <w:right w:val="none" w:sz="0" w:space="0" w:color="auto"/>
          </w:divBdr>
        </w:div>
        <w:div w:id="349986596">
          <w:marLeft w:val="0"/>
          <w:marRight w:val="0"/>
          <w:marTop w:val="0"/>
          <w:marBottom w:val="0"/>
          <w:divBdr>
            <w:top w:val="none" w:sz="0" w:space="0" w:color="auto"/>
            <w:left w:val="none" w:sz="0" w:space="0" w:color="auto"/>
            <w:bottom w:val="none" w:sz="0" w:space="0" w:color="auto"/>
            <w:right w:val="none" w:sz="0" w:space="0" w:color="auto"/>
          </w:divBdr>
        </w:div>
        <w:div w:id="161048116">
          <w:marLeft w:val="0"/>
          <w:marRight w:val="0"/>
          <w:marTop w:val="0"/>
          <w:marBottom w:val="0"/>
          <w:divBdr>
            <w:top w:val="none" w:sz="0" w:space="0" w:color="auto"/>
            <w:left w:val="none" w:sz="0" w:space="0" w:color="auto"/>
            <w:bottom w:val="none" w:sz="0" w:space="0" w:color="auto"/>
            <w:right w:val="none" w:sz="0" w:space="0" w:color="auto"/>
          </w:divBdr>
        </w:div>
        <w:div w:id="286206640">
          <w:marLeft w:val="0"/>
          <w:marRight w:val="0"/>
          <w:marTop w:val="0"/>
          <w:marBottom w:val="0"/>
          <w:divBdr>
            <w:top w:val="none" w:sz="0" w:space="0" w:color="auto"/>
            <w:left w:val="none" w:sz="0" w:space="0" w:color="auto"/>
            <w:bottom w:val="none" w:sz="0" w:space="0" w:color="auto"/>
            <w:right w:val="none" w:sz="0" w:space="0" w:color="auto"/>
          </w:divBdr>
        </w:div>
        <w:div w:id="836967263">
          <w:marLeft w:val="0"/>
          <w:marRight w:val="0"/>
          <w:marTop w:val="0"/>
          <w:marBottom w:val="0"/>
          <w:divBdr>
            <w:top w:val="none" w:sz="0" w:space="0" w:color="auto"/>
            <w:left w:val="none" w:sz="0" w:space="0" w:color="auto"/>
            <w:bottom w:val="none" w:sz="0" w:space="0" w:color="auto"/>
            <w:right w:val="none" w:sz="0" w:space="0" w:color="auto"/>
          </w:divBdr>
        </w:div>
        <w:div w:id="507670642">
          <w:marLeft w:val="0"/>
          <w:marRight w:val="0"/>
          <w:marTop w:val="0"/>
          <w:marBottom w:val="0"/>
          <w:divBdr>
            <w:top w:val="none" w:sz="0" w:space="0" w:color="auto"/>
            <w:left w:val="none" w:sz="0" w:space="0" w:color="auto"/>
            <w:bottom w:val="none" w:sz="0" w:space="0" w:color="auto"/>
            <w:right w:val="none" w:sz="0" w:space="0" w:color="auto"/>
          </w:divBdr>
        </w:div>
        <w:div w:id="1821191279">
          <w:marLeft w:val="0"/>
          <w:marRight w:val="0"/>
          <w:marTop w:val="0"/>
          <w:marBottom w:val="0"/>
          <w:divBdr>
            <w:top w:val="none" w:sz="0" w:space="0" w:color="auto"/>
            <w:left w:val="none" w:sz="0" w:space="0" w:color="auto"/>
            <w:bottom w:val="none" w:sz="0" w:space="0" w:color="auto"/>
            <w:right w:val="none" w:sz="0" w:space="0" w:color="auto"/>
          </w:divBdr>
        </w:div>
        <w:div w:id="664556707">
          <w:marLeft w:val="0"/>
          <w:marRight w:val="0"/>
          <w:marTop w:val="0"/>
          <w:marBottom w:val="0"/>
          <w:divBdr>
            <w:top w:val="none" w:sz="0" w:space="0" w:color="auto"/>
            <w:left w:val="none" w:sz="0" w:space="0" w:color="auto"/>
            <w:bottom w:val="none" w:sz="0" w:space="0" w:color="auto"/>
            <w:right w:val="none" w:sz="0" w:space="0" w:color="auto"/>
          </w:divBdr>
        </w:div>
        <w:div w:id="124588780">
          <w:marLeft w:val="0"/>
          <w:marRight w:val="0"/>
          <w:marTop w:val="0"/>
          <w:marBottom w:val="0"/>
          <w:divBdr>
            <w:top w:val="none" w:sz="0" w:space="0" w:color="auto"/>
            <w:left w:val="none" w:sz="0" w:space="0" w:color="auto"/>
            <w:bottom w:val="none" w:sz="0" w:space="0" w:color="auto"/>
            <w:right w:val="none" w:sz="0" w:space="0" w:color="auto"/>
          </w:divBdr>
        </w:div>
        <w:div w:id="1759132493">
          <w:marLeft w:val="0"/>
          <w:marRight w:val="0"/>
          <w:marTop w:val="0"/>
          <w:marBottom w:val="0"/>
          <w:divBdr>
            <w:top w:val="none" w:sz="0" w:space="0" w:color="auto"/>
            <w:left w:val="none" w:sz="0" w:space="0" w:color="auto"/>
            <w:bottom w:val="none" w:sz="0" w:space="0" w:color="auto"/>
            <w:right w:val="none" w:sz="0" w:space="0" w:color="auto"/>
          </w:divBdr>
        </w:div>
        <w:div w:id="2141457439">
          <w:marLeft w:val="0"/>
          <w:marRight w:val="0"/>
          <w:marTop w:val="0"/>
          <w:marBottom w:val="0"/>
          <w:divBdr>
            <w:top w:val="none" w:sz="0" w:space="0" w:color="auto"/>
            <w:left w:val="none" w:sz="0" w:space="0" w:color="auto"/>
            <w:bottom w:val="none" w:sz="0" w:space="0" w:color="auto"/>
            <w:right w:val="none" w:sz="0" w:space="0" w:color="auto"/>
          </w:divBdr>
        </w:div>
        <w:div w:id="458768260">
          <w:marLeft w:val="0"/>
          <w:marRight w:val="0"/>
          <w:marTop w:val="0"/>
          <w:marBottom w:val="0"/>
          <w:divBdr>
            <w:top w:val="none" w:sz="0" w:space="0" w:color="auto"/>
            <w:left w:val="none" w:sz="0" w:space="0" w:color="auto"/>
            <w:bottom w:val="none" w:sz="0" w:space="0" w:color="auto"/>
            <w:right w:val="none" w:sz="0" w:space="0" w:color="auto"/>
          </w:divBdr>
        </w:div>
        <w:div w:id="1478645077">
          <w:marLeft w:val="0"/>
          <w:marRight w:val="0"/>
          <w:marTop w:val="0"/>
          <w:marBottom w:val="0"/>
          <w:divBdr>
            <w:top w:val="none" w:sz="0" w:space="0" w:color="auto"/>
            <w:left w:val="none" w:sz="0" w:space="0" w:color="auto"/>
            <w:bottom w:val="none" w:sz="0" w:space="0" w:color="auto"/>
            <w:right w:val="none" w:sz="0" w:space="0" w:color="auto"/>
          </w:divBdr>
        </w:div>
        <w:div w:id="1361861633">
          <w:marLeft w:val="0"/>
          <w:marRight w:val="0"/>
          <w:marTop w:val="0"/>
          <w:marBottom w:val="0"/>
          <w:divBdr>
            <w:top w:val="none" w:sz="0" w:space="0" w:color="auto"/>
            <w:left w:val="none" w:sz="0" w:space="0" w:color="auto"/>
            <w:bottom w:val="none" w:sz="0" w:space="0" w:color="auto"/>
            <w:right w:val="none" w:sz="0" w:space="0" w:color="auto"/>
          </w:divBdr>
        </w:div>
        <w:div w:id="1011492784">
          <w:marLeft w:val="0"/>
          <w:marRight w:val="0"/>
          <w:marTop w:val="0"/>
          <w:marBottom w:val="0"/>
          <w:divBdr>
            <w:top w:val="none" w:sz="0" w:space="0" w:color="auto"/>
            <w:left w:val="none" w:sz="0" w:space="0" w:color="auto"/>
            <w:bottom w:val="none" w:sz="0" w:space="0" w:color="auto"/>
            <w:right w:val="none" w:sz="0" w:space="0" w:color="auto"/>
          </w:divBdr>
        </w:div>
        <w:div w:id="569197251">
          <w:marLeft w:val="0"/>
          <w:marRight w:val="0"/>
          <w:marTop w:val="0"/>
          <w:marBottom w:val="0"/>
          <w:divBdr>
            <w:top w:val="none" w:sz="0" w:space="0" w:color="auto"/>
            <w:left w:val="none" w:sz="0" w:space="0" w:color="auto"/>
            <w:bottom w:val="none" w:sz="0" w:space="0" w:color="auto"/>
            <w:right w:val="none" w:sz="0" w:space="0" w:color="auto"/>
          </w:divBdr>
        </w:div>
        <w:div w:id="1571042222">
          <w:marLeft w:val="0"/>
          <w:marRight w:val="0"/>
          <w:marTop w:val="0"/>
          <w:marBottom w:val="0"/>
          <w:divBdr>
            <w:top w:val="none" w:sz="0" w:space="0" w:color="auto"/>
            <w:left w:val="none" w:sz="0" w:space="0" w:color="auto"/>
            <w:bottom w:val="none" w:sz="0" w:space="0" w:color="auto"/>
            <w:right w:val="none" w:sz="0" w:space="0" w:color="auto"/>
          </w:divBdr>
        </w:div>
        <w:div w:id="860124012">
          <w:marLeft w:val="0"/>
          <w:marRight w:val="0"/>
          <w:marTop w:val="0"/>
          <w:marBottom w:val="0"/>
          <w:divBdr>
            <w:top w:val="none" w:sz="0" w:space="0" w:color="auto"/>
            <w:left w:val="none" w:sz="0" w:space="0" w:color="auto"/>
            <w:bottom w:val="none" w:sz="0" w:space="0" w:color="auto"/>
            <w:right w:val="none" w:sz="0" w:space="0" w:color="auto"/>
          </w:divBdr>
        </w:div>
        <w:div w:id="371538036">
          <w:marLeft w:val="0"/>
          <w:marRight w:val="0"/>
          <w:marTop w:val="0"/>
          <w:marBottom w:val="0"/>
          <w:divBdr>
            <w:top w:val="none" w:sz="0" w:space="0" w:color="auto"/>
            <w:left w:val="none" w:sz="0" w:space="0" w:color="auto"/>
            <w:bottom w:val="none" w:sz="0" w:space="0" w:color="auto"/>
            <w:right w:val="none" w:sz="0" w:space="0" w:color="auto"/>
          </w:divBdr>
        </w:div>
        <w:div w:id="1639608251">
          <w:marLeft w:val="0"/>
          <w:marRight w:val="0"/>
          <w:marTop w:val="0"/>
          <w:marBottom w:val="0"/>
          <w:divBdr>
            <w:top w:val="none" w:sz="0" w:space="0" w:color="auto"/>
            <w:left w:val="none" w:sz="0" w:space="0" w:color="auto"/>
            <w:bottom w:val="none" w:sz="0" w:space="0" w:color="auto"/>
            <w:right w:val="none" w:sz="0" w:space="0" w:color="auto"/>
          </w:divBdr>
        </w:div>
        <w:div w:id="2103210909">
          <w:marLeft w:val="0"/>
          <w:marRight w:val="0"/>
          <w:marTop w:val="0"/>
          <w:marBottom w:val="0"/>
          <w:divBdr>
            <w:top w:val="none" w:sz="0" w:space="0" w:color="auto"/>
            <w:left w:val="none" w:sz="0" w:space="0" w:color="auto"/>
            <w:bottom w:val="none" w:sz="0" w:space="0" w:color="auto"/>
            <w:right w:val="none" w:sz="0" w:space="0" w:color="auto"/>
          </w:divBdr>
        </w:div>
        <w:div w:id="1849055530">
          <w:marLeft w:val="0"/>
          <w:marRight w:val="0"/>
          <w:marTop w:val="0"/>
          <w:marBottom w:val="0"/>
          <w:divBdr>
            <w:top w:val="none" w:sz="0" w:space="0" w:color="auto"/>
            <w:left w:val="none" w:sz="0" w:space="0" w:color="auto"/>
            <w:bottom w:val="none" w:sz="0" w:space="0" w:color="auto"/>
            <w:right w:val="none" w:sz="0" w:space="0" w:color="auto"/>
          </w:divBdr>
        </w:div>
        <w:div w:id="947007286">
          <w:marLeft w:val="0"/>
          <w:marRight w:val="0"/>
          <w:marTop w:val="0"/>
          <w:marBottom w:val="0"/>
          <w:divBdr>
            <w:top w:val="none" w:sz="0" w:space="0" w:color="auto"/>
            <w:left w:val="none" w:sz="0" w:space="0" w:color="auto"/>
            <w:bottom w:val="none" w:sz="0" w:space="0" w:color="auto"/>
            <w:right w:val="none" w:sz="0" w:space="0" w:color="auto"/>
          </w:divBdr>
        </w:div>
        <w:div w:id="1184397438">
          <w:marLeft w:val="0"/>
          <w:marRight w:val="0"/>
          <w:marTop w:val="0"/>
          <w:marBottom w:val="0"/>
          <w:divBdr>
            <w:top w:val="none" w:sz="0" w:space="0" w:color="auto"/>
            <w:left w:val="none" w:sz="0" w:space="0" w:color="auto"/>
            <w:bottom w:val="none" w:sz="0" w:space="0" w:color="auto"/>
            <w:right w:val="none" w:sz="0" w:space="0" w:color="auto"/>
          </w:divBdr>
        </w:div>
        <w:div w:id="666205045">
          <w:marLeft w:val="0"/>
          <w:marRight w:val="0"/>
          <w:marTop w:val="0"/>
          <w:marBottom w:val="0"/>
          <w:divBdr>
            <w:top w:val="none" w:sz="0" w:space="0" w:color="auto"/>
            <w:left w:val="none" w:sz="0" w:space="0" w:color="auto"/>
            <w:bottom w:val="none" w:sz="0" w:space="0" w:color="auto"/>
            <w:right w:val="none" w:sz="0" w:space="0" w:color="auto"/>
          </w:divBdr>
        </w:div>
        <w:div w:id="1821072270">
          <w:marLeft w:val="0"/>
          <w:marRight w:val="0"/>
          <w:marTop w:val="0"/>
          <w:marBottom w:val="0"/>
          <w:divBdr>
            <w:top w:val="none" w:sz="0" w:space="0" w:color="auto"/>
            <w:left w:val="none" w:sz="0" w:space="0" w:color="auto"/>
            <w:bottom w:val="none" w:sz="0" w:space="0" w:color="auto"/>
            <w:right w:val="none" w:sz="0" w:space="0" w:color="auto"/>
          </w:divBdr>
        </w:div>
        <w:div w:id="1926841944">
          <w:marLeft w:val="0"/>
          <w:marRight w:val="0"/>
          <w:marTop w:val="0"/>
          <w:marBottom w:val="0"/>
          <w:divBdr>
            <w:top w:val="none" w:sz="0" w:space="0" w:color="auto"/>
            <w:left w:val="none" w:sz="0" w:space="0" w:color="auto"/>
            <w:bottom w:val="none" w:sz="0" w:space="0" w:color="auto"/>
            <w:right w:val="none" w:sz="0" w:space="0" w:color="auto"/>
          </w:divBdr>
        </w:div>
        <w:div w:id="849872875">
          <w:marLeft w:val="0"/>
          <w:marRight w:val="0"/>
          <w:marTop w:val="0"/>
          <w:marBottom w:val="0"/>
          <w:divBdr>
            <w:top w:val="none" w:sz="0" w:space="0" w:color="auto"/>
            <w:left w:val="none" w:sz="0" w:space="0" w:color="auto"/>
            <w:bottom w:val="none" w:sz="0" w:space="0" w:color="auto"/>
            <w:right w:val="none" w:sz="0" w:space="0" w:color="auto"/>
          </w:divBdr>
        </w:div>
        <w:div w:id="1423717892">
          <w:marLeft w:val="0"/>
          <w:marRight w:val="0"/>
          <w:marTop w:val="0"/>
          <w:marBottom w:val="0"/>
          <w:divBdr>
            <w:top w:val="none" w:sz="0" w:space="0" w:color="auto"/>
            <w:left w:val="none" w:sz="0" w:space="0" w:color="auto"/>
            <w:bottom w:val="none" w:sz="0" w:space="0" w:color="auto"/>
            <w:right w:val="none" w:sz="0" w:space="0" w:color="auto"/>
          </w:divBdr>
        </w:div>
        <w:div w:id="1286277049">
          <w:marLeft w:val="0"/>
          <w:marRight w:val="0"/>
          <w:marTop w:val="0"/>
          <w:marBottom w:val="0"/>
          <w:divBdr>
            <w:top w:val="none" w:sz="0" w:space="0" w:color="auto"/>
            <w:left w:val="none" w:sz="0" w:space="0" w:color="auto"/>
            <w:bottom w:val="none" w:sz="0" w:space="0" w:color="auto"/>
            <w:right w:val="none" w:sz="0" w:space="0" w:color="auto"/>
          </w:divBdr>
        </w:div>
        <w:div w:id="996769280">
          <w:marLeft w:val="0"/>
          <w:marRight w:val="0"/>
          <w:marTop w:val="0"/>
          <w:marBottom w:val="0"/>
          <w:divBdr>
            <w:top w:val="none" w:sz="0" w:space="0" w:color="auto"/>
            <w:left w:val="none" w:sz="0" w:space="0" w:color="auto"/>
            <w:bottom w:val="none" w:sz="0" w:space="0" w:color="auto"/>
            <w:right w:val="none" w:sz="0" w:space="0" w:color="auto"/>
          </w:divBdr>
        </w:div>
        <w:div w:id="1828469869">
          <w:marLeft w:val="0"/>
          <w:marRight w:val="0"/>
          <w:marTop w:val="0"/>
          <w:marBottom w:val="0"/>
          <w:divBdr>
            <w:top w:val="none" w:sz="0" w:space="0" w:color="auto"/>
            <w:left w:val="none" w:sz="0" w:space="0" w:color="auto"/>
            <w:bottom w:val="none" w:sz="0" w:space="0" w:color="auto"/>
            <w:right w:val="none" w:sz="0" w:space="0" w:color="auto"/>
          </w:divBdr>
        </w:div>
        <w:div w:id="808671232">
          <w:marLeft w:val="0"/>
          <w:marRight w:val="0"/>
          <w:marTop w:val="0"/>
          <w:marBottom w:val="0"/>
          <w:divBdr>
            <w:top w:val="none" w:sz="0" w:space="0" w:color="auto"/>
            <w:left w:val="none" w:sz="0" w:space="0" w:color="auto"/>
            <w:bottom w:val="none" w:sz="0" w:space="0" w:color="auto"/>
            <w:right w:val="none" w:sz="0" w:space="0" w:color="auto"/>
          </w:divBdr>
        </w:div>
        <w:div w:id="346181334">
          <w:marLeft w:val="0"/>
          <w:marRight w:val="0"/>
          <w:marTop w:val="0"/>
          <w:marBottom w:val="0"/>
          <w:divBdr>
            <w:top w:val="none" w:sz="0" w:space="0" w:color="auto"/>
            <w:left w:val="none" w:sz="0" w:space="0" w:color="auto"/>
            <w:bottom w:val="none" w:sz="0" w:space="0" w:color="auto"/>
            <w:right w:val="none" w:sz="0" w:space="0" w:color="auto"/>
          </w:divBdr>
        </w:div>
        <w:div w:id="42413718">
          <w:marLeft w:val="0"/>
          <w:marRight w:val="0"/>
          <w:marTop w:val="0"/>
          <w:marBottom w:val="0"/>
          <w:divBdr>
            <w:top w:val="none" w:sz="0" w:space="0" w:color="auto"/>
            <w:left w:val="none" w:sz="0" w:space="0" w:color="auto"/>
            <w:bottom w:val="none" w:sz="0" w:space="0" w:color="auto"/>
            <w:right w:val="none" w:sz="0" w:space="0" w:color="auto"/>
          </w:divBdr>
        </w:div>
        <w:div w:id="1015572200">
          <w:marLeft w:val="0"/>
          <w:marRight w:val="0"/>
          <w:marTop w:val="0"/>
          <w:marBottom w:val="0"/>
          <w:divBdr>
            <w:top w:val="none" w:sz="0" w:space="0" w:color="auto"/>
            <w:left w:val="none" w:sz="0" w:space="0" w:color="auto"/>
            <w:bottom w:val="none" w:sz="0" w:space="0" w:color="auto"/>
            <w:right w:val="none" w:sz="0" w:space="0" w:color="auto"/>
          </w:divBdr>
        </w:div>
        <w:div w:id="1887523631">
          <w:marLeft w:val="0"/>
          <w:marRight w:val="0"/>
          <w:marTop w:val="0"/>
          <w:marBottom w:val="0"/>
          <w:divBdr>
            <w:top w:val="none" w:sz="0" w:space="0" w:color="auto"/>
            <w:left w:val="none" w:sz="0" w:space="0" w:color="auto"/>
            <w:bottom w:val="none" w:sz="0" w:space="0" w:color="auto"/>
            <w:right w:val="none" w:sz="0" w:space="0" w:color="auto"/>
          </w:divBdr>
        </w:div>
        <w:div w:id="1566138015">
          <w:marLeft w:val="0"/>
          <w:marRight w:val="0"/>
          <w:marTop w:val="0"/>
          <w:marBottom w:val="0"/>
          <w:divBdr>
            <w:top w:val="none" w:sz="0" w:space="0" w:color="auto"/>
            <w:left w:val="none" w:sz="0" w:space="0" w:color="auto"/>
            <w:bottom w:val="none" w:sz="0" w:space="0" w:color="auto"/>
            <w:right w:val="none" w:sz="0" w:space="0" w:color="auto"/>
          </w:divBdr>
        </w:div>
        <w:div w:id="461046798">
          <w:marLeft w:val="0"/>
          <w:marRight w:val="0"/>
          <w:marTop w:val="0"/>
          <w:marBottom w:val="0"/>
          <w:divBdr>
            <w:top w:val="none" w:sz="0" w:space="0" w:color="auto"/>
            <w:left w:val="none" w:sz="0" w:space="0" w:color="auto"/>
            <w:bottom w:val="none" w:sz="0" w:space="0" w:color="auto"/>
            <w:right w:val="none" w:sz="0" w:space="0" w:color="auto"/>
          </w:divBdr>
        </w:div>
        <w:div w:id="280696692">
          <w:marLeft w:val="0"/>
          <w:marRight w:val="0"/>
          <w:marTop w:val="0"/>
          <w:marBottom w:val="0"/>
          <w:divBdr>
            <w:top w:val="none" w:sz="0" w:space="0" w:color="auto"/>
            <w:left w:val="none" w:sz="0" w:space="0" w:color="auto"/>
            <w:bottom w:val="none" w:sz="0" w:space="0" w:color="auto"/>
            <w:right w:val="none" w:sz="0" w:space="0" w:color="auto"/>
          </w:divBdr>
        </w:div>
        <w:div w:id="1348361602">
          <w:marLeft w:val="0"/>
          <w:marRight w:val="0"/>
          <w:marTop w:val="0"/>
          <w:marBottom w:val="0"/>
          <w:divBdr>
            <w:top w:val="none" w:sz="0" w:space="0" w:color="auto"/>
            <w:left w:val="none" w:sz="0" w:space="0" w:color="auto"/>
            <w:bottom w:val="none" w:sz="0" w:space="0" w:color="auto"/>
            <w:right w:val="none" w:sz="0" w:space="0" w:color="auto"/>
          </w:divBdr>
        </w:div>
        <w:div w:id="1603493005">
          <w:marLeft w:val="0"/>
          <w:marRight w:val="0"/>
          <w:marTop w:val="0"/>
          <w:marBottom w:val="0"/>
          <w:divBdr>
            <w:top w:val="none" w:sz="0" w:space="0" w:color="auto"/>
            <w:left w:val="none" w:sz="0" w:space="0" w:color="auto"/>
            <w:bottom w:val="none" w:sz="0" w:space="0" w:color="auto"/>
            <w:right w:val="none" w:sz="0" w:space="0" w:color="auto"/>
          </w:divBdr>
        </w:div>
        <w:div w:id="809712227">
          <w:marLeft w:val="0"/>
          <w:marRight w:val="0"/>
          <w:marTop w:val="0"/>
          <w:marBottom w:val="0"/>
          <w:divBdr>
            <w:top w:val="none" w:sz="0" w:space="0" w:color="auto"/>
            <w:left w:val="none" w:sz="0" w:space="0" w:color="auto"/>
            <w:bottom w:val="none" w:sz="0" w:space="0" w:color="auto"/>
            <w:right w:val="none" w:sz="0" w:space="0" w:color="auto"/>
          </w:divBdr>
        </w:div>
        <w:div w:id="235868339">
          <w:marLeft w:val="0"/>
          <w:marRight w:val="0"/>
          <w:marTop w:val="0"/>
          <w:marBottom w:val="0"/>
          <w:divBdr>
            <w:top w:val="none" w:sz="0" w:space="0" w:color="auto"/>
            <w:left w:val="none" w:sz="0" w:space="0" w:color="auto"/>
            <w:bottom w:val="none" w:sz="0" w:space="0" w:color="auto"/>
            <w:right w:val="none" w:sz="0" w:space="0" w:color="auto"/>
          </w:divBdr>
        </w:div>
        <w:div w:id="736123858">
          <w:marLeft w:val="0"/>
          <w:marRight w:val="0"/>
          <w:marTop w:val="0"/>
          <w:marBottom w:val="0"/>
          <w:divBdr>
            <w:top w:val="none" w:sz="0" w:space="0" w:color="auto"/>
            <w:left w:val="none" w:sz="0" w:space="0" w:color="auto"/>
            <w:bottom w:val="none" w:sz="0" w:space="0" w:color="auto"/>
            <w:right w:val="none" w:sz="0" w:space="0" w:color="auto"/>
          </w:divBdr>
        </w:div>
        <w:div w:id="906497164">
          <w:marLeft w:val="0"/>
          <w:marRight w:val="0"/>
          <w:marTop w:val="0"/>
          <w:marBottom w:val="0"/>
          <w:divBdr>
            <w:top w:val="none" w:sz="0" w:space="0" w:color="auto"/>
            <w:left w:val="none" w:sz="0" w:space="0" w:color="auto"/>
            <w:bottom w:val="none" w:sz="0" w:space="0" w:color="auto"/>
            <w:right w:val="none" w:sz="0" w:space="0" w:color="auto"/>
          </w:divBdr>
        </w:div>
        <w:div w:id="1688556392">
          <w:marLeft w:val="0"/>
          <w:marRight w:val="0"/>
          <w:marTop w:val="0"/>
          <w:marBottom w:val="0"/>
          <w:divBdr>
            <w:top w:val="none" w:sz="0" w:space="0" w:color="auto"/>
            <w:left w:val="none" w:sz="0" w:space="0" w:color="auto"/>
            <w:bottom w:val="none" w:sz="0" w:space="0" w:color="auto"/>
            <w:right w:val="none" w:sz="0" w:space="0" w:color="auto"/>
          </w:divBdr>
        </w:div>
        <w:div w:id="1592425164">
          <w:marLeft w:val="0"/>
          <w:marRight w:val="0"/>
          <w:marTop w:val="0"/>
          <w:marBottom w:val="0"/>
          <w:divBdr>
            <w:top w:val="none" w:sz="0" w:space="0" w:color="auto"/>
            <w:left w:val="none" w:sz="0" w:space="0" w:color="auto"/>
            <w:bottom w:val="none" w:sz="0" w:space="0" w:color="auto"/>
            <w:right w:val="none" w:sz="0" w:space="0" w:color="auto"/>
          </w:divBdr>
        </w:div>
        <w:div w:id="179249011">
          <w:marLeft w:val="0"/>
          <w:marRight w:val="0"/>
          <w:marTop w:val="0"/>
          <w:marBottom w:val="0"/>
          <w:divBdr>
            <w:top w:val="none" w:sz="0" w:space="0" w:color="auto"/>
            <w:left w:val="none" w:sz="0" w:space="0" w:color="auto"/>
            <w:bottom w:val="none" w:sz="0" w:space="0" w:color="auto"/>
            <w:right w:val="none" w:sz="0" w:space="0" w:color="auto"/>
          </w:divBdr>
        </w:div>
        <w:div w:id="169612133">
          <w:marLeft w:val="0"/>
          <w:marRight w:val="0"/>
          <w:marTop w:val="0"/>
          <w:marBottom w:val="0"/>
          <w:divBdr>
            <w:top w:val="none" w:sz="0" w:space="0" w:color="auto"/>
            <w:left w:val="none" w:sz="0" w:space="0" w:color="auto"/>
            <w:bottom w:val="none" w:sz="0" w:space="0" w:color="auto"/>
            <w:right w:val="none" w:sz="0" w:space="0" w:color="auto"/>
          </w:divBdr>
        </w:div>
        <w:div w:id="626470250">
          <w:marLeft w:val="0"/>
          <w:marRight w:val="0"/>
          <w:marTop w:val="0"/>
          <w:marBottom w:val="0"/>
          <w:divBdr>
            <w:top w:val="none" w:sz="0" w:space="0" w:color="auto"/>
            <w:left w:val="none" w:sz="0" w:space="0" w:color="auto"/>
            <w:bottom w:val="none" w:sz="0" w:space="0" w:color="auto"/>
            <w:right w:val="none" w:sz="0" w:space="0" w:color="auto"/>
          </w:divBdr>
        </w:div>
        <w:div w:id="1350328820">
          <w:marLeft w:val="0"/>
          <w:marRight w:val="0"/>
          <w:marTop w:val="0"/>
          <w:marBottom w:val="0"/>
          <w:divBdr>
            <w:top w:val="none" w:sz="0" w:space="0" w:color="auto"/>
            <w:left w:val="none" w:sz="0" w:space="0" w:color="auto"/>
            <w:bottom w:val="none" w:sz="0" w:space="0" w:color="auto"/>
            <w:right w:val="none" w:sz="0" w:space="0" w:color="auto"/>
          </w:divBdr>
        </w:div>
        <w:div w:id="1844781491">
          <w:marLeft w:val="0"/>
          <w:marRight w:val="0"/>
          <w:marTop w:val="0"/>
          <w:marBottom w:val="0"/>
          <w:divBdr>
            <w:top w:val="none" w:sz="0" w:space="0" w:color="auto"/>
            <w:left w:val="none" w:sz="0" w:space="0" w:color="auto"/>
            <w:bottom w:val="none" w:sz="0" w:space="0" w:color="auto"/>
            <w:right w:val="none" w:sz="0" w:space="0" w:color="auto"/>
          </w:divBdr>
        </w:div>
        <w:div w:id="1402437268">
          <w:marLeft w:val="0"/>
          <w:marRight w:val="0"/>
          <w:marTop w:val="0"/>
          <w:marBottom w:val="0"/>
          <w:divBdr>
            <w:top w:val="none" w:sz="0" w:space="0" w:color="auto"/>
            <w:left w:val="none" w:sz="0" w:space="0" w:color="auto"/>
            <w:bottom w:val="none" w:sz="0" w:space="0" w:color="auto"/>
            <w:right w:val="none" w:sz="0" w:space="0" w:color="auto"/>
          </w:divBdr>
        </w:div>
        <w:div w:id="427308916">
          <w:marLeft w:val="0"/>
          <w:marRight w:val="0"/>
          <w:marTop w:val="0"/>
          <w:marBottom w:val="0"/>
          <w:divBdr>
            <w:top w:val="none" w:sz="0" w:space="0" w:color="auto"/>
            <w:left w:val="none" w:sz="0" w:space="0" w:color="auto"/>
            <w:bottom w:val="none" w:sz="0" w:space="0" w:color="auto"/>
            <w:right w:val="none" w:sz="0" w:space="0" w:color="auto"/>
          </w:divBdr>
        </w:div>
        <w:div w:id="1722096466">
          <w:marLeft w:val="0"/>
          <w:marRight w:val="0"/>
          <w:marTop w:val="0"/>
          <w:marBottom w:val="0"/>
          <w:divBdr>
            <w:top w:val="none" w:sz="0" w:space="0" w:color="auto"/>
            <w:left w:val="none" w:sz="0" w:space="0" w:color="auto"/>
            <w:bottom w:val="none" w:sz="0" w:space="0" w:color="auto"/>
            <w:right w:val="none" w:sz="0" w:space="0" w:color="auto"/>
          </w:divBdr>
        </w:div>
        <w:div w:id="628127636">
          <w:marLeft w:val="0"/>
          <w:marRight w:val="0"/>
          <w:marTop w:val="0"/>
          <w:marBottom w:val="0"/>
          <w:divBdr>
            <w:top w:val="none" w:sz="0" w:space="0" w:color="auto"/>
            <w:left w:val="none" w:sz="0" w:space="0" w:color="auto"/>
            <w:bottom w:val="none" w:sz="0" w:space="0" w:color="auto"/>
            <w:right w:val="none" w:sz="0" w:space="0" w:color="auto"/>
          </w:divBdr>
        </w:div>
        <w:div w:id="652879223">
          <w:marLeft w:val="0"/>
          <w:marRight w:val="0"/>
          <w:marTop w:val="0"/>
          <w:marBottom w:val="0"/>
          <w:divBdr>
            <w:top w:val="none" w:sz="0" w:space="0" w:color="auto"/>
            <w:left w:val="none" w:sz="0" w:space="0" w:color="auto"/>
            <w:bottom w:val="none" w:sz="0" w:space="0" w:color="auto"/>
            <w:right w:val="none" w:sz="0" w:space="0" w:color="auto"/>
          </w:divBdr>
        </w:div>
        <w:div w:id="1289124252">
          <w:marLeft w:val="0"/>
          <w:marRight w:val="0"/>
          <w:marTop w:val="0"/>
          <w:marBottom w:val="0"/>
          <w:divBdr>
            <w:top w:val="none" w:sz="0" w:space="0" w:color="auto"/>
            <w:left w:val="none" w:sz="0" w:space="0" w:color="auto"/>
            <w:bottom w:val="none" w:sz="0" w:space="0" w:color="auto"/>
            <w:right w:val="none" w:sz="0" w:space="0" w:color="auto"/>
          </w:divBdr>
        </w:div>
        <w:div w:id="323515462">
          <w:marLeft w:val="0"/>
          <w:marRight w:val="0"/>
          <w:marTop w:val="0"/>
          <w:marBottom w:val="0"/>
          <w:divBdr>
            <w:top w:val="none" w:sz="0" w:space="0" w:color="auto"/>
            <w:left w:val="none" w:sz="0" w:space="0" w:color="auto"/>
            <w:bottom w:val="none" w:sz="0" w:space="0" w:color="auto"/>
            <w:right w:val="none" w:sz="0" w:space="0" w:color="auto"/>
          </w:divBdr>
        </w:div>
        <w:div w:id="1210726070">
          <w:marLeft w:val="0"/>
          <w:marRight w:val="0"/>
          <w:marTop w:val="0"/>
          <w:marBottom w:val="0"/>
          <w:divBdr>
            <w:top w:val="none" w:sz="0" w:space="0" w:color="auto"/>
            <w:left w:val="none" w:sz="0" w:space="0" w:color="auto"/>
            <w:bottom w:val="none" w:sz="0" w:space="0" w:color="auto"/>
            <w:right w:val="none" w:sz="0" w:space="0" w:color="auto"/>
          </w:divBdr>
        </w:div>
        <w:div w:id="1791588331">
          <w:marLeft w:val="0"/>
          <w:marRight w:val="0"/>
          <w:marTop w:val="0"/>
          <w:marBottom w:val="0"/>
          <w:divBdr>
            <w:top w:val="none" w:sz="0" w:space="0" w:color="auto"/>
            <w:left w:val="none" w:sz="0" w:space="0" w:color="auto"/>
            <w:bottom w:val="none" w:sz="0" w:space="0" w:color="auto"/>
            <w:right w:val="none" w:sz="0" w:space="0" w:color="auto"/>
          </w:divBdr>
        </w:div>
      </w:divsChild>
    </w:div>
    <w:div w:id="772943215">
      <w:bodyDiv w:val="1"/>
      <w:marLeft w:val="0"/>
      <w:marRight w:val="0"/>
      <w:marTop w:val="0"/>
      <w:marBottom w:val="0"/>
      <w:divBdr>
        <w:top w:val="none" w:sz="0" w:space="0" w:color="auto"/>
        <w:left w:val="none" w:sz="0" w:space="0" w:color="auto"/>
        <w:bottom w:val="none" w:sz="0" w:space="0" w:color="auto"/>
        <w:right w:val="none" w:sz="0" w:space="0" w:color="auto"/>
      </w:divBdr>
    </w:div>
    <w:div w:id="773594475">
      <w:bodyDiv w:val="1"/>
      <w:marLeft w:val="0"/>
      <w:marRight w:val="0"/>
      <w:marTop w:val="0"/>
      <w:marBottom w:val="0"/>
      <w:divBdr>
        <w:top w:val="none" w:sz="0" w:space="0" w:color="auto"/>
        <w:left w:val="none" w:sz="0" w:space="0" w:color="auto"/>
        <w:bottom w:val="none" w:sz="0" w:space="0" w:color="auto"/>
        <w:right w:val="none" w:sz="0" w:space="0" w:color="auto"/>
      </w:divBdr>
    </w:div>
    <w:div w:id="786700172">
      <w:bodyDiv w:val="1"/>
      <w:marLeft w:val="0"/>
      <w:marRight w:val="0"/>
      <w:marTop w:val="0"/>
      <w:marBottom w:val="0"/>
      <w:divBdr>
        <w:top w:val="none" w:sz="0" w:space="0" w:color="auto"/>
        <w:left w:val="none" w:sz="0" w:space="0" w:color="auto"/>
        <w:bottom w:val="none" w:sz="0" w:space="0" w:color="auto"/>
        <w:right w:val="none" w:sz="0" w:space="0" w:color="auto"/>
      </w:divBdr>
      <w:divsChild>
        <w:div w:id="1384019263">
          <w:marLeft w:val="0"/>
          <w:marRight w:val="0"/>
          <w:marTop w:val="0"/>
          <w:marBottom w:val="0"/>
          <w:divBdr>
            <w:top w:val="none" w:sz="0" w:space="0" w:color="auto"/>
            <w:left w:val="none" w:sz="0" w:space="0" w:color="auto"/>
            <w:bottom w:val="none" w:sz="0" w:space="0" w:color="auto"/>
            <w:right w:val="none" w:sz="0" w:space="0" w:color="auto"/>
          </w:divBdr>
        </w:div>
        <w:div w:id="560481385">
          <w:marLeft w:val="0"/>
          <w:marRight w:val="0"/>
          <w:marTop w:val="0"/>
          <w:marBottom w:val="0"/>
          <w:divBdr>
            <w:top w:val="none" w:sz="0" w:space="0" w:color="auto"/>
            <w:left w:val="none" w:sz="0" w:space="0" w:color="auto"/>
            <w:bottom w:val="none" w:sz="0" w:space="0" w:color="auto"/>
            <w:right w:val="none" w:sz="0" w:space="0" w:color="auto"/>
          </w:divBdr>
        </w:div>
        <w:div w:id="272709461">
          <w:marLeft w:val="0"/>
          <w:marRight w:val="0"/>
          <w:marTop w:val="0"/>
          <w:marBottom w:val="0"/>
          <w:divBdr>
            <w:top w:val="none" w:sz="0" w:space="0" w:color="auto"/>
            <w:left w:val="none" w:sz="0" w:space="0" w:color="auto"/>
            <w:bottom w:val="none" w:sz="0" w:space="0" w:color="auto"/>
            <w:right w:val="none" w:sz="0" w:space="0" w:color="auto"/>
          </w:divBdr>
        </w:div>
        <w:div w:id="1175073312">
          <w:marLeft w:val="0"/>
          <w:marRight w:val="0"/>
          <w:marTop w:val="0"/>
          <w:marBottom w:val="0"/>
          <w:divBdr>
            <w:top w:val="none" w:sz="0" w:space="0" w:color="auto"/>
            <w:left w:val="none" w:sz="0" w:space="0" w:color="auto"/>
            <w:bottom w:val="none" w:sz="0" w:space="0" w:color="auto"/>
            <w:right w:val="none" w:sz="0" w:space="0" w:color="auto"/>
          </w:divBdr>
        </w:div>
        <w:div w:id="381371796">
          <w:marLeft w:val="0"/>
          <w:marRight w:val="0"/>
          <w:marTop w:val="0"/>
          <w:marBottom w:val="0"/>
          <w:divBdr>
            <w:top w:val="none" w:sz="0" w:space="0" w:color="auto"/>
            <w:left w:val="none" w:sz="0" w:space="0" w:color="auto"/>
            <w:bottom w:val="none" w:sz="0" w:space="0" w:color="auto"/>
            <w:right w:val="none" w:sz="0" w:space="0" w:color="auto"/>
          </w:divBdr>
        </w:div>
        <w:div w:id="1480269385">
          <w:marLeft w:val="0"/>
          <w:marRight w:val="0"/>
          <w:marTop w:val="0"/>
          <w:marBottom w:val="0"/>
          <w:divBdr>
            <w:top w:val="none" w:sz="0" w:space="0" w:color="auto"/>
            <w:left w:val="none" w:sz="0" w:space="0" w:color="auto"/>
            <w:bottom w:val="none" w:sz="0" w:space="0" w:color="auto"/>
            <w:right w:val="none" w:sz="0" w:space="0" w:color="auto"/>
          </w:divBdr>
        </w:div>
        <w:div w:id="2009208076">
          <w:marLeft w:val="0"/>
          <w:marRight w:val="0"/>
          <w:marTop w:val="0"/>
          <w:marBottom w:val="0"/>
          <w:divBdr>
            <w:top w:val="none" w:sz="0" w:space="0" w:color="auto"/>
            <w:left w:val="none" w:sz="0" w:space="0" w:color="auto"/>
            <w:bottom w:val="none" w:sz="0" w:space="0" w:color="auto"/>
            <w:right w:val="none" w:sz="0" w:space="0" w:color="auto"/>
          </w:divBdr>
        </w:div>
        <w:div w:id="1972127876">
          <w:marLeft w:val="0"/>
          <w:marRight w:val="0"/>
          <w:marTop w:val="0"/>
          <w:marBottom w:val="0"/>
          <w:divBdr>
            <w:top w:val="none" w:sz="0" w:space="0" w:color="auto"/>
            <w:left w:val="none" w:sz="0" w:space="0" w:color="auto"/>
            <w:bottom w:val="none" w:sz="0" w:space="0" w:color="auto"/>
            <w:right w:val="none" w:sz="0" w:space="0" w:color="auto"/>
          </w:divBdr>
        </w:div>
        <w:div w:id="2146971129">
          <w:marLeft w:val="0"/>
          <w:marRight w:val="0"/>
          <w:marTop w:val="0"/>
          <w:marBottom w:val="0"/>
          <w:divBdr>
            <w:top w:val="none" w:sz="0" w:space="0" w:color="auto"/>
            <w:left w:val="none" w:sz="0" w:space="0" w:color="auto"/>
            <w:bottom w:val="none" w:sz="0" w:space="0" w:color="auto"/>
            <w:right w:val="none" w:sz="0" w:space="0" w:color="auto"/>
          </w:divBdr>
        </w:div>
        <w:div w:id="768424610">
          <w:marLeft w:val="0"/>
          <w:marRight w:val="0"/>
          <w:marTop w:val="0"/>
          <w:marBottom w:val="0"/>
          <w:divBdr>
            <w:top w:val="none" w:sz="0" w:space="0" w:color="auto"/>
            <w:left w:val="none" w:sz="0" w:space="0" w:color="auto"/>
            <w:bottom w:val="none" w:sz="0" w:space="0" w:color="auto"/>
            <w:right w:val="none" w:sz="0" w:space="0" w:color="auto"/>
          </w:divBdr>
        </w:div>
        <w:div w:id="1744252766">
          <w:marLeft w:val="0"/>
          <w:marRight w:val="0"/>
          <w:marTop w:val="0"/>
          <w:marBottom w:val="0"/>
          <w:divBdr>
            <w:top w:val="none" w:sz="0" w:space="0" w:color="auto"/>
            <w:left w:val="none" w:sz="0" w:space="0" w:color="auto"/>
            <w:bottom w:val="none" w:sz="0" w:space="0" w:color="auto"/>
            <w:right w:val="none" w:sz="0" w:space="0" w:color="auto"/>
          </w:divBdr>
        </w:div>
        <w:div w:id="1024138050">
          <w:marLeft w:val="0"/>
          <w:marRight w:val="0"/>
          <w:marTop w:val="0"/>
          <w:marBottom w:val="0"/>
          <w:divBdr>
            <w:top w:val="none" w:sz="0" w:space="0" w:color="auto"/>
            <w:left w:val="none" w:sz="0" w:space="0" w:color="auto"/>
            <w:bottom w:val="none" w:sz="0" w:space="0" w:color="auto"/>
            <w:right w:val="none" w:sz="0" w:space="0" w:color="auto"/>
          </w:divBdr>
        </w:div>
        <w:div w:id="937254987">
          <w:marLeft w:val="0"/>
          <w:marRight w:val="0"/>
          <w:marTop w:val="0"/>
          <w:marBottom w:val="0"/>
          <w:divBdr>
            <w:top w:val="none" w:sz="0" w:space="0" w:color="auto"/>
            <w:left w:val="none" w:sz="0" w:space="0" w:color="auto"/>
            <w:bottom w:val="none" w:sz="0" w:space="0" w:color="auto"/>
            <w:right w:val="none" w:sz="0" w:space="0" w:color="auto"/>
          </w:divBdr>
        </w:div>
        <w:div w:id="1383750352">
          <w:marLeft w:val="0"/>
          <w:marRight w:val="0"/>
          <w:marTop w:val="0"/>
          <w:marBottom w:val="0"/>
          <w:divBdr>
            <w:top w:val="none" w:sz="0" w:space="0" w:color="auto"/>
            <w:left w:val="none" w:sz="0" w:space="0" w:color="auto"/>
            <w:bottom w:val="none" w:sz="0" w:space="0" w:color="auto"/>
            <w:right w:val="none" w:sz="0" w:space="0" w:color="auto"/>
          </w:divBdr>
        </w:div>
        <w:div w:id="164247332">
          <w:marLeft w:val="0"/>
          <w:marRight w:val="0"/>
          <w:marTop w:val="0"/>
          <w:marBottom w:val="0"/>
          <w:divBdr>
            <w:top w:val="none" w:sz="0" w:space="0" w:color="auto"/>
            <w:left w:val="none" w:sz="0" w:space="0" w:color="auto"/>
            <w:bottom w:val="none" w:sz="0" w:space="0" w:color="auto"/>
            <w:right w:val="none" w:sz="0" w:space="0" w:color="auto"/>
          </w:divBdr>
        </w:div>
        <w:div w:id="1978685361">
          <w:marLeft w:val="0"/>
          <w:marRight w:val="0"/>
          <w:marTop w:val="0"/>
          <w:marBottom w:val="0"/>
          <w:divBdr>
            <w:top w:val="none" w:sz="0" w:space="0" w:color="auto"/>
            <w:left w:val="none" w:sz="0" w:space="0" w:color="auto"/>
            <w:bottom w:val="none" w:sz="0" w:space="0" w:color="auto"/>
            <w:right w:val="none" w:sz="0" w:space="0" w:color="auto"/>
          </w:divBdr>
        </w:div>
        <w:div w:id="1257595800">
          <w:marLeft w:val="0"/>
          <w:marRight w:val="0"/>
          <w:marTop w:val="0"/>
          <w:marBottom w:val="0"/>
          <w:divBdr>
            <w:top w:val="none" w:sz="0" w:space="0" w:color="auto"/>
            <w:left w:val="none" w:sz="0" w:space="0" w:color="auto"/>
            <w:bottom w:val="none" w:sz="0" w:space="0" w:color="auto"/>
            <w:right w:val="none" w:sz="0" w:space="0" w:color="auto"/>
          </w:divBdr>
        </w:div>
        <w:div w:id="1804929452">
          <w:marLeft w:val="0"/>
          <w:marRight w:val="0"/>
          <w:marTop w:val="0"/>
          <w:marBottom w:val="0"/>
          <w:divBdr>
            <w:top w:val="none" w:sz="0" w:space="0" w:color="auto"/>
            <w:left w:val="none" w:sz="0" w:space="0" w:color="auto"/>
            <w:bottom w:val="none" w:sz="0" w:space="0" w:color="auto"/>
            <w:right w:val="none" w:sz="0" w:space="0" w:color="auto"/>
          </w:divBdr>
        </w:div>
        <w:div w:id="466438980">
          <w:marLeft w:val="0"/>
          <w:marRight w:val="0"/>
          <w:marTop w:val="0"/>
          <w:marBottom w:val="0"/>
          <w:divBdr>
            <w:top w:val="none" w:sz="0" w:space="0" w:color="auto"/>
            <w:left w:val="none" w:sz="0" w:space="0" w:color="auto"/>
            <w:bottom w:val="none" w:sz="0" w:space="0" w:color="auto"/>
            <w:right w:val="none" w:sz="0" w:space="0" w:color="auto"/>
          </w:divBdr>
        </w:div>
        <w:div w:id="61370220">
          <w:marLeft w:val="0"/>
          <w:marRight w:val="0"/>
          <w:marTop w:val="0"/>
          <w:marBottom w:val="0"/>
          <w:divBdr>
            <w:top w:val="none" w:sz="0" w:space="0" w:color="auto"/>
            <w:left w:val="none" w:sz="0" w:space="0" w:color="auto"/>
            <w:bottom w:val="none" w:sz="0" w:space="0" w:color="auto"/>
            <w:right w:val="none" w:sz="0" w:space="0" w:color="auto"/>
          </w:divBdr>
        </w:div>
        <w:div w:id="981154765">
          <w:marLeft w:val="0"/>
          <w:marRight w:val="0"/>
          <w:marTop w:val="0"/>
          <w:marBottom w:val="0"/>
          <w:divBdr>
            <w:top w:val="none" w:sz="0" w:space="0" w:color="auto"/>
            <w:left w:val="none" w:sz="0" w:space="0" w:color="auto"/>
            <w:bottom w:val="none" w:sz="0" w:space="0" w:color="auto"/>
            <w:right w:val="none" w:sz="0" w:space="0" w:color="auto"/>
          </w:divBdr>
        </w:div>
        <w:div w:id="846747950">
          <w:marLeft w:val="0"/>
          <w:marRight w:val="0"/>
          <w:marTop w:val="0"/>
          <w:marBottom w:val="0"/>
          <w:divBdr>
            <w:top w:val="none" w:sz="0" w:space="0" w:color="auto"/>
            <w:left w:val="none" w:sz="0" w:space="0" w:color="auto"/>
            <w:bottom w:val="none" w:sz="0" w:space="0" w:color="auto"/>
            <w:right w:val="none" w:sz="0" w:space="0" w:color="auto"/>
          </w:divBdr>
        </w:div>
        <w:div w:id="1405763145">
          <w:marLeft w:val="0"/>
          <w:marRight w:val="0"/>
          <w:marTop w:val="0"/>
          <w:marBottom w:val="0"/>
          <w:divBdr>
            <w:top w:val="none" w:sz="0" w:space="0" w:color="auto"/>
            <w:left w:val="none" w:sz="0" w:space="0" w:color="auto"/>
            <w:bottom w:val="none" w:sz="0" w:space="0" w:color="auto"/>
            <w:right w:val="none" w:sz="0" w:space="0" w:color="auto"/>
          </w:divBdr>
        </w:div>
        <w:div w:id="483208407">
          <w:marLeft w:val="0"/>
          <w:marRight w:val="0"/>
          <w:marTop w:val="0"/>
          <w:marBottom w:val="0"/>
          <w:divBdr>
            <w:top w:val="none" w:sz="0" w:space="0" w:color="auto"/>
            <w:left w:val="none" w:sz="0" w:space="0" w:color="auto"/>
            <w:bottom w:val="none" w:sz="0" w:space="0" w:color="auto"/>
            <w:right w:val="none" w:sz="0" w:space="0" w:color="auto"/>
          </w:divBdr>
        </w:div>
        <w:div w:id="982150933">
          <w:marLeft w:val="0"/>
          <w:marRight w:val="0"/>
          <w:marTop w:val="0"/>
          <w:marBottom w:val="0"/>
          <w:divBdr>
            <w:top w:val="none" w:sz="0" w:space="0" w:color="auto"/>
            <w:left w:val="none" w:sz="0" w:space="0" w:color="auto"/>
            <w:bottom w:val="none" w:sz="0" w:space="0" w:color="auto"/>
            <w:right w:val="none" w:sz="0" w:space="0" w:color="auto"/>
          </w:divBdr>
        </w:div>
        <w:div w:id="584920718">
          <w:marLeft w:val="0"/>
          <w:marRight w:val="0"/>
          <w:marTop w:val="0"/>
          <w:marBottom w:val="0"/>
          <w:divBdr>
            <w:top w:val="none" w:sz="0" w:space="0" w:color="auto"/>
            <w:left w:val="none" w:sz="0" w:space="0" w:color="auto"/>
            <w:bottom w:val="none" w:sz="0" w:space="0" w:color="auto"/>
            <w:right w:val="none" w:sz="0" w:space="0" w:color="auto"/>
          </w:divBdr>
        </w:div>
        <w:div w:id="458449932">
          <w:marLeft w:val="0"/>
          <w:marRight w:val="0"/>
          <w:marTop w:val="0"/>
          <w:marBottom w:val="0"/>
          <w:divBdr>
            <w:top w:val="none" w:sz="0" w:space="0" w:color="auto"/>
            <w:left w:val="none" w:sz="0" w:space="0" w:color="auto"/>
            <w:bottom w:val="none" w:sz="0" w:space="0" w:color="auto"/>
            <w:right w:val="none" w:sz="0" w:space="0" w:color="auto"/>
          </w:divBdr>
        </w:div>
        <w:div w:id="874580790">
          <w:marLeft w:val="0"/>
          <w:marRight w:val="0"/>
          <w:marTop w:val="0"/>
          <w:marBottom w:val="0"/>
          <w:divBdr>
            <w:top w:val="none" w:sz="0" w:space="0" w:color="auto"/>
            <w:left w:val="none" w:sz="0" w:space="0" w:color="auto"/>
            <w:bottom w:val="none" w:sz="0" w:space="0" w:color="auto"/>
            <w:right w:val="none" w:sz="0" w:space="0" w:color="auto"/>
          </w:divBdr>
        </w:div>
        <w:div w:id="553741366">
          <w:marLeft w:val="0"/>
          <w:marRight w:val="0"/>
          <w:marTop w:val="0"/>
          <w:marBottom w:val="0"/>
          <w:divBdr>
            <w:top w:val="none" w:sz="0" w:space="0" w:color="auto"/>
            <w:left w:val="none" w:sz="0" w:space="0" w:color="auto"/>
            <w:bottom w:val="none" w:sz="0" w:space="0" w:color="auto"/>
            <w:right w:val="none" w:sz="0" w:space="0" w:color="auto"/>
          </w:divBdr>
        </w:div>
        <w:div w:id="2032605934">
          <w:marLeft w:val="0"/>
          <w:marRight w:val="0"/>
          <w:marTop w:val="0"/>
          <w:marBottom w:val="0"/>
          <w:divBdr>
            <w:top w:val="none" w:sz="0" w:space="0" w:color="auto"/>
            <w:left w:val="none" w:sz="0" w:space="0" w:color="auto"/>
            <w:bottom w:val="none" w:sz="0" w:space="0" w:color="auto"/>
            <w:right w:val="none" w:sz="0" w:space="0" w:color="auto"/>
          </w:divBdr>
        </w:div>
        <w:div w:id="1018120023">
          <w:marLeft w:val="0"/>
          <w:marRight w:val="0"/>
          <w:marTop w:val="0"/>
          <w:marBottom w:val="0"/>
          <w:divBdr>
            <w:top w:val="none" w:sz="0" w:space="0" w:color="auto"/>
            <w:left w:val="none" w:sz="0" w:space="0" w:color="auto"/>
            <w:bottom w:val="none" w:sz="0" w:space="0" w:color="auto"/>
            <w:right w:val="none" w:sz="0" w:space="0" w:color="auto"/>
          </w:divBdr>
        </w:div>
        <w:div w:id="1650092841">
          <w:marLeft w:val="0"/>
          <w:marRight w:val="0"/>
          <w:marTop w:val="0"/>
          <w:marBottom w:val="0"/>
          <w:divBdr>
            <w:top w:val="none" w:sz="0" w:space="0" w:color="auto"/>
            <w:left w:val="none" w:sz="0" w:space="0" w:color="auto"/>
            <w:bottom w:val="none" w:sz="0" w:space="0" w:color="auto"/>
            <w:right w:val="none" w:sz="0" w:space="0" w:color="auto"/>
          </w:divBdr>
        </w:div>
        <w:div w:id="853684978">
          <w:marLeft w:val="0"/>
          <w:marRight w:val="0"/>
          <w:marTop w:val="0"/>
          <w:marBottom w:val="0"/>
          <w:divBdr>
            <w:top w:val="none" w:sz="0" w:space="0" w:color="auto"/>
            <w:left w:val="none" w:sz="0" w:space="0" w:color="auto"/>
            <w:bottom w:val="none" w:sz="0" w:space="0" w:color="auto"/>
            <w:right w:val="none" w:sz="0" w:space="0" w:color="auto"/>
          </w:divBdr>
        </w:div>
        <w:div w:id="100536660">
          <w:marLeft w:val="0"/>
          <w:marRight w:val="0"/>
          <w:marTop w:val="0"/>
          <w:marBottom w:val="0"/>
          <w:divBdr>
            <w:top w:val="none" w:sz="0" w:space="0" w:color="auto"/>
            <w:left w:val="none" w:sz="0" w:space="0" w:color="auto"/>
            <w:bottom w:val="none" w:sz="0" w:space="0" w:color="auto"/>
            <w:right w:val="none" w:sz="0" w:space="0" w:color="auto"/>
          </w:divBdr>
        </w:div>
        <w:div w:id="1441949992">
          <w:marLeft w:val="0"/>
          <w:marRight w:val="0"/>
          <w:marTop w:val="0"/>
          <w:marBottom w:val="0"/>
          <w:divBdr>
            <w:top w:val="none" w:sz="0" w:space="0" w:color="auto"/>
            <w:left w:val="none" w:sz="0" w:space="0" w:color="auto"/>
            <w:bottom w:val="none" w:sz="0" w:space="0" w:color="auto"/>
            <w:right w:val="none" w:sz="0" w:space="0" w:color="auto"/>
          </w:divBdr>
        </w:div>
        <w:div w:id="1311398568">
          <w:marLeft w:val="0"/>
          <w:marRight w:val="0"/>
          <w:marTop w:val="0"/>
          <w:marBottom w:val="0"/>
          <w:divBdr>
            <w:top w:val="none" w:sz="0" w:space="0" w:color="auto"/>
            <w:left w:val="none" w:sz="0" w:space="0" w:color="auto"/>
            <w:bottom w:val="none" w:sz="0" w:space="0" w:color="auto"/>
            <w:right w:val="none" w:sz="0" w:space="0" w:color="auto"/>
          </w:divBdr>
        </w:div>
        <w:div w:id="143401606">
          <w:marLeft w:val="0"/>
          <w:marRight w:val="0"/>
          <w:marTop w:val="0"/>
          <w:marBottom w:val="0"/>
          <w:divBdr>
            <w:top w:val="none" w:sz="0" w:space="0" w:color="auto"/>
            <w:left w:val="none" w:sz="0" w:space="0" w:color="auto"/>
            <w:bottom w:val="none" w:sz="0" w:space="0" w:color="auto"/>
            <w:right w:val="none" w:sz="0" w:space="0" w:color="auto"/>
          </w:divBdr>
        </w:div>
        <w:div w:id="1975988664">
          <w:marLeft w:val="0"/>
          <w:marRight w:val="0"/>
          <w:marTop w:val="0"/>
          <w:marBottom w:val="0"/>
          <w:divBdr>
            <w:top w:val="none" w:sz="0" w:space="0" w:color="auto"/>
            <w:left w:val="none" w:sz="0" w:space="0" w:color="auto"/>
            <w:bottom w:val="none" w:sz="0" w:space="0" w:color="auto"/>
            <w:right w:val="none" w:sz="0" w:space="0" w:color="auto"/>
          </w:divBdr>
        </w:div>
        <w:div w:id="1798405155">
          <w:marLeft w:val="0"/>
          <w:marRight w:val="0"/>
          <w:marTop w:val="0"/>
          <w:marBottom w:val="0"/>
          <w:divBdr>
            <w:top w:val="none" w:sz="0" w:space="0" w:color="auto"/>
            <w:left w:val="none" w:sz="0" w:space="0" w:color="auto"/>
            <w:bottom w:val="none" w:sz="0" w:space="0" w:color="auto"/>
            <w:right w:val="none" w:sz="0" w:space="0" w:color="auto"/>
          </w:divBdr>
        </w:div>
        <w:div w:id="2004316167">
          <w:marLeft w:val="0"/>
          <w:marRight w:val="0"/>
          <w:marTop w:val="0"/>
          <w:marBottom w:val="0"/>
          <w:divBdr>
            <w:top w:val="none" w:sz="0" w:space="0" w:color="auto"/>
            <w:left w:val="none" w:sz="0" w:space="0" w:color="auto"/>
            <w:bottom w:val="none" w:sz="0" w:space="0" w:color="auto"/>
            <w:right w:val="none" w:sz="0" w:space="0" w:color="auto"/>
          </w:divBdr>
        </w:div>
        <w:div w:id="1492331951">
          <w:marLeft w:val="0"/>
          <w:marRight w:val="0"/>
          <w:marTop w:val="0"/>
          <w:marBottom w:val="0"/>
          <w:divBdr>
            <w:top w:val="none" w:sz="0" w:space="0" w:color="auto"/>
            <w:left w:val="none" w:sz="0" w:space="0" w:color="auto"/>
            <w:bottom w:val="none" w:sz="0" w:space="0" w:color="auto"/>
            <w:right w:val="none" w:sz="0" w:space="0" w:color="auto"/>
          </w:divBdr>
        </w:div>
        <w:div w:id="454760056">
          <w:marLeft w:val="0"/>
          <w:marRight w:val="0"/>
          <w:marTop w:val="0"/>
          <w:marBottom w:val="0"/>
          <w:divBdr>
            <w:top w:val="none" w:sz="0" w:space="0" w:color="auto"/>
            <w:left w:val="none" w:sz="0" w:space="0" w:color="auto"/>
            <w:bottom w:val="none" w:sz="0" w:space="0" w:color="auto"/>
            <w:right w:val="none" w:sz="0" w:space="0" w:color="auto"/>
          </w:divBdr>
        </w:div>
        <w:div w:id="1988319330">
          <w:marLeft w:val="0"/>
          <w:marRight w:val="0"/>
          <w:marTop w:val="0"/>
          <w:marBottom w:val="0"/>
          <w:divBdr>
            <w:top w:val="none" w:sz="0" w:space="0" w:color="auto"/>
            <w:left w:val="none" w:sz="0" w:space="0" w:color="auto"/>
            <w:bottom w:val="none" w:sz="0" w:space="0" w:color="auto"/>
            <w:right w:val="none" w:sz="0" w:space="0" w:color="auto"/>
          </w:divBdr>
        </w:div>
        <w:div w:id="1142582458">
          <w:marLeft w:val="0"/>
          <w:marRight w:val="0"/>
          <w:marTop w:val="0"/>
          <w:marBottom w:val="0"/>
          <w:divBdr>
            <w:top w:val="none" w:sz="0" w:space="0" w:color="auto"/>
            <w:left w:val="none" w:sz="0" w:space="0" w:color="auto"/>
            <w:bottom w:val="none" w:sz="0" w:space="0" w:color="auto"/>
            <w:right w:val="none" w:sz="0" w:space="0" w:color="auto"/>
          </w:divBdr>
        </w:div>
        <w:div w:id="1070032961">
          <w:marLeft w:val="0"/>
          <w:marRight w:val="0"/>
          <w:marTop w:val="0"/>
          <w:marBottom w:val="0"/>
          <w:divBdr>
            <w:top w:val="none" w:sz="0" w:space="0" w:color="auto"/>
            <w:left w:val="none" w:sz="0" w:space="0" w:color="auto"/>
            <w:bottom w:val="none" w:sz="0" w:space="0" w:color="auto"/>
            <w:right w:val="none" w:sz="0" w:space="0" w:color="auto"/>
          </w:divBdr>
        </w:div>
        <w:div w:id="583027744">
          <w:marLeft w:val="0"/>
          <w:marRight w:val="0"/>
          <w:marTop w:val="0"/>
          <w:marBottom w:val="0"/>
          <w:divBdr>
            <w:top w:val="none" w:sz="0" w:space="0" w:color="auto"/>
            <w:left w:val="none" w:sz="0" w:space="0" w:color="auto"/>
            <w:bottom w:val="none" w:sz="0" w:space="0" w:color="auto"/>
            <w:right w:val="none" w:sz="0" w:space="0" w:color="auto"/>
          </w:divBdr>
        </w:div>
        <w:div w:id="383987049">
          <w:marLeft w:val="0"/>
          <w:marRight w:val="0"/>
          <w:marTop w:val="0"/>
          <w:marBottom w:val="0"/>
          <w:divBdr>
            <w:top w:val="none" w:sz="0" w:space="0" w:color="auto"/>
            <w:left w:val="none" w:sz="0" w:space="0" w:color="auto"/>
            <w:bottom w:val="none" w:sz="0" w:space="0" w:color="auto"/>
            <w:right w:val="none" w:sz="0" w:space="0" w:color="auto"/>
          </w:divBdr>
        </w:div>
        <w:div w:id="630290250">
          <w:marLeft w:val="0"/>
          <w:marRight w:val="0"/>
          <w:marTop w:val="0"/>
          <w:marBottom w:val="0"/>
          <w:divBdr>
            <w:top w:val="none" w:sz="0" w:space="0" w:color="auto"/>
            <w:left w:val="none" w:sz="0" w:space="0" w:color="auto"/>
            <w:bottom w:val="none" w:sz="0" w:space="0" w:color="auto"/>
            <w:right w:val="none" w:sz="0" w:space="0" w:color="auto"/>
          </w:divBdr>
        </w:div>
        <w:div w:id="153884037">
          <w:marLeft w:val="0"/>
          <w:marRight w:val="0"/>
          <w:marTop w:val="0"/>
          <w:marBottom w:val="0"/>
          <w:divBdr>
            <w:top w:val="none" w:sz="0" w:space="0" w:color="auto"/>
            <w:left w:val="none" w:sz="0" w:space="0" w:color="auto"/>
            <w:bottom w:val="none" w:sz="0" w:space="0" w:color="auto"/>
            <w:right w:val="none" w:sz="0" w:space="0" w:color="auto"/>
          </w:divBdr>
        </w:div>
        <w:div w:id="512456055">
          <w:marLeft w:val="0"/>
          <w:marRight w:val="0"/>
          <w:marTop w:val="0"/>
          <w:marBottom w:val="0"/>
          <w:divBdr>
            <w:top w:val="none" w:sz="0" w:space="0" w:color="auto"/>
            <w:left w:val="none" w:sz="0" w:space="0" w:color="auto"/>
            <w:bottom w:val="none" w:sz="0" w:space="0" w:color="auto"/>
            <w:right w:val="none" w:sz="0" w:space="0" w:color="auto"/>
          </w:divBdr>
        </w:div>
        <w:div w:id="325591108">
          <w:marLeft w:val="0"/>
          <w:marRight w:val="0"/>
          <w:marTop w:val="0"/>
          <w:marBottom w:val="0"/>
          <w:divBdr>
            <w:top w:val="none" w:sz="0" w:space="0" w:color="auto"/>
            <w:left w:val="none" w:sz="0" w:space="0" w:color="auto"/>
            <w:bottom w:val="none" w:sz="0" w:space="0" w:color="auto"/>
            <w:right w:val="none" w:sz="0" w:space="0" w:color="auto"/>
          </w:divBdr>
        </w:div>
        <w:div w:id="1687636448">
          <w:marLeft w:val="0"/>
          <w:marRight w:val="0"/>
          <w:marTop w:val="0"/>
          <w:marBottom w:val="0"/>
          <w:divBdr>
            <w:top w:val="none" w:sz="0" w:space="0" w:color="auto"/>
            <w:left w:val="none" w:sz="0" w:space="0" w:color="auto"/>
            <w:bottom w:val="none" w:sz="0" w:space="0" w:color="auto"/>
            <w:right w:val="none" w:sz="0" w:space="0" w:color="auto"/>
          </w:divBdr>
        </w:div>
        <w:div w:id="896866990">
          <w:marLeft w:val="0"/>
          <w:marRight w:val="0"/>
          <w:marTop w:val="0"/>
          <w:marBottom w:val="0"/>
          <w:divBdr>
            <w:top w:val="none" w:sz="0" w:space="0" w:color="auto"/>
            <w:left w:val="none" w:sz="0" w:space="0" w:color="auto"/>
            <w:bottom w:val="none" w:sz="0" w:space="0" w:color="auto"/>
            <w:right w:val="none" w:sz="0" w:space="0" w:color="auto"/>
          </w:divBdr>
        </w:div>
        <w:div w:id="107243354">
          <w:marLeft w:val="0"/>
          <w:marRight w:val="0"/>
          <w:marTop w:val="0"/>
          <w:marBottom w:val="0"/>
          <w:divBdr>
            <w:top w:val="none" w:sz="0" w:space="0" w:color="auto"/>
            <w:left w:val="none" w:sz="0" w:space="0" w:color="auto"/>
            <w:bottom w:val="none" w:sz="0" w:space="0" w:color="auto"/>
            <w:right w:val="none" w:sz="0" w:space="0" w:color="auto"/>
          </w:divBdr>
        </w:div>
        <w:div w:id="352615974">
          <w:marLeft w:val="0"/>
          <w:marRight w:val="0"/>
          <w:marTop w:val="0"/>
          <w:marBottom w:val="0"/>
          <w:divBdr>
            <w:top w:val="none" w:sz="0" w:space="0" w:color="auto"/>
            <w:left w:val="none" w:sz="0" w:space="0" w:color="auto"/>
            <w:bottom w:val="none" w:sz="0" w:space="0" w:color="auto"/>
            <w:right w:val="none" w:sz="0" w:space="0" w:color="auto"/>
          </w:divBdr>
        </w:div>
        <w:div w:id="431627262">
          <w:marLeft w:val="0"/>
          <w:marRight w:val="0"/>
          <w:marTop w:val="0"/>
          <w:marBottom w:val="0"/>
          <w:divBdr>
            <w:top w:val="none" w:sz="0" w:space="0" w:color="auto"/>
            <w:left w:val="none" w:sz="0" w:space="0" w:color="auto"/>
            <w:bottom w:val="none" w:sz="0" w:space="0" w:color="auto"/>
            <w:right w:val="none" w:sz="0" w:space="0" w:color="auto"/>
          </w:divBdr>
        </w:div>
        <w:div w:id="1830903496">
          <w:marLeft w:val="0"/>
          <w:marRight w:val="0"/>
          <w:marTop w:val="0"/>
          <w:marBottom w:val="0"/>
          <w:divBdr>
            <w:top w:val="none" w:sz="0" w:space="0" w:color="auto"/>
            <w:left w:val="none" w:sz="0" w:space="0" w:color="auto"/>
            <w:bottom w:val="none" w:sz="0" w:space="0" w:color="auto"/>
            <w:right w:val="none" w:sz="0" w:space="0" w:color="auto"/>
          </w:divBdr>
        </w:div>
        <w:div w:id="1352413960">
          <w:marLeft w:val="0"/>
          <w:marRight w:val="0"/>
          <w:marTop w:val="0"/>
          <w:marBottom w:val="0"/>
          <w:divBdr>
            <w:top w:val="none" w:sz="0" w:space="0" w:color="auto"/>
            <w:left w:val="none" w:sz="0" w:space="0" w:color="auto"/>
            <w:bottom w:val="none" w:sz="0" w:space="0" w:color="auto"/>
            <w:right w:val="none" w:sz="0" w:space="0" w:color="auto"/>
          </w:divBdr>
        </w:div>
        <w:div w:id="1479225569">
          <w:marLeft w:val="0"/>
          <w:marRight w:val="0"/>
          <w:marTop w:val="0"/>
          <w:marBottom w:val="0"/>
          <w:divBdr>
            <w:top w:val="none" w:sz="0" w:space="0" w:color="auto"/>
            <w:left w:val="none" w:sz="0" w:space="0" w:color="auto"/>
            <w:bottom w:val="none" w:sz="0" w:space="0" w:color="auto"/>
            <w:right w:val="none" w:sz="0" w:space="0" w:color="auto"/>
          </w:divBdr>
        </w:div>
        <w:div w:id="1349481747">
          <w:marLeft w:val="0"/>
          <w:marRight w:val="0"/>
          <w:marTop w:val="0"/>
          <w:marBottom w:val="0"/>
          <w:divBdr>
            <w:top w:val="none" w:sz="0" w:space="0" w:color="auto"/>
            <w:left w:val="none" w:sz="0" w:space="0" w:color="auto"/>
            <w:bottom w:val="none" w:sz="0" w:space="0" w:color="auto"/>
            <w:right w:val="none" w:sz="0" w:space="0" w:color="auto"/>
          </w:divBdr>
        </w:div>
        <w:div w:id="2074741892">
          <w:marLeft w:val="0"/>
          <w:marRight w:val="0"/>
          <w:marTop w:val="0"/>
          <w:marBottom w:val="0"/>
          <w:divBdr>
            <w:top w:val="none" w:sz="0" w:space="0" w:color="auto"/>
            <w:left w:val="none" w:sz="0" w:space="0" w:color="auto"/>
            <w:bottom w:val="none" w:sz="0" w:space="0" w:color="auto"/>
            <w:right w:val="none" w:sz="0" w:space="0" w:color="auto"/>
          </w:divBdr>
        </w:div>
        <w:div w:id="1109814787">
          <w:marLeft w:val="0"/>
          <w:marRight w:val="0"/>
          <w:marTop w:val="0"/>
          <w:marBottom w:val="0"/>
          <w:divBdr>
            <w:top w:val="none" w:sz="0" w:space="0" w:color="auto"/>
            <w:left w:val="none" w:sz="0" w:space="0" w:color="auto"/>
            <w:bottom w:val="none" w:sz="0" w:space="0" w:color="auto"/>
            <w:right w:val="none" w:sz="0" w:space="0" w:color="auto"/>
          </w:divBdr>
        </w:div>
        <w:div w:id="342905597">
          <w:marLeft w:val="0"/>
          <w:marRight w:val="0"/>
          <w:marTop w:val="0"/>
          <w:marBottom w:val="0"/>
          <w:divBdr>
            <w:top w:val="none" w:sz="0" w:space="0" w:color="auto"/>
            <w:left w:val="none" w:sz="0" w:space="0" w:color="auto"/>
            <w:bottom w:val="none" w:sz="0" w:space="0" w:color="auto"/>
            <w:right w:val="none" w:sz="0" w:space="0" w:color="auto"/>
          </w:divBdr>
        </w:div>
        <w:div w:id="1688142541">
          <w:marLeft w:val="0"/>
          <w:marRight w:val="0"/>
          <w:marTop w:val="0"/>
          <w:marBottom w:val="0"/>
          <w:divBdr>
            <w:top w:val="none" w:sz="0" w:space="0" w:color="auto"/>
            <w:left w:val="none" w:sz="0" w:space="0" w:color="auto"/>
            <w:bottom w:val="none" w:sz="0" w:space="0" w:color="auto"/>
            <w:right w:val="none" w:sz="0" w:space="0" w:color="auto"/>
          </w:divBdr>
        </w:div>
        <w:div w:id="204366153">
          <w:marLeft w:val="0"/>
          <w:marRight w:val="0"/>
          <w:marTop w:val="0"/>
          <w:marBottom w:val="0"/>
          <w:divBdr>
            <w:top w:val="none" w:sz="0" w:space="0" w:color="auto"/>
            <w:left w:val="none" w:sz="0" w:space="0" w:color="auto"/>
            <w:bottom w:val="none" w:sz="0" w:space="0" w:color="auto"/>
            <w:right w:val="none" w:sz="0" w:space="0" w:color="auto"/>
          </w:divBdr>
        </w:div>
        <w:div w:id="1688368263">
          <w:marLeft w:val="0"/>
          <w:marRight w:val="0"/>
          <w:marTop w:val="0"/>
          <w:marBottom w:val="0"/>
          <w:divBdr>
            <w:top w:val="none" w:sz="0" w:space="0" w:color="auto"/>
            <w:left w:val="none" w:sz="0" w:space="0" w:color="auto"/>
            <w:bottom w:val="none" w:sz="0" w:space="0" w:color="auto"/>
            <w:right w:val="none" w:sz="0" w:space="0" w:color="auto"/>
          </w:divBdr>
        </w:div>
        <w:div w:id="470681736">
          <w:marLeft w:val="0"/>
          <w:marRight w:val="0"/>
          <w:marTop w:val="0"/>
          <w:marBottom w:val="0"/>
          <w:divBdr>
            <w:top w:val="none" w:sz="0" w:space="0" w:color="auto"/>
            <w:left w:val="none" w:sz="0" w:space="0" w:color="auto"/>
            <w:bottom w:val="none" w:sz="0" w:space="0" w:color="auto"/>
            <w:right w:val="none" w:sz="0" w:space="0" w:color="auto"/>
          </w:divBdr>
        </w:div>
        <w:div w:id="1197890385">
          <w:marLeft w:val="0"/>
          <w:marRight w:val="0"/>
          <w:marTop w:val="0"/>
          <w:marBottom w:val="0"/>
          <w:divBdr>
            <w:top w:val="none" w:sz="0" w:space="0" w:color="auto"/>
            <w:left w:val="none" w:sz="0" w:space="0" w:color="auto"/>
            <w:bottom w:val="none" w:sz="0" w:space="0" w:color="auto"/>
            <w:right w:val="none" w:sz="0" w:space="0" w:color="auto"/>
          </w:divBdr>
        </w:div>
        <w:div w:id="1736079780">
          <w:marLeft w:val="0"/>
          <w:marRight w:val="0"/>
          <w:marTop w:val="0"/>
          <w:marBottom w:val="0"/>
          <w:divBdr>
            <w:top w:val="none" w:sz="0" w:space="0" w:color="auto"/>
            <w:left w:val="none" w:sz="0" w:space="0" w:color="auto"/>
            <w:bottom w:val="none" w:sz="0" w:space="0" w:color="auto"/>
            <w:right w:val="none" w:sz="0" w:space="0" w:color="auto"/>
          </w:divBdr>
        </w:div>
        <w:div w:id="962154011">
          <w:marLeft w:val="0"/>
          <w:marRight w:val="0"/>
          <w:marTop w:val="0"/>
          <w:marBottom w:val="0"/>
          <w:divBdr>
            <w:top w:val="none" w:sz="0" w:space="0" w:color="auto"/>
            <w:left w:val="none" w:sz="0" w:space="0" w:color="auto"/>
            <w:bottom w:val="none" w:sz="0" w:space="0" w:color="auto"/>
            <w:right w:val="none" w:sz="0" w:space="0" w:color="auto"/>
          </w:divBdr>
        </w:div>
        <w:div w:id="54593972">
          <w:marLeft w:val="0"/>
          <w:marRight w:val="0"/>
          <w:marTop w:val="0"/>
          <w:marBottom w:val="0"/>
          <w:divBdr>
            <w:top w:val="none" w:sz="0" w:space="0" w:color="auto"/>
            <w:left w:val="none" w:sz="0" w:space="0" w:color="auto"/>
            <w:bottom w:val="none" w:sz="0" w:space="0" w:color="auto"/>
            <w:right w:val="none" w:sz="0" w:space="0" w:color="auto"/>
          </w:divBdr>
        </w:div>
        <w:div w:id="1250820099">
          <w:marLeft w:val="0"/>
          <w:marRight w:val="0"/>
          <w:marTop w:val="0"/>
          <w:marBottom w:val="0"/>
          <w:divBdr>
            <w:top w:val="none" w:sz="0" w:space="0" w:color="auto"/>
            <w:left w:val="none" w:sz="0" w:space="0" w:color="auto"/>
            <w:bottom w:val="none" w:sz="0" w:space="0" w:color="auto"/>
            <w:right w:val="none" w:sz="0" w:space="0" w:color="auto"/>
          </w:divBdr>
        </w:div>
        <w:div w:id="1853453115">
          <w:marLeft w:val="0"/>
          <w:marRight w:val="0"/>
          <w:marTop w:val="0"/>
          <w:marBottom w:val="0"/>
          <w:divBdr>
            <w:top w:val="none" w:sz="0" w:space="0" w:color="auto"/>
            <w:left w:val="none" w:sz="0" w:space="0" w:color="auto"/>
            <w:bottom w:val="none" w:sz="0" w:space="0" w:color="auto"/>
            <w:right w:val="none" w:sz="0" w:space="0" w:color="auto"/>
          </w:divBdr>
        </w:div>
        <w:div w:id="1040009921">
          <w:marLeft w:val="0"/>
          <w:marRight w:val="0"/>
          <w:marTop w:val="0"/>
          <w:marBottom w:val="0"/>
          <w:divBdr>
            <w:top w:val="none" w:sz="0" w:space="0" w:color="auto"/>
            <w:left w:val="none" w:sz="0" w:space="0" w:color="auto"/>
            <w:bottom w:val="none" w:sz="0" w:space="0" w:color="auto"/>
            <w:right w:val="none" w:sz="0" w:space="0" w:color="auto"/>
          </w:divBdr>
        </w:div>
        <w:div w:id="2082942243">
          <w:marLeft w:val="0"/>
          <w:marRight w:val="0"/>
          <w:marTop w:val="0"/>
          <w:marBottom w:val="0"/>
          <w:divBdr>
            <w:top w:val="none" w:sz="0" w:space="0" w:color="auto"/>
            <w:left w:val="none" w:sz="0" w:space="0" w:color="auto"/>
            <w:bottom w:val="none" w:sz="0" w:space="0" w:color="auto"/>
            <w:right w:val="none" w:sz="0" w:space="0" w:color="auto"/>
          </w:divBdr>
        </w:div>
        <w:div w:id="760763699">
          <w:marLeft w:val="0"/>
          <w:marRight w:val="0"/>
          <w:marTop w:val="0"/>
          <w:marBottom w:val="0"/>
          <w:divBdr>
            <w:top w:val="none" w:sz="0" w:space="0" w:color="auto"/>
            <w:left w:val="none" w:sz="0" w:space="0" w:color="auto"/>
            <w:bottom w:val="none" w:sz="0" w:space="0" w:color="auto"/>
            <w:right w:val="none" w:sz="0" w:space="0" w:color="auto"/>
          </w:divBdr>
        </w:div>
        <w:div w:id="599144311">
          <w:marLeft w:val="0"/>
          <w:marRight w:val="0"/>
          <w:marTop w:val="0"/>
          <w:marBottom w:val="0"/>
          <w:divBdr>
            <w:top w:val="none" w:sz="0" w:space="0" w:color="auto"/>
            <w:left w:val="none" w:sz="0" w:space="0" w:color="auto"/>
            <w:bottom w:val="none" w:sz="0" w:space="0" w:color="auto"/>
            <w:right w:val="none" w:sz="0" w:space="0" w:color="auto"/>
          </w:divBdr>
        </w:div>
        <w:div w:id="1611006127">
          <w:marLeft w:val="0"/>
          <w:marRight w:val="0"/>
          <w:marTop w:val="0"/>
          <w:marBottom w:val="0"/>
          <w:divBdr>
            <w:top w:val="none" w:sz="0" w:space="0" w:color="auto"/>
            <w:left w:val="none" w:sz="0" w:space="0" w:color="auto"/>
            <w:bottom w:val="none" w:sz="0" w:space="0" w:color="auto"/>
            <w:right w:val="none" w:sz="0" w:space="0" w:color="auto"/>
          </w:divBdr>
        </w:div>
      </w:divsChild>
    </w:div>
    <w:div w:id="798063056">
      <w:bodyDiv w:val="1"/>
      <w:marLeft w:val="0"/>
      <w:marRight w:val="0"/>
      <w:marTop w:val="0"/>
      <w:marBottom w:val="0"/>
      <w:divBdr>
        <w:top w:val="none" w:sz="0" w:space="0" w:color="auto"/>
        <w:left w:val="none" w:sz="0" w:space="0" w:color="auto"/>
        <w:bottom w:val="none" w:sz="0" w:space="0" w:color="auto"/>
        <w:right w:val="none" w:sz="0" w:space="0" w:color="auto"/>
      </w:divBdr>
      <w:divsChild>
        <w:div w:id="972753515">
          <w:marLeft w:val="0"/>
          <w:marRight w:val="0"/>
          <w:marTop w:val="0"/>
          <w:marBottom w:val="0"/>
          <w:divBdr>
            <w:top w:val="none" w:sz="0" w:space="0" w:color="auto"/>
            <w:left w:val="none" w:sz="0" w:space="0" w:color="auto"/>
            <w:bottom w:val="none" w:sz="0" w:space="0" w:color="auto"/>
            <w:right w:val="none" w:sz="0" w:space="0" w:color="auto"/>
          </w:divBdr>
        </w:div>
        <w:div w:id="828980264">
          <w:marLeft w:val="0"/>
          <w:marRight w:val="0"/>
          <w:marTop w:val="0"/>
          <w:marBottom w:val="0"/>
          <w:divBdr>
            <w:top w:val="none" w:sz="0" w:space="0" w:color="auto"/>
            <w:left w:val="none" w:sz="0" w:space="0" w:color="auto"/>
            <w:bottom w:val="none" w:sz="0" w:space="0" w:color="auto"/>
            <w:right w:val="none" w:sz="0" w:space="0" w:color="auto"/>
          </w:divBdr>
        </w:div>
        <w:div w:id="1936670032">
          <w:marLeft w:val="0"/>
          <w:marRight w:val="0"/>
          <w:marTop w:val="0"/>
          <w:marBottom w:val="0"/>
          <w:divBdr>
            <w:top w:val="none" w:sz="0" w:space="0" w:color="auto"/>
            <w:left w:val="none" w:sz="0" w:space="0" w:color="auto"/>
            <w:bottom w:val="none" w:sz="0" w:space="0" w:color="auto"/>
            <w:right w:val="none" w:sz="0" w:space="0" w:color="auto"/>
          </w:divBdr>
        </w:div>
        <w:div w:id="1122532557">
          <w:marLeft w:val="0"/>
          <w:marRight w:val="0"/>
          <w:marTop w:val="0"/>
          <w:marBottom w:val="0"/>
          <w:divBdr>
            <w:top w:val="none" w:sz="0" w:space="0" w:color="auto"/>
            <w:left w:val="none" w:sz="0" w:space="0" w:color="auto"/>
            <w:bottom w:val="none" w:sz="0" w:space="0" w:color="auto"/>
            <w:right w:val="none" w:sz="0" w:space="0" w:color="auto"/>
          </w:divBdr>
        </w:div>
        <w:div w:id="2107848719">
          <w:marLeft w:val="0"/>
          <w:marRight w:val="0"/>
          <w:marTop w:val="0"/>
          <w:marBottom w:val="0"/>
          <w:divBdr>
            <w:top w:val="none" w:sz="0" w:space="0" w:color="auto"/>
            <w:left w:val="none" w:sz="0" w:space="0" w:color="auto"/>
            <w:bottom w:val="none" w:sz="0" w:space="0" w:color="auto"/>
            <w:right w:val="none" w:sz="0" w:space="0" w:color="auto"/>
          </w:divBdr>
        </w:div>
        <w:div w:id="512764505">
          <w:marLeft w:val="0"/>
          <w:marRight w:val="0"/>
          <w:marTop w:val="0"/>
          <w:marBottom w:val="0"/>
          <w:divBdr>
            <w:top w:val="none" w:sz="0" w:space="0" w:color="auto"/>
            <w:left w:val="none" w:sz="0" w:space="0" w:color="auto"/>
            <w:bottom w:val="none" w:sz="0" w:space="0" w:color="auto"/>
            <w:right w:val="none" w:sz="0" w:space="0" w:color="auto"/>
          </w:divBdr>
        </w:div>
        <w:div w:id="796919641">
          <w:marLeft w:val="0"/>
          <w:marRight w:val="0"/>
          <w:marTop w:val="0"/>
          <w:marBottom w:val="0"/>
          <w:divBdr>
            <w:top w:val="none" w:sz="0" w:space="0" w:color="auto"/>
            <w:left w:val="none" w:sz="0" w:space="0" w:color="auto"/>
            <w:bottom w:val="none" w:sz="0" w:space="0" w:color="auto"/>
            <w:right w:val="none" w:sz="0" w:space="0" w:color="auto"/>
          </w:divBdr>
        </w:div>
        <w:div w:id="1975283697">
          <w:marLeft w:val="0"/>
          <w:marRight w:val="0"/>
          <w:marTop w:val="0"/>
          <w:marBottom w:val="0"/>
          <w:divBdr>
            <w:top w:val="none" w:sz="0" w:space="0" w:color="auto"/>
            <w:left w:val="none" w:sz="0" w:space="0" w:color="auto"/>
            <w:bottom w:val="none" w:sz="0" w:space="0" w:color="auto"/>
            <w:right w:val="none" w:sz="0" w:space="0" w:color="auto"/>
          </w:divBdr>
        </w:div>
        <w:div w:id="661542657">
          <w:marLeft w:val="0"/>
          <w:marRight w:val="0"/>
          <w:marTop w:val="0"/>
          <w:marBottom w:val="0"/>
          <w:divBdr>
            <w:top w:val="none" w:sz="0" w:space="0" w:color="auto"/>
            <w:left w:val="none" w:sz="0" w:space="0" w:color="auto"/>
            <w:bottom w:val="none" w:sz="0" w:space="0" w:color="auto"/>
            <w:right w:val="none" w:sz="0" w:space="0" w:color="auto"/>
          </w:divBdr>
        </w:div>
        <w:div w:id="1986738512">
          <w:marLeft w:val="0"/>
          <w:marRight w:val="0"/>
          <w:marTop w:val="0"/>
          <w:marBottom w:val="0"/>
          <w:divBdr>
            <w:top w:val="none" w:sz="0" w:space="0" w:color="auto"/>
            <w:left w:val="none" w:sz="0" w:space="0" w:color="auto"/>
            <w:bottom w:val="none" w:sz="0" w:space="0" w:color="auto"/>
            <w:right w:val="none" w:sz="0" w:space="0" w:color="auto"/>
          </w:divBdr>
        </w:div>
        <w:div w:id="1483539727">
          <w:marLeft w:val="0"/>
          <w:marRight w:val="0"/>
          <w:marTop w:val="0"/>
          <w:marBottom w:val="0"/>
          <w:divBdr>
            <w:top w:val="none" w:sz="0" w:space="0" w:color="auto"/>
            <w:left w:val="none" w:sz="0" w:space="0" w:color="auto"/>
            <w:bottom w:val="none" w:sz="0" w:space="0" w:color="auto"/>
            <w:right w:val="none" w:sz="0" w:space="0" w:color="auto"/>
          </w:divBdr>
        </w:div>
        <w:div w:id="473834791">
          <w:marLeft w:val="0"/>
          <w:marRight w:val="0"/>
          <w:marTop w:val="0"/>
          <w:marBottom w:val="0"/>
          <w:divBdr>
            <w:top w:val="none" w:sz="0" w:space="0" w:color="auto"/>
            <w:left w:val="none" w:sz="0" w:space="0" w:color="auto"/>
            <w:bottom w:val="none" w:sz="0" w:space="0" w:color="auto"/>
            <w:right w:val="none" w:sz="0" w:space="0" w:color="auto"/>
          </w:divBdr>
        </w:div>
        <w:div w:id="1661883749">
          <w:marLeft w:val="0"/>
          <w:marRight w:val="0"/>
          <w:marTop w:val="0"/>
          <w:marBottom w:val="0"/>
          <w:divBdr>
            <w:top w:val="none" w:sz="0" w:space="0" w:color="auto"/>
            <w:left w:val="none" w:sz="0" w:space="0" w:color="auto"/>
            <w:bottom w:val="none" w:sz="0" w:space="0" w:color="auto"/>
            <w:right w:val="none" w:sz="0" w:space="0" w:color="auto"/>
          </w:divBdr>
        </w:div>
        <w:div w:id="714087691">
          <w:marLeft w:val="0"/>
          <w:marRight w:val="0"/>
          <w:marTop w:val="0"/>
          <w:marBottom w:val="0"/>
          <w:divBdr>
            <w:top w:val="none" w:sz="0" w:space="0" w:color="auto"/>
            <w:left w:val="none" w:sz="0" w:space="0" w:color="auto"/>
            <w:bottom w:val="none" w:sz="0" w:space="0" w:color="auto"/>
            <w:right w:val="none" w:sz="0" w:space="0" w:color="auto"/>
          </w:divBdr>
        </w:div>
        <w:div w:id="1104492461">
          <w:marLeft w:val="0"/>
          <w:marRight w:val="0"/>
          <w:marTop w:val="0"/>
          <w:marBottom w:val="0"/>
          <w:divBdr>
            <w:top w:val="none" w:sz="0" w:space="0" w:color="auto"/>
            <w:left w:val="none" w:sz="0" w:space="0" w:color="auto"/>
            <w:bottom w:val="none" w:sz="0" w:space="0" w:color="auto"/>
            <w:right w:val="none" w:sz="0" w:space="0" w:color="auto"/>
          </w:divBdr>
        </w:div>
        <w:div w:id="190267740">
          <w:marLeft w:val="0"/>
          <w:marRight w:val="0"/>
          <w:marTop w:val="0"/>
          <w:marBottom w:val="0"/>
          <w:divBdr>
            <w:top w:val="none" w:sz="0" w:space="0" w:color="auto"/>
            <w:left w:val="none" w:sz="0" w:space="0" w:color="auto"/>
            <w:bottom w:val="none" w:sz="0" w:space="0" w:color="auto"/>
            <w:right w:val="none" w:sz="0" w:space="0" w:color="auto"/>
          </w:divBdr>
        </w:div>
        <w:div w:id="2108188764">
          <w:marLeft w:val="0"/>
          <w:marRight w:val="0"/>
          <w:marTop w:val="0"/>
          <w:marBottom w:val="0"/>
          <w:divBdr>
            <w:top w:val="none" w:sz="0" w:space="0" w:color="auto"/>
            <w:left w:val="none" w:sz="0" w:space="0" w:color="auto"/>
            <w:bottom w:val="none" w:sz="0" w:space="0" w:color="auto"/>
            <w:right w:val="none" w:sz="0" w:space="0" w:color="auto"/>
          </w:divBdr>
        </w:div>
        <w:div w:id="1179388430">
          <w:marLeft w:val="0"/>
          <w:marRight w:val="0"/>
          <w:marTop w:val="0"/>
          <w:marBottom w:val="0"/>
          <w:divBdr>
            <w:top w:val="none" w:sz="0" w:space="0" w:color="auto"/>
            <w:left w:val="none" w:sz="0" w:space="0" w:color="auto"/>
            <w:bottom w:val="none" w:sz="0" w:space="0" w:color="auto"/>
            <w:right w:val="none" w:sz="0" w:space="0" w:color="auto"/>
          </w:divBdr>
        </w:div>
        <w:div w:id="1274754007">
          <w:marLeft w:val="0"/>
          <w:marRight w:val="0"/>
          <w:marTop w:val="0"/>
          <w:marBottom w:val="0"/>
          <w:divBdr>
            <w:top w:val="none" w:sz="0" w:space="0" w:color="auto"/>
            <w:left w:val="none" w:sz="0" w:space="0" w:color="auto"/>
            <w:bottom w:val="none" w:sz="0" w:space="0" w:color="auto"/>
            <w:right w:val="none" w:sz="0" w:space="0" w:color="auto"/>
          </w:divBdr>
        </w:div>
        <w:div w:id="1656713859">
          <w:marLeft w:val="0"/>
          <w:marRight w:val="0"/>
          <w:marTop w:val="0"/>
          <w:marBottom w:val="0"/>
          <w:divBdr>
            <w:top w:val="none" w:sz="0" w:space="0" w:color="auto"/>
            <w:left w:val="none" w:sz="0" w:space="0" w:color="auto"/>
            <w:bottom w:val="none" w:sz="0" w:space="0" w:color="auto"/>
            <w:right w:val="none" w:sz="0" w:space="0" w:color="auto"/>
          </w:divBdr>
        </w:div>
        <w:div w:id="838810868">
          <w:marLeft w:val="0"/>
          <w:marRight w:val="0"/>
          <w:marTop w:val="0"/>
          <w:marBottom w:val="0"/>
          <w:divBdr>
            <w:top w:val="none" w:sz="0" w:space="0" w:color="auto"/>
            <w:left w:val="none" w:sz="0" w:space="0" w:color="auto"/>
            <w:bottom w:val="none" w:sz="0" w:space="0" w:color="auto"/>
            <w:right w:val="none" w:sz="0" w:space="0" w:color="auto"/>
          </w:divBdr>
        </w:div>
        <w:div w:id="2029329331">
          <w:marLeft w:val="0"/>
          <w:marRight w:val="0"/>
          <w:marTop w:val="0"/>
          <w:marBottom w:val="0"/>
          <w:divBdr>
            <w:top w:val="none" w:sz="0" w:space="0" w:color="auto"/>
            <w:left w:val="none" w:sz="0" w:space="0" w:color="auto"/>
            <w:bottom w:val="none" w:sz="0" w:space="0" w:color="auto"/>
            <w:right w:val="none" w:sz="0" w:space="0" w:color="auto"/>
          </w:divBdr>
        </w:div>
        <w:div w:id="723413189">
          <w:marLeft w:val="0"/>
          <w:marRight w:val="0"/>
          <w:marTop w:val="0"/>
          <w:marBottom w:val="0"/>
          <w:divBdr>
            <w:top w:val="none" w:sz="0" w:space="0" w:color="auto"/>
            <w:left w:val="none" w:sz="0" w:space="0" w:color="auto"/>
            <w:bottom w:val="none" w:sz="0" w:space="0" w:color="auto"/>
            <w:right w:val="none" w:sz="0" w:space="0" w:color="auto"/>
          </w:divBdr>
        </w:div>
        <w:div w:id="2133401573">
          <w:marLeft w:val="0"/>
          <w:marRight w:val="0"/>
          <w:marTop w:val="0"/>
          <w:marBottom w:val="0"/>
          <w:divBdr>
            <w:top w:val="none" w:sz="0" w:space="0" w:color="auto"/>
            <w:left w:val="none" w:sz="0" w:space="0" w:color="auto"/>
            <w:bottom w:val="none" w:sz="0" w:space="0" w:color="auto"/>
            <w:right w:val="none" w:sz="0" w:space="0" w:color="auto"/>
          </w:divBdr>
        </w:div>
        <w:div w:id="729378142">
          <w:marLeft w:val="0"/>
          <w:marRight w:val="0"/>
          <w:marTop w:val="0"/>
          <w:marBottom w:val="0"/>
          <w:divBdr>
            <w:top w:val="none" w:sz="0" w:space="0" w:color="auto"/>
            <w:left w:val="none" w:sz="0" w:space="0" w:color="auto"/>
            <w:bottom w:val="none" w:sz="0" w:space="0" w:color="auto"/>
            <w:right w:val="none" w:sz="0" w:space="0" w:color="auto"/>
          </w:divBdr>
        </w:div>
        <w:div w:id="1191643130">
          <w:marLeft w:val="0"/>
          <w:marRight w:val="0"/>
          <w:marTop w:val="0"/>
          <w:marBottom w:val="0"/>
          <w:divBdr>
            <w:top w:val="none" w:sz="0" w:space="0" w:color="auto"/>
            <w:left w:val="none" w:sz="0" w:space="0" w:color="auto"/>
            <w:bottom w:val="none" w:sz="0" w:space="0" w:color="auto"/>
            <w:right w:val="none" w:sz="0" w:space="0" w:color="auto"/>
          </w:divBdr>
        </w:div>
        <w:div w:id="104272364">
          <w:marLeft w:val="0"/>
          <w:marRight w:val="0"/>
          <w:marTop w:val="0"/>
          <w:marBottom w:val="0"/>
          <w:divBdr>
            <w:top w:val="none" w:sz="0" w:space="0" w:color="auto"/>
            <w:left w:val="none" w:sz="0" w:space="0" w:color="auto"/>
            <w:bottom w:val="none" w:sz="0" w:space="0" w:color="auto"/>
            <w:right w:val="none" w:sz="0" w:space="0" w:color="auto"/>
          </w:divBdr>
        </w:div>
        <w:div w:id="164632316">
          <w:marLeft w:val="0"/>
          <w:marRight w:val="0"/>
          <w:marTop w:val="0"/>
          <w:marBottom w:val="0"/>
          <w:divBdr>
            <w:top w:val="none" w:sz="0" w:space="0" w:color="auto"/>
            <w:left w:val="none" w:sz="0" w:space="0" w:color="auto"/>
            <w:bottom w:val="none" w:sz="0" w:space="0" w:color="auto"/>
            <w:right w:val="none" w:sz="0" w:space="0" w:color="auto"/>
          </w:divBdr>
        </w:div>
        <w:div w:id="1604147469">
          <w:marLeft w:val="0"/>
          <w:marRight w:val="0"/>
          <w:marTop w:val="0"/>
          <w:marBottom w:val="0"/>
          <w:divBdr>
            <w:top w:val="none" w:sz="0" w:space="0" w:color="auto"/>
            <w:left w:val="none" w:sz="0" w:space="0" w:color="auto"/>
            <w:bottom w:val="none" w:sz="0" w:space="0" w:color="auto"/>
            <w:right w:val="none" w:sz="0" w:space="0" w:color="auto"/>
          </w:divBdr>
        </w:div>
        <w:div w:id="2095664140">
          <w:marLeft w:val="0"/>
          <w:marRight w:val="0"/>
          <w:marTop w:val="0"/>
          <w:marBottom w:val="0"/>
          <w:divBdr>
            <w:top w:val="none" w:sz="0" w:space="0" w:color="auto"/>
            <w:left w:val="none" w:sz="0" w:space="0" w:color="auto"/>
            <w:bottom w:val="none" w:sz="0" w:space="0" w:color="auto"/>
            <w:right w:val="none" w:sz="0" w:space="0" w:color="auto"/>
          </w:divBdr>
        </w:div>
        <w:div w:id="43023334">
          <w:marLeft w:val="0"/>
          <w:marRight w:val="0"/>
          <w:marTop w:val="0"/>
          <w:marBottom w:val="0"/>
          <w:divBdr>
            <w:top w:val="none" w:sz="0" w:space="0" w:color="auto"/>
            <w:left w:val="none" w:sz="0" w:space="0" w:color="auto"/>
            <w:bottom w:val="none" w:sz="0" w:space="0" w:color="auto"/>
            <w:right w:val="none" w:sz="0" w:space="0" w:color="auto"/>
          </w:divBdr>
        </w:div>
        <w:div w:id="1467360376">
          <w:marLeft w:val="0"/>
          <w:marRight w:val="0"/>
          <w:marTop w:val="0"/>
          <w:marBottom w:val="0"/>
          <w:divBdr>
            <w:top w:val="none" w:sz="0" w:space="0" w:color="auto"/>
            <w:left w:val="none" w:sz="0" w:space="0" w:color="auto"/>
            <w:bottom w:val="none" w:sz="0" w:space="0" w:color="auto"/>
            <w:right w:val="none" w:sz="0" w:space="0" w:color="auto"/>
          </w:divBdr>
        </w:div>
        <w:div w:id="650910347">
          <w:marLeft w:val="0"/>
          <w:marRight w:val="0"/>
          <w:marTop w:val="0"/>
          <w:marBottom w:val="0"/>
          <w:divBdr>
            <w:top w:val="none" w:sz="0" w:space="0" w:color="auto"/>
            <w:left w:val="none" w:sz="0" w:space="0" w:color="auto"/>
            <w:bottom w:val="none" w:sz="0" w:space="0" w:color="auto"/>
            <w:right w:val="none" w:sz="0" w:space="0" w:color="auto"/>
          </w:divBdr>
        </w:div>
        <w:div w:id="1753164448">
          <w:marLeft w:val="0"/>
          <w:marRight w:val="0"/>
          <w:marTop w:val="0"/>
          <w:marBottom w:val="0"/>
          <w:divBdr>
            <w:top w:val="none" w:sz="0" w:space="0" w:color="auto"/>
            <w:left w:val="none" w:sz="0" w:space="0" w:color="auto"/>
            <w:bottom w:val="none" w:sz="0" w:space="0" w:color="auto"/>
            <w:right w:val="none" w:sz="0" w:space="0" w:color="auto"/>
          </w:divBdr>
        </w:div>
        <w:div w:id="1358315809">
          <w:marLeft w:val="0"/>
          <w:marRight w:val="0"/>
          <w:marTop w:val="0"/>
          <w:marBottom w:val="0"/>
          <w:divBdr>
            <w:top w:val="none" w:sz="0" w:space="0" w:color="auto"/>
            <w:left w:val="none" w:sz="0" w:space="0" w:color="auto"/>
            <w:bottom w:val="none" w:sz="0" w:space="0" w:color="auto"/>
            <w:right w:val="none" w:sz="0" w:space="0" w:color="auto"/>
          </w:divBdr>
        </w:div>
        <w:div w:id="1023751208">
          <w:marLeft w:val="0"/>
          <w:marRight w:val="0"/>
          <w:marTop w:val="0"/>
          <w:marBottom w:val="0"/>
          <w:divBdr>
            <w:top w:val="none" w:sz="0" w:space="0" w:color="auto"/>
            <w:left w:val="none" w:sz="0" w:space="0" w:color="auto"/>
            <w:bottom w:val="none" w:sz="0" w:space="0" w:color="auto"/>
            <w:right w:val="none" w:sz="0" w:space="0" w:color="auto"/>
          </w:divBdr>
        </w:div>
        <w:div w:id="2077313422">
          <w:marLeft w:val="0"/>
          <w:marRight w:val="0"/>
          <w:marTop w:val="0"/>
          <w:marBottom w:val="0"/>
          <w:divBdr>
            <w:top w:val="none" w:sz="0" w:space="0" w:color="auto"/>
            <w:left w:val="none" w:sz="0" w:space="0" w:color="auto"/>
            <w:bottom w:val="none" w:sz="0" w:space="0" w:color="auto"/>
            <w:right w:val="none" w:sz="0" w:space="0" w:color="auto"/>
          </w:divBdr>
        </w:div>
        <w:div w:id="1473019478">
          <w:marLeft w:val="0"/>
          <w:marRight w:val="0"/>
          <w:marTop w:val="0"/>
          <w:marBottom w:val="0"/>
          <w:divBdr>
            <w:top w:val="none" w:sz="0" w:space="0" w:color="auto"/>
            <w:left w:val="none" w:sz="0" w:space="0" w:color="auto"/>
            <w:bottom w:val="none" w:sz="0" w:space="0" w:color="auto"/>
            <w:right w:val="none" w:sz="0" w:space="0" w:color="auto"/>
          </w:divBdr>
        </w:div>
        <w:div w:id="1523125881">
          <w:marLeft w:val="0"/>
          <w:marRight w:val="0"/>
          <w:marTop w:val="0"/>
          <w:marBottom w:val="0"/>
          <w:divBdr>
            <w:top w:val="none" w:sz="0" w:space="0" w:color="auto"/>
            <w:left w:val="none" w:sz="0" w:space="0" w:color="auto"/>
            <w:bottom w:val="none" w:sz="0" w:space="0" w:color="auto"/>
            <w:right w:val="none" w:sz="0" w:space="0" w:color="auto"/>
          </w:divBdr>
        </w:div>
        <w:div w:id="1414668534">
          <w:marLeft w:val="0"/>
          <w:marRight w:val="0"/>
          <w:marTop w:val="0"/>
          <w:marBottom w:val="0"/>
          <w:divBdr>
            <w:top w:val="none" w:sz="0" w:space="0" w:color="auto"/>
            <w:left w:val="none" w:sz="0" w:space="0" w:color="auto"/>
            <w:bottom w:val="none" w:sz="0" w:space="0" w:color="auto"/>
            <w:right w:val="none" w:sz="0" w:space="0" w:color="auto"/>
          </w:divBdr>
        </w:div>
        <w:div w:id="106240793">
          <w:marLeft w:val="0"/>
          <w:marRight w:val="0"/>
          <w:marTop w:val="0"/>
          <w:marBottom w:val="0"/>
          <w:divBdr>
            <w:top w:val="none" w:sz="0" w:space="0" w:color="auto"/>
            <w:left w:val="none" w:sz="0" w:space="0" w:color="auto"/>
            <w:bottom w:val="none" w:sz="0" w:space="0" w:color="auto"/>
            <w:right w:val="none" w:sz="0" w:space="0" w:color="auto"/>
          </w:divBdr>
        </w:div>
        <w:div w:id="782647928">
          <w:marLeft w:val="0"/>
          <w:marRight w:val="0"/>
          <w:marTop w:val="0"/>
          <w:marBottom w:val="0"/>
          <w:divBdr>
            <w:top w:val="none" w:sz="0" w:space="0" w:color="auto"/>
            <w:left w:val="none" w:sz="0" w:space="0" w:color="auto"/>
            <w:bottom w:val="none" w:sz="0" w:space="0" w:color="auto"/>
            <w:right w:val="none" w:sz="0" w:space="0" w:color="auto"/>
          </w:divBdr>
        </w:div>
        <w:div w:id="29887337">
          <w:marLeft w:val="0"/>
          <w:marRight w:val="0"/>
          <w:marTop w:val="0"/>
          <w:marBottom w:val="0"/>
          <w:divBdr>
            <w:top w:val="none" w:sz="0" w:space="0" w:color="auto"/>
            <w:left w:val="none" w:sz="0" w:space="0" w:color="auto"/>
            <w:bottom w:val="none" w:sz="0" w:space="0" w:color="auto"/>
            <w:right w:val="none" w:sz="0" w:space="0" w:color="auto"/>
          </w:divBdr>
        </w:div>
        <w:div w:id="1091245095">
          <w:marLeft w:val="0"/>
          <w:marRight w:val="0"/>
          <w:marTop w:val="0"/>
          <w:marBottom w:val="0"/>
          <w:divBdr>
            <w:top w:val="none" w:sz="0" w:space="0" w:color="auto"/>
            <w:left w:val="none" w:sz="0" w:space="0" w:color="auto"/>
            <w:bottom w:val="none" w:sz="0" w:space="0" w:color="auto"/>
            <w:right w:val="none" w:sz="0" w:space="0" w:color="auto"/>
          </w:divBdr>
        </w:div>
        <w:div w:id="867255838">
          <w:marLeft w:val="0"/>
          <w:marRight w:val="0"/>
          <w:marTop w:val="0"/>
          <w:marBottom w:val="0"/>
          <w:divBdr>
            <w:top w:val="none" w:sz="0" w:space="0" w:color="auto"/>
            <w:left w:val="none" w:sz="0" w:space="0" w:color="auto"/>
            <w:bottom w:val="none" w:sz="0" w:space="0" w:color="auto"/>
            <w:right w:val="none" w:sz="0" w:space="0" w:color="auto"/>
          </w:divBdr>
        </w:div>
        <w:div w:id="2021737786">
          <w:marLeft w:val="0"/>
          <w:marRight w:val="0"/>
          <w:marTop w:val="0"/>
          <w:marBottom w:val="0"/>
          <w:divBdr>
            <w:top w:val="none" w:sz="0" w:space="0" w:color="auto"/>
            <w:left w:val="none" w:sz="0" w:space="0" w:color="auto"/>
            <w:bottom w:val="none" w:sz="0" w:space="0" w:color="auto"/>
            <w:right w:val="none" w:sz="0" w:space="0" w:color="auto"/>
          </w:divBdr>
        </w:div>
        <w:div w:id="1523519588">
          <w:marLeft w:val="0"/>
          <w:marRight w:val="0"/>
          <w:marTop w:val="0"/>
          <w:marBottom w:val="0"/>
          <w:divBdr>
            <w:top w:val="none" w:sz="0" w:space="0" w:color="auto"/>
            <w:left w:val="none" w:sz="0" w:space="0" w:color="auto"/>
            <w:bottom w:val="none" w:sz="0" w:space="0" w:color="auto"/>
            <w:right w:val="none" w:sz="0" w:space="0" w:color="auto"/>
          </w:divBdr>
        </w:div>
        <w:div w:id="1481069801">
          <w:marLeft w:val="0"/>
          <w:marRight w:val="0"/>
          <w:marTop w:val="0"/>
          <w:marBottom w:val="0"/>
          <w:divBdr>
            <w:top w:val="none" w:sz="0" w:space="0" w:color="auto"/>
            <w:left w:val="none" w:sz="0" w:space="0" w:color="auto"/>
            <w:bottom w:val="none" w:sz="0" w:space="0" w:color="auto"/>
            <w:right w:val="none" w:sz="0" w:space="0" w:color="auto"/>
          </w:divBdr>
        </w:div>
        <w:div w:id="2122218646">
          <w:marLeft w:val="0"/>
          <w:marRight w:val="0"/>
          <w:marTop w:val="0"/>
          <w:marBottom w:val="0"/>
          <w:divBdr>
            <w:top w:val="none" w:sz="0" w:space="0" w:color="auto"/>
            <w:left w:val="none" w:sz="0" w:space="0" w:color="auto"/>
            <w:bottom w:val="none" w:sz="0" w:space="0" w:color="auto"/>
            <w:right w:val="none" w:sz="0" w:space="0" w:color="auto"/>
          </w:divBdr>
        </w:div>
        <w:div w:id="993029387">
          <w:marLeft w:val="0"/>
          <w:marRight w:val="0"/>
          <w:marTop w:val="0"/>
          <w:marBottom w:val="0"/>
          <w:divBdr>
            <w:top w:val="none" w:sz="0" w:space="0" w:color="auto"/>
            <w:left w:val="none" w:sz="0" w:space="0" w:color="auto"/>
            <w:bottom w:val="none" w:sz="0" w:space="0" w:color="auto"/>
            <w:right w:val="none" w:sz="0" w:space="0" w:color="auto"/>
          </w:divBdr>
        </w:div>
        <w:div w:id="1655068788">
          <w:marLeft w:val="0"/>
          <w:marRight w:val="0"/>
          <w:marTop w:val="0"/>
          <w:marBottom w:val="0"/>
          <w:divBdr>
            <w:top w:val="none" w:sz="0" w:space="0" w:color="auto"/>
            <w:left w:val="none" w:sz="0" w:space="0" w:color="auto"/>
            <w:bottom w:val="none" w:sz="0" w:space="0" w:color="auto"/>
            <w:right w:val="none" w:sz="0" w:space="0" w:color="auto"/>
          </w:divBdr>
        </w:div>
        <w:div w:id="2016297037">
          <w:marLeft w:val="0"/>
          <w:marRight w:val="0"/>
          <w:marTop w:val="0"/>
          <w:marBottom w:val="0"/>
          <w:divBdr>
            <w:top w:val="none" w:sz="0" w:space="0" w:color="auto"/>
            <w:left w:val="none" w:sz="0" w:space="0" w:color="auto"/>
            <w:bottom w:val="none" w:sz="0" w:space="0" w:color="auto"/>
            <w:right w:val="none" w:sz="0" w:space="0" w:color="auto"/>
          </w:divBdr>
        </w:div>
        <w:div w:id="1712606267">
          <w:marLeft w:val="0"/>
          <w:marRight w:val="0"/>
          <w:marTop w:val="0"/>
          <w:marBottom w:val="0"/>
          <w:divBdr>
            <w:top w:val="none" w:sz="0" w:space="0" w:color="auto"/>
            <w:left w:val="none" w:sz="0" w:space="0" w:color="auto"/>
            <w:bottom w:val="none" w:sz="0" w:space="0" w:color="auto"/>
            <w:right w:val="none" w:sz="0" w:space="0" w:color="auto"/>
          </w:divBdr>
        </w:div>
        <w:div w:id="389958607">
          <w:marLeft w:val="0"/>
          <w:marRight w:val="0"/>
          <w:marTop w:val="0"/>
          <w:marBottom w:val="0"/>
          <w:divBdr>
            <w:top w:val="none" w:sz="0" w:space="0" w:color="auto"/>
            <w:left w:val="none" w:sz="0" w:space="0" w:color="auto"/>
            <w:bottom w:val="none" w:sz="0" w:space="0" w:color="auto"/>
            <w:right w:val="none" w:sz="0" w:space="0" w:color="auto"/>
          </w:divBdr>
        </w:div>
        <w:div w:id="1872067909">
          <w:marLeft w:val="0"/>
          <w:marRight w:val="0"/>
          <w:marTop w:val="0"/>
          <w:marBottom w:val="0"/>
          <w:divBdr>
            <w:top w:val="none" w:sz="0" w:space="0" w:color="auto"/>
            <w:left w:val="none" w:sz="0" w:space="0" w:color="auto"/>
            <w:bottom w:val="none" w:sz="0" w:space="0" w:color="auto"/>
            <w:right w:val="none" w:sz="0" w:space="0" w:color="auto"/>
          </w:divBdr>
        </w:div>
        <w:div w:id="1733234414">
          <w:marLeft w:val="0"/>
          <w:marRight w:val="0"/>
          <w:marTop w:val="0"/>
          <w:marBottom w:val="0"/>
          <w:divBdr>
            <w:top w:val="none" w:sz="0" w:space="0" w:color="auto"/>
            <w:left w:val="none" w:sz="0" w:space="0" w:color="auto"/>
            <w:bottom w:val="none" w:sz="0" w:space="0" w:color="auto"/>
            <w:right w:val="none" w:sz="0" w:space="0" w:color="auto"/>
          </w:divBdr>
        </w:div>
        <w:div w:id="1550803056">
          <w:marLeft w:val="0"/>
          <w:marRight w:val="0"/>
          <w:marTop w:val="0"/>
          <w:marBottom w:val="0"/>
          <w:divBdr>
            <w:top w:val="none" w:sz="0" w:space="0" w:color="auto"/>
            <w:left w:val="none" w:sz="0" w:space="0" w:color="auto"/>
            <w:bottom w:val="none" w:sz="0" w:space="0" w:color="auto"/>
            <w:right w:val="none" w:sz="0" w:space="0" w:color="auto"/>
          </w:divBdr>
        </w:div>
        <w:div w:id="1410345769">
          <w:marLeft w:val="0"/>
          <w:marRight w:val="0"/>
          <w:marTop w:val="0"/>
          <w:marBottom w:val="0"/>
          <w:divBdr>
            <w:top w:val="none" w:sz="0" w:space="0" w:color="auto"/>
            <w:left w:val="none" w:sz="0" w:space="0" w:color="auto"/>
            <w:bottom w:val="none" w:sz="0" w:space="0" w:color="auto"/>
            <w:right w:val="none" w:sz="0" w:space="0" w:color="auto"/>
          </w:divBdr>
        </w:div>
        <w:div w:id="1805535586">
          <w:marLeft w:val="0"/>
          <w:marRight w:val="0"/>
          <w:marTop w:val="0"/>
          <w:marBottom w:val="0"/>
          <w:divBdr>
            <w:top w:val="none" w:sz="0" w:space="0" w:color="auto"/>
            <w:left w:val="none" w:sz="0" w:space="0" w:color="auto"/>
            <w:bottom w:val="none" w:sz="0" w:space="0" w:color="auto"/>
            <w:right w:val="none" w:sz="0" w:space="0" w:color="auto"/>
          </w:divBdr>
        </w:div>
        <w:div w:id="1389301914">
          <w:marLeft w:val="0"/>
          <w:marRight w:val="0"/>
          <w:marTop w:val="0"/>
          <w:marBottom w:val="0"/>
          <w:divBdr>
            <w:top w:val="none" w:sz="0" w:space="0" w:color="auto"/>
            <w:left w:val="none" w:sz="0" w:space="0" w:color="auto"/>
            <w:bottom w:val="none" w:sz="0" w:space="0" w:color="auto"/>
            <w:right w:val="none" w:sz="0" w:space="0" w:color="auto"/>
          </w:divBdr>
        </w:div>
        <w:div w:id="4552264">
          <w:marLeft w:val="0"/>
          <w:marRight w:val="0"/>
          <w:marTop w:val="0"/>
          <w:marBottom w:val="0"/>
          <w:divBdr>
            <w:top w:val="none" w:sz="0" w:space="0" w:color="auto"/>
            <w:left w:val="none" w:sz="0" w:space="0" w:color="auto"/>
            <w:bottom w:val="none" w:sz="0" w:space="0" w:color="auto"/>
            <w:right w:val="none" w:sz="0" w:space="0" w:color="auto"/>
          </w:divBdr>
        </w:div>
        <w:div w:id="1289050084">
          <w:marLeft w:val="0"/>
          <w:marRight w:val="0"/>
          <w:marTop w:val="0"/>
          <w:marBottom w:val="0"/>
          <w:divBdr>
            <w:top w:val="none" w:sz="0" w:space="0" w:color="auto"/>
            <w:left w:val="none" w:sz="0" w:space="0" w:color="auto"/>
            <w:bottom w:val="none" w:sz="0" w:space="0" w:color="auto"/>
            <w:right w:val="none" w:sz="0" w:space="0" w:color="auto"/>
          </w:divBdr>
        </w:div>
        <w:div w:id="2051103382">
          <w:marLeft w:val="0"/>
          <w:marRight w:val="0"/>
          <w:marTop w:val="0"/>
          <w:marBottom w:val="0"/>
          <w:divBdr>
            <w:top w:val="none" w:sz="0" w:space="0" w:color="auto"/>
            <w:left w:val="none" w:sz="0" w:space="0" w:color="auto"/>
            <w:bottom w:val="none" w:sz="0" w:space="0" w:color="auto"/>
            <w:right w:val="none" w:sz="0" w:space="0" w:color="auto"/>
          </w:divBdr>
        </w:div>
        <w:div w:id="1049841420">
          <w:marLeft w:val="0"/>
          <w:marRight w:val="0"/>
          <w:marTop w:val="0"/>
          <w:marBottom w:val="0"/>
          <w:divBdr>
            <w:top w:val="none" w:sz="0" w:space="0" w:color="auto"/>
            <w:left w:val="none" w:sz="0" w:space="0" w:color="auto"/>
            <w:bottom w:val="none" w:sz="0" w:space="0" w:color="auto"/>
            <w:right w:val="none" w:sz="0" w:space="0" w:color="auto"/>
          </w:divBdr>
        </w:div>
        <w:div w:id="289750629">
          <w:marLeft w:val="0"/>
          <w:marRight w:val="0"/>
          <w:marTop w:val="0"/>
          <w:marBottom w:val="0"/>
          <w:divBdr>
            <w:top w:val="none" w:sz="0" w:space="0" w:color="auto"/>
            <w:left w:val="none" w:sz="0" w:space="0" w:color="auto"/>
            <w:bottom w:val="none" w:sz="0" w:space="0" w:color="auto"/>
            <w:right w:val="none" w:sz="0" w:space="0" w:color="auto"/>
          </w:divBdr>
        </w:div>
        <w:div w:id="997927725">
          <w:marLeft w:val="0"/>
          <w:marRight w:val="0"/>
          <w:marTop w:val="0"/>
          <w:marBottom w:val="0"/>
          <w:divBdr>
            <w:top w:val="none" w:sz="0" w:space="0" w:color="auto"/>
            <w:left w:val="none" w:sz="0" w:space="0" w:color="auto"/>
            <w:bottom w:val="none" w:sz="0" w:space="0" w:color="auto"/>
            <w:right w:val="none" w:sz="0" w:space="0" w:color="auto"/>
          </w:divBdr>
        </w:div>
        <w:div w:id="80683948">
          <w:marLeft w:val="0"/>
          <w:marRight w:val="0"/>
          <w:marTop w:val="0"/>
          <w:marBottom w:val="0"/>
          <w:divBdr>
            <w:top w:val="none" w:sz="0" w:space="0" w:color="auto"/>
            <w:left w:val="none" w:sz="0" w:space="0" w:color="auto"/>
            <w:bottom w:val="none" w:sz="0" w:space="0" w:color="auto"/>
            <w:right w:val="none" w:sz="0" w:space="0" w:color="auto"/>
          </w:divBdr>
        </w:div>
        <w:div w:id="206918374">
          <w:marLeft w:val="0"/>
          <w:marRight w:val="0"/>
          <w:marTop w:val="0"/>
          <w:marBottom w:val="0"/>
          <w:divBdr>
            <w:top w:val="none" w:sz="0" w:space="0" w:color="auto"/>
            <w:left w:val="none" w:sz="0" w:space="0" w:color="auto"/>
            <w:bottom w:val="none" w:sz="0" w:space="0" w:color="auto"/>
            <w:right w:val="none" w:sz="0" w:space="0" w:color="auto"/>
          </w:divBdr>
        </w:div>
        <w:div w:id="1700931544">
          <w:marLeft w:val="0"/>
          <w:marRight w:val="0"/>
          <w:marTop w:val="0"/>
          <w:marBottom w:val="0"/>
          <w:divBdr>
            <w:top w:val="none" w:sz="0" w:space="0" w:color="auto"/>
            <w:left w:val="none" w:sz="0" w:space="0" w:color="auto"/>
            <w:bottom w:val="none" w:sz="0" w:space="0" w:color="auto"/>
            <w:right w:val="none" w:sz="0" w:space="0" w:color="auto"/>
          </w:divBdr>
        </w:div>
        <w:div w:id="653336888">
          <w:marLeft w:val="0"/>
          <w:marRight w:val="0"/>
          <w:marTop w:val="0"/>
          <w:marBottom w:val="0"/>
          <w:divBdr>
            <w:top w:val="none" w:sz="0" w:space="0" w:color="auto"/>
            <w:left w:val="none" w:sz="0" w:space="0" w:color="auto"/>
            <w:bottom w:val="none" w:sz="0" w:space="0" w:color="auto"/>
            <w:right w:val="none" w:sz="0" w:space="0" w:color="auto"/>
          </w:divBdr>
        </w:div>
        <w:div w:id="1957130748">
          <w:marLeft w:val="0"/>
          <w:marRight w:val="0"/>
          <w:marTop w:val="0"/>
          <w:marBottom w:val="0"/>
          <w:divBdr>
            <w:top w:val="none" w:sz="0" w:space="0" w:color="auto"/>
            <w:left w:val="none" w:sz="0" w:space="0" w:color="auto"/>
            <w:bottom w:val="none" w:sz="0" w:space="0" w:color="auto"/>
            <w:right w:val="none" w:sz="0" w:space="0" w:color="auto"/>
          </w:divBdr>
        </w:div>
        <w:div w:id="168713077">
          <w:marLeft w:val="0"/>
          <w:marRight w:val="0"/>
          <w:marTop w:val="0"/>
          <w:marBottom w:val="0"/>
          <w:divBdr>
            <w:top w:val="none" w:sz="0" w:space="0" w:color="auto"/>
            <w:left w:val="none" w:sz="0" w:space="0" w:color="auto"/>
            <w:bottom w:val="none" w:sz="0" w:space="0" w:color="auto"/>
            <w:right w:val="none" w:sz="0" w:space="0" w:color="auto"/>
          </w:divBdr>
        </w:div>
        <w:div w:id="711924013">
          <w:marLeft w:val="0"/>
          <w:marRight w:val="0"/>
          <w:marTop w:val="0"/>
          <w:marBottom w:val="0"/>
          <w:divBdr>
            <w:top w:val="none" w:sz="0" w:space="0" w:color="auto"/>
            <w:left w:val="none" w:sz="0" w:space="0" w:color="auto"/>
            <w:bottom w:val="none" w:sz="0" w:space="0" w:color="auto"/>
            <w:right w:val="none" w:sz="0" w:space="0" w:color="auto"/>
          </w:divBdr>
        </w:div>
        <w:div w:id="1801462263">
          <w:marLeft w:val="0"/>
          <w:marRight w:val="0"/>
          <w:marTop w:val="0"/>
          <w:marBottom w:val="0"/>
          <w:divBdr>
            <w:top w:val="none" w:sz="0" w:space="0" w:color="auto"/>
            <w:left w:val="none" w:sz="0" w:space="0" w:color="auto"/>
            <w:bottom w:val="none" w:sz="0" w:space="0" w:color="auto"/>
            <w:right w:val="none" w:sz="0" w:space="0" w:color="auto"/>
          </w:divBdr>
        </w:div>
        <w:div w:id="16974144">
          <w:marLeft w:val="0"/>
          <w:marRight w:val="0"/>
          <w:marTop w:val="0"/>
          <w:marBottom w:val="0"/>
          <w:divBdr>
            <w:top w:val="none" w:sz="0" w:space="0" w:color="auto"/>
            <w:left w:val="none" w:sz="0" w:space="0" w:color="auto"/>
            <w:bottom w:val="none" w:sz="0" w:space="0" w:color="auto"/>
            <w:right w:val="none" w:sz="0" w:space="0" w:color="auto"/>
          </w:divBdr>
        </w:div>
        <w:div w:id="1994872897">
          <w:marLeft w:val="0"/>
          <w:marRight w:val="0"/>
          <w:marTop w:val="0"/>
          <w:marBottom w:val="0"/>
          <w:divBdr>
            <w:top w:val="none" w:sz="0" w:space="0" w:color="auto"/>
            <w:left w:val="none" w:sz="0" w:space="0" w:color="auto"/>
            <w:bottom w:val="none" w:sz="0" w:space="0" w:color="auto"/>
            <w:right w:val="none" w:sz="0" w:space="0" w:color="auto"/>
          </w:divBdr>
        </w:div>
        <w:div w:id="1699041810">
          <w:marLeft w:val="0"/>
          <w:marRight w:val="0"/>
          <w:marTop w:val="0"/>
          <w:marBottom w:val="0"/>
          <w:divBdr>
            <w:top w:val="none" w:sz="0" w:space="0" w:color="auto"/>
            <w:left w:val="none" w:sz="0" w:space="0" w:color="auto"/>
            <w:bottom w:val="none" w:sz="0" w:space="0" w:color="auto"/>
            <w:right w:val="none" w:sz="0" w:space="0" w:color="auto"/>
          </w:divBdr>
        </w:div>
      </w:divsChild>
    </w:div>
    <w:div w:id="804739873">
      <w:bodyDiv w:val="1"/>
      <w:marLeft w:val="0"/>
      <w:marRight w:val="0"/>
      <w:marTop w:val="0"/>
      <w:marBottom w:val="0"/>
      <w:divBdr>
        <w:top w:val="none" w:sz="0" w:space="0" w:color="auto"/>
        <w:left w:val="none" w:sz="0" w:space="0" w:color="auto"/>
        <w:bottom w:val="none" w:sz="0" w:space="0" w:color="auto"/>
        <w:right w:val="none" w:sz="0" w:space="0" w:color="auto"/>
      </w:divBdr>
    </w:div>
    <w:div w:id="822938324">
      <w:bodyDiv w:val="1"/>
      <w:marLeft w:val="0"/>
      <w:marRight w:val="0"/>
      <w:marTop w:val="0"/>
      <w:marBottom w:val="0"/>
      <w:divBdr>
        <w:top w:val="none" w:sz="0" w:space="0" w:color="auto"/>
        <w:left w:val="none" w:sz="0" w:space="0" w:color="auto"/>
        <w:bottom w:val="none" w:sz="0" w:space="0" w:color="auto"/>
        <w:right w:val="none" w:sz="0" w:space="0" w:color="auto"/>
      </w:divBdr>
    </w:div>
    <w:div w:id="860170842">
      <w:bodyDiv w:val="1"/>
      <w:marLeft w:val="0"/>
      <w:marRight w:val="0"/>
      <w:marTop w:val="0"/>
      <w:marBottom w:val="0"/>
      <w:divBdr>
        <w:top w:val="none" w:sz="0" w:space="0" w:color="auto"/>
        <w:left w:val="none" w:sz="0" w:space="0" w:color="auto"/>
        <w:bottom w:val="none" w:sz="0" w:space="0" w:color="auto"/>
        <w:right w:val="none" w:sz="0" w:space="0" w:color="auto"/>
      </w:divBdr>
      <w:divsChild>
        <w:div w:id="1117674366">
          <w:marLeft w:val="0"/>
          <w:marRight w:val="0"/>
          <w:marTop w:val="0"/>
          <w:marBottom w:val="0"/>
          <w:divBdr>
            <w:top w:val="none" w:sz="0" w:space="0" w:color="auto"/>
            <w:left w:val="none" w:sz="0" w:space="0" w:color="auto"/>
            <w:bottom w:val="none" w:sz="0" w:space="0" w:color="auto"/>
            <w:right w:val="none" w:sz="0" w:space="0" w:color="auto"/>
          </w:divBdr>
        </w:div>
        <w:div w:id="339045697">
          <w:marLeft w:val="0"/>
          <w:marRight w:val="0"/>
          <w:marTop w:val="0"/>
          <w:marBottom w:val="0"/>
          <w:divBdr>
            <w:top w:val="none" w:sz="0" w:space="0" w:color="auto"/>
            <w:left w:val="none" w:sz="0" w:space="0" w:color="auto"/>
            <w:bottom w:val="none" w:sz="0" w:space="0" w:color="auto"/>
            <w:right w:val="none" w:sz="0" w:space="0" w:color="auto"/>
          </w:divBdr>
        </w:div>
        <w:div w:id="2115706817">
          <w:marLeft w:val="0"/>
          <w:marRight w:val="0"/>
          <w:marTop w:val="0"/>
          <w:marBottom w:val="0"/>
          <w:divBdr>
            <w:top w:val="none" w:sz="0" w:space="0" w:color="auto"/>
            <w:left w:val="none" w:sz="0" w:space="0" w:color="auto"/>
            <w:bottom w:val="none" w:sz="0" w:space="0" w:color="auto"/>
            <w:right w:val="none" w:sz="0" w:space="0" w:color="auto"/>
          </w:divBdr>
        </w:div>
        <w:div w:id="1101534501">
          <w:marLeft w:val="0"/>
          <w:marRight w:val="0"/>
          <w:marTop w:val="0"/>
          <w:marBottom w:val="0"/>
          <w:divBdr>
            <w:top w:val="none" w:sz="0" w:space="0" w:color="auto"/>
            <w:left w:val="none" w:sz="0" w:space="0" w:color="auto"/>
            <w:bottom w:val="none" w:sz="0" w:space="0" w:color="auto"/>
            <w:right w:val="none" w:sz="0" w:space="0" w:color="auto"/>
          </w:divBdr>
        </w:div>
        <w:div w:id="825055746">
          <w:marLeft w:val="0"/>
          <w:marRight w:val="0"/>
          <w:marTop w:val="0"/>
          <w:marBottom w:val="0"/>
          <w:divBdr>
            <w:top w:val="none" w:sz="0" w:space="0" w:color="auto"/>
            <w:left w:val="none" w:sz="0" w:space="0" w:color="auto"/>
            <w:bottom w:val="none" w:sz="0" w:space="0" w:color="auto"/>
            <w:right w:val="none" w:sz="0" w:space="0" w:color="auto"/>
          </w:divBdr>
        </w:div>
        <w:div w:id="691229279">
          <w:marLeft w:val="0"/>
          <w:marRight w:val="0"/>
          <w:marTop w:val="0"/>
          <w:marBottom w:val="0"/>
          <w:divBdr>
            <w:top w:val="none" w:sz="0" w:space="0" w:color="auto"/>
            <w:left w:val="none" w:sz="0" w:space="0" w:color="auto"/>
            <w:bottom w:val="none" w:sz="0" w:space="0" w:color="auto"/>
            <w:right w:val="none" w:sz="0" w:space="0" w:color="auto"/>
          </w:divBdr>
        </w:div>
        <w:div w:id="931857333">
          <w:marLeft w:val="0"/>
          <w:marRight w:val="0"/>
          <w:marTop w:val="0"/>
          <w:marBottom w:val="0"/>
          <w:divBdr>
            <w:top w:val="none" w:sz="0" w:space="0" w:color="auto"/>
            <w:left w:val="none" w:sz="0" w:space="0" w:color="auto"/>
            <w:bottom w:val="none" w:sz="0" w:space="0" w:color="auto"/>
            <w:right w:val="none" w:sz="0" w:space="0" w:color="auto"/>
          </w:divBdr>
        </w:div>
        <w:div w:id="925311009">
          <w:marLeft w:val="0"/>
          <w:marRight w:val="0"/>
          <w:marTop w:val="0"/>
          <w:marBottom w:val="0"/>
          <w:divBdr>
            <w:top w:val="none" w:sz="0" w:space="0" w:color="auto"/>
            <w:left w:val="none" w:sz="0" w:space="0" w:color="auto"/>
            <w:bottom w:val="none" w:sz="0" w:space="0" w:color="auto"/>
            <w:right w:val="none" w:sz="0" w:space="0" w:color="auto"/>
          </w:divBdr>
        </w:div>
        <w:div w:id="487554303">
          <w:marLeft w:val="0"/>
          <w:marRight w:val="0"/>
          <w:marTop w:val="0"/>
          <w:marBottom w:val="0"/>
          <w:divBdr>
            <w:top w:val="none" w:sz="0" w:space="0" w:color="auto"/>
            <w:left w:val="none" w:sz="0" w:space="0" w:color="auto"/>
            <w:bottom w:val="none" w:sz="0" w:space="0" w:color="auto"/>
            <w:right w:val="none" w:sz="0" w:space="0" w:color="auto"/>
          </w:divBdr>
        </w:div>
        <w:div w:id="1579900565">
          <w:marLeft w:val="0"/>
          <w:marRight w:val="0"/>
          <w:marTop w:val="0"/>
          <w:marBottom w:val="0"/>
          <w:divBdr>
            <w:top w:val="none" w:sz="0" w:space="0" w:color="auto"/>
            <w:left w:val="none" w:sz="0" w:space="0" w:color="auto"/>
            <w:bottom w:val="none" w:sz="0" w:space="0" w:color="auto"/>
            <w:right w:val="none" w:sz="0" w:space="0" w:color="auto"/>
          </w:divBdr>
        </w:div>
        <w:div w:id="735124611">
          <w:marLeft w:val="0"/>
          <w:marRight w:val="0"/>
          <w:marTop w:val="0"/>
          <w:marBottom w:val="0"/>
          <w:divBdr>
            <w:top w:val="none" w:sz="0" w:space="0" w:color="auto"/>
            <w:left w:val="none" w:sz="0" w:space="0" w:color="auto"/>
            <w:bottom w:val="none" w:sz="0" w:space="0" w:color="auto"/>
            <w:right w:val="none" w:sz="0" w:space="0" w:color="auto"/>
          </w:divBdr>
        </w:div>
        <w:div w:id="1820540340">
          <w:marLeft w:val="0"/>
          <w:marRight w:val="0"/>
          <w:marTop w:val="0"/>
          <w:marBottom w:val="0"/>
          <w:divBdr>
            <w:top w:val="none" w:sz="0" w:space="0" w:color="auto"/>
            <w:left w:val="none" w:sz="0" w:space="0" w:color="auto"/>
            <w:bottom w:val="none" w:sz="0" w:space="0" w:color="auto"/>
            <w:right w:val="none" w:sz="0" w:space="0" w:color="auto"/>
          </w:divBdr>
        </w:div>
        <w:div w:id="1139763259">
          <w:marLeft w:val="0"/>
          <w:marRight w:val="0"/>
          <w:marTop w:val="0"/>
          <w:marBottom w:val="0"/>
          <w:divBdr>
            <w:top w:val="none" w:sz="0" w:space="0" w:color="auto"/>
            <w:left w:val="none" w:sz="0" w:space="0" w:color="auto"/>
            <w:bottom w:val="none" w:sz="0" w:space="0" w:color="auto"/>
            <w:right w:val="none" w:sz="0" w:space="0" w:color="auto"/>
          </w:divBdr>
        </w:div>
        <w:div w:id="1031344771">
          <w:marLeft w:val="0"/>
          <w:marRight w:val="0"/>
          <w:marTop w:val="0"/>
          <w:marBottom w:val="0"/>
          <w:divBdr>
            <w:top w:val="none" w:sz="0" w:space="0" w:color="auto"/>
            <w:left w:val="none" w:sz="0" w:space="0" w:color="auto"/>
            <w:bottom w:val="none" w:sz="0" w:space="0" w:color="auto"/>
            <w:right w:val="none" w:sz="0" w:space="0" w:color="auto"/>
          </w:divBdr>
        </w:div>
        <w:div w:id="1007635178">
          <w:marLeft w:val="0"/>
          <w:marRight w:val="0"/>
          <w:marTop w:val="0"/>
          <w:marBottom w:val="0"/>
          <w:divBdr>
            <w:top w:val="none" w:sz="0" w:space="0" w:color="auto"/>
            <w:left w:val="none" w:sz="0" w:space="0" w:color="auto"/>
            <w:bottom w:val="none" w:sz="0" w:space="0" w:color="auto"/>
            <w:right w:val="none" w:sz="0" w:space="0" w:color="auto"/>
          </w:divBdr>
        </w:div>
        <w:div w:id="201021428">
          <w:marLeft w:val="0"/>
          <w:marRight w:val="0"/>
          <w:marTop w:val="0"/>
          <w:marBottom w:val="0"/>
          <w:divBdr>
            <w:top w:val="none" w:sz="0" w:space="0" w:color="auto"/>
            <w:left w:val="none" w:sz="0" w:space="0" w:color="auto"/>
            <w:bottom w:val="none" w:sz="0" w:space="0" w:color="auto"/>
            <w:right w:val="none" w:sz="0" w:space="0" w:color="auto"/>
          </w:divBdr>
        </w:div>
        <w:div w:id="1424230820">
          <w:marLeft w:val="0"/>
          <w:marRight w:val="0"/>
          <w:marTop w:val="0"/>
          <w:marBottom w:val="0"/>
          <w:divBdr>
            <w:top w:val="none" w:sz="0" w:space="0" w:color="auto"/>
            <w:left w:val="none" w:sz="0" w:space="0" w:color="auto"/>
            <w:bottom w:val="none" w:sz="0" w:space="0" w:color="auto"/>
            <w:right w:val="none" w:sz="0" w:space="0" w:color="auto"/>
          </w:divBdr>
        </w:div>
        <w:div w:id="1618875283">
          <w:marLeft w:val="0"/>
          <w:marRight w:val="0"/>
          <w:marTop w:val="0"/>
          <w:marBottom w:val="0"/>
          <w:divBdr>
            <w:top w:val="none" w:sz="0" w:space="0" w:color="auto"/>
            <w:left w:val="none" w:sz="0" w:space="0" w:color="auto"/>
            <w:bottom w:val="none" w:sz="0" w:space="0" w:color="auto"/>
            <w:right w:val="none" w:sz="0" w:space="0" w:color="auto"/>
          </w:divBdr>
        </w:div>
        <w:div w:id="1855996075">
          <w:marLeft w:val="0"/>
          <w:marRight w:val="0"/>
          <w:marTop w:val="0"/>
          <w:marBottom w:val="0"/>
          <w:divBdr>
            <w:top w:val="none" w:sz="0" w:space="0" w:color="auto"/>
            <w:left w:val="none" w:sz="0" w:space="0" w:color="auto"/>
            <w:bottom w:val="none" w:sz="0" w:space="0" w:color="auto"/>
            <w:right w:val="none" w:sz="0" w:space="0" w:color="auto"/>
          </w:divBdr>
        </w:div>
        <w:div w:id="1803886218">
          <w:marLeft w:val="0"/>
          <w:marRight w:val="0"/>
          <w:marTop w:val="0"/>
          <w:marBottom w:val="0"/>
          <w:divBdr>
            <w:top w:val="none" w:sz="0" w:space="0" w:color="auto"/>
            <w:left w:val="none" w:sz="0" w:space="0" w:color="auto"/>
            <w:bottom w:val="none" w:sz="0" w:space="0" w:color="auto"/>
            <w:right w:val="none" w:sz="0" w:space="0" w:color="auto"/>
          </w:divBdr>
        </w:div>
        <w:div w:id="301810478">
          <w:marLeft w:val="0"/>
          <w:marRight w:val="0"/>
          <w:marTop w:val="0"/>
          <w:marBottom w:val="0"/>
          <w:divBdr>
            <w:top w:val="none" w:sz="0" w:space="0" w:color="auto"/>
            <w:left w:val="none" w:sz="0" w:space="0" w:color="auto"/>
            <w:bottom w:val="none" w:sz="0" w:space="0" w:color="auto"/>
            <w:right w:val="none" w:sz="0" w:space="0" w:color="auto"/>
          </w:divBdr>
        </w:div>
        <w:div w:id="1730490546">
          <w:marLeft w:val="0"/>
          <w:marRight w:val="0"/>
          <w:marTop w:val="0"/>
          <w:marBottom w:val="0"/>
          <w:divBdr>
            <w:top w:val="none" w:sz="0" w:space="0" w:color="auto"/>
            <w:left w:val="none" w:sz="0" w:space="0" w:color="auto"/>
            <w:bottom w:val="none" w:sz="0" w:space="0" w:color="auto"/>
            <w:right w:val="none" w:sz="0" w:space="0" w:color="auto"/>
          </w:divBdr>
        </w:div>
        <w:div w:id="699626590">
          <w:marLeft w:val="0"/>
          <w:marRight w:val="0"/>
          <w:marTop w:val="0"/>
          <w:marBottom w:val="0"/>
          <w:divBdr>
            <w:top w:val="none" w:sz="0" w:space="0" w:color="auto"/>
            <w:left w:val="none" w:sz="0" w:space="0" w:color="auto"/>
            <w:bottom w:val="none" w:sz="0" w:space="0" w:color="auto"/>
            <w:right w:val="none" w:sz="0" w:space="0" w:color="auto"/>
          </w:divBdr>
        </w:div>
        <w:div w:id="1420564616">
          <w:marLeft w:val="0"/>
          <w:marRight w:val="0"/>
          <w:marTop w:val="0"/>
          <w:marBottom w:val="0"/>
          <w:divBdr>
            <w:top w:val="none" w:sz="0" w:space="0" w:color="auto"/>
            <w:left w:val="none" w:sz="0" w:space="0" w:color="auto"/>
            <w:bottom w:val="none" w:sz="0" w:space="0" w:color="auto"/>
            <w:right w:val="none" w:sz="0" w:space="0" w:color="auto"/>
          </w:divBdr>
        </w:div>
        <w:div w:id="930355494">
          <w:marLeft w:val="0"/>
          <w:marRight w:val="0"/>
          <w:marTop w:val="0"/>
          <w:marBottom w:val="0"/>
          <w:divBdr>
            <w:top w:val="none" w:sz="0" w:space="0" w:color="auto"/>
            <w:left w:val="none" w:sz="0" w:space="0" w:color="auto"/>
            <w:bottom w:val="none" w:sz="0" w:space="0" w:color="auto"/>
            <w:right w:val="none" w:sz="0" w:space="0" w:color="auto"/>
          </w:divBdr>
        </w:div>
        <w:div w:id="1748991549">
          <w:marLeft w:val="0"/>
          <w:marRight w:val="0"/>
          <w:marTop w:val="0"/>
          <w:marBottom w:val="0"/>
          <w:divBdr>
            <w:top w:val="none" w:sz="0" w:space="0" w:color="auto"/>
            <w:left w:val="none" w:sz="0" w:space="0" w:color="auto"/>
            <w:bottom w:val="none" w:sz="0" w:space="0" w:color="auto"/>
            <w:right w:val="none" w:sz="0" w:space="0" w:color="auto"/>
          </w:divBdr>
        </w:div>
        <w:div w:id="477648468">
          <w:marLeft w:val="0"/>
          <w:marRight w:val="0"/>
          <w:marTop w:val="0"/>
          <w:marBottom w:val="0"/>
          <w:divBdr>
            <w:top w:val="none" w:sz="0" w:space="0" w:color="auto"/>
            <w:left w:val="none" w:sz="0" w:space="0" w:color="auto"/>
            <w:bottom w:val="none" w:sz="0" w:space="0" w:color="auto"/>
            <w:right w:val="none" w:sz="0" w:space="0" w:color="auto"/>
          </w:divBdr>
        </w:div>
        <w:div w:id="62878852">
          <w:marLeft w:val="0"/>
          <w:marRight w:val="0"/>
          <w:marTop w:val="0"/>
          <w:marBottom w:val="0"/>
          <w:divBdr>
            <w:top w:val="none" w:sz="0" w:space="0" w:color="auto"/>
            <w:left w:val="none" w:sz="0" w:space="0" w:color="auto"/>
            <w:bottom w:val="none" w:sz="0" w:space="0" w:color="auto"/>
            <w:right w:val="none" w:sz="0" w:space="0" w:color="auto"/>
          </w:divBdr>
        </w:div>
        <w:div w:id="547297603">
          <w:marLeft w:val="0"/>
          <w:marRight w:val="0"/>
          <w:marTop w:val="0"/>
          <w:marBottom w:val="0"/>
          <w:divBdr>
            <w:top w:val="none" w:sz="0" w:space="0" w:color="auto"/>
            <w:left w:val="none" w:sz="0" w:space="0" w:color="auto"/>
            <w:bottom w:val="none" w:sz="0" w:space="0" w:color="auto"/>
            <w:right w:val="none" w:sz="0" w:space="0" w:color="auto"/>
          </w:divBdr>
        </w:div>
        <w:div w:id="941299936">
          <w:marLeft w:val="0"/>
          <w:marRight w:val="0"/>
          <w:marTop w:val="0"/>
          <w:marBottom w:val="0"/>
          <w:divBdr>
            <w:top w:val="none" w:sz="0" w:space="0" w:color="auto"/>
            <w:left w:val="none" w:sz="0" w:space="0" w:color="auto"/>
            <w:bottom w:val="none" w:sz="0" w:space="0" w:color="auto"/>
            <w:right w:val="none" w:sz="0" w:space="0" w:color="auto"/>
          </w:divBdr>
        </w:div>
        <w:div w:id="1539783323">
          <w:marLeft w:val="0"/>
          <w:marRight w:val="0"/>
          <w:marTop w:val="0"/>
          <w:marBottom w:val="0"/>
          <w:divBdr>
            <w:top w:val="none" w:sz="0" w:space="0" w:color="auto"/>
            <w:left w:val="none" w:sz="0" w:space="0" w:color="auto"/>
            <w:bottom w:val="none" w:sz="0" w:space="0" w:color="auto"/>
            <w:right w:val="none" w:sz="0" w:space="0" w:color="auto"/>
          </w:divBdr>
        </w:div>
        <w:div w:id="1438213595">
          <w:marLeft w:val="0"/>
          <w:marRight w:val="0"/>
          <w:marTop w:val="0"/>
          <w:marBottom w:val="0"/>
          <w:divBdr>
            <w:top w:val="none" w:sz="0" w:space="0" w:color="auto"/>
            <w:left w:val="none" w:sz="0" w:space="0" w:color="auto"/>
            <w:bottom w:val="none" w:sz="0" w:space="0" w:color="auto"/>
            <w:right w:val="none" w:sz="0" w:space="0" w:color="auto"/>
          </w:divBdr>
        </w:div>
        <w:div w:id="767195937">
          <w:marLeft w:val="0"/>
          <w:marRight w:val="0"/>
          <w:marTop w:val="0"/>
          <w:marBottom w:val="0"/>
          <w:divBdr>
            <w:top w:val="none" w:sz="0" w:space="0" w:color="auto"/>
            <w:left w:val="none" w:sz="0" w:space="0" w:color="auto"/>
            <w:bottom w:val="none" w:sz="0" w:space="0" w:color="auto"/>
            <w:right w:val="none" w:sz="0" w:space="0" w:color="auto"/>
          </w:divBdr>
        </w:div>
        <w:div w:id="1170490164">
          <w:marLeft w:val="0"/>
          <w:marRight w:val="0"/>
          <w:marTop w:val="0"/>
          <w:marBottom w:val="0"/>
          <w:divBdr>
            <w:top w:val="none" w:sz="0" w:space="0" w:color="auto"/>
            <w:left w:val="none" w:sz="0" w:space="0" w:color="auto"/>
            <w:bottom w:val="none" w:sz="0" w:space="0" w:color="auto"/>
            <w:right w:val="none" w:sz="0" w:space="0" w:color="auto"/>
          </w:divBdr>
        </w:div>
        <w:div w:id="1017848270">
          <w:marLeft w:val="0"/>
          <w:marRight w:val="0"/>
          <w:marTop w:val="0"/>
          <w:marBottom w:val="0"/>
          <w:divBdr>
            <w:top w:val="none" w:sz="0" w:space="0" w:color="auto"/>
            <w:left w:val="none" w:sz="0" w:space="0" w:color="auto"/>
            <w:bottom w:val="none" w:sz="0" w:space="0" w:color="auto"/>
            <w:right w:val="none" w:sz="0" w:space="0" w:color="auto"/>
          </w:divBdr>
        </w:div>
        <w:div w:id="1582252849">
          <w:marLeft w:val="0"/>
          <w:marRight w:val="0"/>
          <w:marTop w:val="0"/>
          <w:marBottom w:val="0"/>
          <w:divBdr>
            <w:top w:val="none" w:sz="0" w:space="0" w:color="auto"/>
            <w:left w:val="none" w:sz="0" w:space="0" w:color="auto"/>
            <w:bottom w:val="none" w:sz="0" w:space="0" w:color="auto"/>
            <w:right w:val="none" w:sz="0" w:space="0" w:color="auto"/>
          </w:divBdr>
        </w:div>
        <w:div w:id="1558124291">
          <w:marLeft w:val="0"/>
          <w:marRight w:val="0"/>
          <w:marTop w:val="0"/>
          <w:marBottom w:val="0"/>
          <w:divBdr>
            <w:top w:val="none" w:sz="0" w:space="0" w:color="auto"/>
            <w:left w:val="none" w:sz="0" w:space="0" w:color="auto"/>
            <w:bottom w:val="none" w:sz="0" w:space="0" w:color="auto"/>
            <w:right w:val="none" w:sz="0" w:space="0" w:color="auto"/>
          </w:divBdr>
        </w:div>
        <w:div w:id="1573589089">
          <w:marLeft w:val="0"/>
          <w:marRight w:val="0"/>
          <w:marTop w:val="0"/>
          <w:marBottom w:val="0"/>
          <w:divBdr>
            <w:top w:val="none" w:sz="0" w:space="0" w:color="auto"/>
            <w:left w:val="none" w:sz="0" w:space="0" w:color="auto"/>
            <w:bottom w:val="none" w:sz="0" w:space="0" w:color="auto"/>
            <w:right w:val="none" w:sz="0" w:space="0" w:color="auto"/>
          </w:divBdr>
        </w:div>
        <w:div w:id="2014449238">
          <w:marLeft w:val="0"/>
          <w:marRight w:val="0"/>
          <w:marTop w:val="0"/>
          <w:marBottom w:val="0"/>
          <w:divBdr>
            <w:top w:val="none" w:sz="0" w:space="0" w:color="auto"/>
            <w:left w:val="none" w:sz="0" w:space="0" w:color="auto"/>
            <w:bottom w:val="none" w:sz="0" w:space="0" w:color="auto"/>
            <w:right w:val="none" w:sz="0" w:space="0" w:color="auto"/>
          </w:divBdr>
        </w:div>
        <w:div w:id="1935241591">
          <w:marLeft w:val="0"/>
          <w:marRight w:val="0"/>
          <w:marTop w:val="0"/>
          <w:marBottom w:val="0"/>
          <w:divBdr>
            <w:top w:val="none" w:sz="0" w:space="0" w:color="auto"/>
            <w:left w:val="none" w:sz="0" w:space="0" w:color="auto"/>
            <w:bottom w:val="none" w:sz="0" w:space="0" w:color="auto"/>
            <w:right w:val="none" w:sz="0" w:space="0" w:color="auto"/>
          </w:divBdr>
        </w:div>
        <w:div w:id="494417284">
          <w:marLeft w:val="0"/>
          <w:marRight w:val="0"/>
          <w:marTop w:val="0"/>
          <w:marBottom w:val="0"/>
          <w:divBdr>
            <w:top w:val="none" w:sz="0" w:space="0" w:color="auto"/>
            <w:left w:val="none" w:sz="0" w:space="0" w:color="auto"/>
            <w:bottom w:val="none" w:sz="0" w:space="0" w:color="auto"/>
            <w:right w:val="none" w:sz="0" w:space="0" w:color="auto"/>
          </w:divBdr>
        </w:div>
        <w:div w:id="557519263">
          <w:marLeft w:val="0"/>
          <w:marRight w:val="0"/>
          <w:marTop w:val="0"/>
          <w:marBottom w:val="0"/>
          <w:divBdr>
            <w:top w:val="none" w:sz="0" w:space="0" w:color="auto"/>
            <w:left w:val="none" w:sz="0" w:space="0" w:color="auto"/>
            <w:bottom w:val="none" w:sz="0" w:space="0" w:color="auto"/>
            <w:right w:val="none" w:sz="0" w:space="0" w:color="auto"/>
          </w:divBdr>
        </w:div>
        <w:div w:id="2072652711">
          <w:marLeft w:val="0"/>
          <w:marRight w:val="0"/>
          <w:marTop w:val="0"/>
          <w:marBottom w:val="0"/>
          <w:divBdr>
            <w:top w:val="none" w:sz="0" w:space="0" w:color="auto"/>
            <w:left w:val="none" w:sz="0" w:space="0" w:color="auto"/>
            <w:bottom w:val="none" w:sz="0" w:space="0" w:color="auto"/>
            <w:right w:val="none" w:sz="0" w:space="0" w:color="auto"/>
          </w:divBdr>
        </w:div>
        <w:div w:id="986395219">
          <w:marLeft w:val="0"/>
          <w:marRight w:val="0"/>
          <w:marTop w:val="0"/>
          <w:marBottom w:val="0"/>
          <w:divBdr>
            <w:top w:val="none" w:sz="0" w:space="0" w:color="auto"/>
            <w:left w:val="none" w:sz="0" w:space="0" w:color="auto"/>
            <w:bottom w:val="none" w:sz="0" w:space="0" w:color="auto"/>
            <w:right w:val="none" w:sz="0" w:space="0" w:color="auto"/>
          </w:divBdr>
        </w:div>
        <w:div w:id="763384006">
          <w:marLeft w:val="0"/>
          <w:marRight w:val="0"/>
          <w:marTop w:val="0"/>
          <w:marBottom w:val="0"/>
          <w:divBdr>
            <w:top w:val="none" w:sz="0" w:space="0" w:color="auto"/>
            <w:left w:val="none" w:sz="0" w:space="0" w:color="auto"/>
            <w:bottom w:val="none" w:sz="0" w:space="0" w:color="auto"/>
            <w:right w:val="none" w:sz="0" w:space="0" w:color="auto"/>
          </w:divBdr>
        </w:div>
        <w:div w:id="1424496695">
          <w:marLeft w:val="0"/>
          <w:marRight w:val="0"/>
          <w:marTop w:val="0"/>
          <w:marBottom w:val="0"/>
          <w:divBdr>
            <w:top w:val="none" w:sz="0" w:space="0" w:color="auto"/>
            <w:left w:val="none" w:sz="0" w:space="0" w:color="auto"/>
            <w:bottom w:val="none" w:sz="0" w:space="0" w:color="auto"/>
            <w:right w:val="none" w:sz="0" w:space="0" w:color="auto"/>
          </w:divBdr>
        </w:div>
        <w:div w:id="1942256624">
          <w:marLeft w:val="0"/>
          <w:marRight w:val="0"/>
          <w:marTop w:val="0"/>
          <w:marBottom w:val="0"/>
          <w:divBdr>
            <w:top w:val="none" w:sz="0" w:space="0" w:color="auto"/>
            <w:left w:val="none" w:sz="0" w:space="0" w:color="auto"/>
            <w:bottom w:val="none" w:sz="0" w:space="0" w:color="auto"/>
            <w:right w:val="none" w:sz="0" w:space="0" w:color="auto"/>
          </w:divBdr>
        </w:div>
        <w:div w:id="1338730504">
          <w:marLeft w:val="0"/>
          <w:marRight w:val="0"/>
          <w:marTop w:val="0"/>
          <w:marBottom w:val="0"/>
          <w:divBdr>
            <w:top w:val="none" w:sz="0" w:space="0" w:color="auto"/>
            <w:left w:val="none" w:sz="0" w:space="0" w:color="auto"/>
            <w:bottom w:val="none" w:sz="0" w:space="0" w:color="auto"/>
            <w:right w:val="none" w:sz="0" w:space="0" w:color="auto"/>
          </w:divBdr>
        </w:div>
        <w:div w:id="673722738">
          <w:marLeft w:val="0"/>
          <w:marRight w:val="0"/>
          <w:marTop w:val="0"/>
          <w:marBottom w:val="0"/>
          <w:divBdr>
            <w:top w:val="none" w:sz="0" w:space="0" w:color="auto"/>
            <w:left w:val="none" w:sz="0" w:space="0" w:color="auto"/>
            <w:bottom w:val="none" w:sz="0" w:space="0" w:color="auto"/>
            <w:right w:val="none" w:sz="0" w:space="0" w:color="auto"/>
          </w:divBdr>
        </w:div>
        <w:div w:id="1855221597">
          <w:marLeft w:val="0"/>
          <w:marRight w:val="0"/>
          <w:marTop w:val="0"/>
          <w:marBottom w:val="0"/>
          <w:divBdr>
            <w:top w:val="none" w:sz="0" w:space="0" w:color="auto"/>
            <w:left w:val="none" w:sz="0" w:space="0" w:color="auto"/>
            <w:bottom w:val="none" w:sz="0" w:space="0" w:color="auto"/>
            <w:right w:val="none" w:sz="0" w:space="0" w:color="auto"/>
          </w:divBdr>
        </w:div>
        <w:div w:id="1620523863">
          <w:marLeft w:val="0"/>
          <w:marRight w:val="0"/>
          <w:marTop w:val="0"/>
          <w:marBottom w:val="0"/>
          <w:divBdr>
            <w:top w:val="none" w:sz="0" w:space="0" w:color="auto"/>
            <w:left w:val="none" w:sz="0" w:space="0" w:color="auto"/>
            <w:bottom w:val="none" w:sz="0" w:space="0" w:color="auto"/>
            <w:right w:val="none" w:sz="0" w:space="0" w:color="auto"/>
          </w:divBdr>
        </w:div>
        <w:div w:id="247544294">
          <w:marLeft w:val="0"/>
          <w:marRight w:val="0"/>
          <w:marTop w:val="0"/>
          <w:marBottom w:val="0"/>
          <w:divBdr>
            <w:top w:val="none" w:sz="0" w:space="0" w:color="auto"/>
            <w:left w:val="none" w:sz="0" w:space="0" w:color="auto"/>
            <w:bottom w:val="none" w:sz="0" w:space="0" w:color="auto"/>
            <w:right w:val="none" w:sz="0" w:space="0" w:color="auto"/>
          </w:divBdr>
        </w:div>
        <w:div w:id="1245839503">
          <w:marLeft w:val="0"/>
          <w:marRight w:val="0"/>
          <w:marTop w:val="0"/>
          <w:marBottom w:val="0"/>
          <w:divBdr>
            <w:top w:val="none" w:sz="0" w:space="0" w:color="auto"/>
            <w:left w:val="none" w:sz="0" w:space="0" w:color="auto"/>
            <w:bottom w:val="none" w:sz="0" w:space="0" w:color="auto"/>
            <w:right w:val="none" w:sz="0" w:space="0" w:color="auto"/>
          </w:divBdr>
        </w:div>
        <w:div w:id="2052878705">
          <w:marLeft w:val="0"/>
          <w:marRight w:val="0"/>
          <w:marTop w:val="0"/>
          <w:marBottom w:val="0"/>
          <w:divBdr>
            <w:top w:val="none" w:sz="0" w:space="0" w:color="auto"/>
            <w:left w:val="none" w:sz="0" w:space="0" w:color="auto"/>
            <w:bottom w:val="none" w:sz="0" w:space="0" w:color="auto"/>
            <w:right w:val="none" w:sz="0" w:space="0" w:color="auto"/>
          </w:divBdr>
        </w:div>
        <w:div w:id="461701621">
          <w:marLeft w:val="0"/>
          <w:marRight w:val="0"/>
          <w:marTop w:val="0"/>
          <w:marBottom w:val="0"/>
          <w:divBdr>
            <w:top w:val="none" w:sz="0" w:space="0" w:color="auto"/>
            <w:left w:val="none" w:sz="0" w:space="0" w:color="auto"/>
            <w:bottom w:val="none" w:sz="0" w:space="0" w:color="auto"/>
            <w:right w:val="none" w:sz="0" w:space="0" w:color="auto"/>
          </w:divBdr>
        </w:div>
        <w:div w:id="236863529">
          <w:marLeft w:val="0"/>
          <w:marRight w:val="0"/>
          <w:marTop w:val="0"/>
          <w:marBottom w:val="0"/>
          <w:divBdr>
            <w:top w:val="none" w:sz="0" w:space="0" w:color="auto"/>
            <w:left w:val="none" w:sz="0" w:space="0" w:color="auto"/>
            <w:bottom w:val="none" w:sz="0" w:space="0" w:color="auto"/>
            <w:right w:val="none" w:sz="0" w:space="0" w:color="auto"/>
          </w:divBdr>
        </w:div>
        <w:div w:id="64108954">
          <w:marLeft w:val="0"/>
          <w:marRight w:val="0"/>
          <w:marTop w:val="0"/>
          <w:marBottom w:val="0"/>
          <w:divBdr>
            <w:top w:val="none" w:sz="0" w:space="0" w:color="auto"/>
            <w:left w:val="none" w:sz="0" w:space="0" w:color="auto"/>
            <w:bottom w:val="none" w:sz="0" w:space="0" w:color="auto"/>
            <w:right w:val="none" w:sz="0" w:space="0" w:color="auto"/>
          </w:divBdr>
        </w:div>
        <w:div w:id="1509561820">
          <w:marLeft w:val="0"/>
          <w:marRight w:val="0"/>
          <w:marTop w:val="0"/>
          <w:marBottom w:val="0"/>
          <w:divBdr>
            <w:top w:val="none" w:sz="0" w:space="0" w:color="auto"/>
            <w:left w:val="none" w:sz="0" w:space="0" w:color="auto"/>
            <w:bottom w:val="none" w:sz="0" w:space="0" w:color="auto"/>
            <w:right w:val="none" w:sz="0" w:space="0" w:color="auto"/>
          </w:divBdr>
        </w:div>
        <w:div w:id="503057707">
          <w:marLeft w:val="0"/>
          <w:marRight w:val="0"/>
          <w:marTop w:val="0"/>
          <w:marBottom w:val="0"/>
          <w:divBdr>
            <w:top w:val="none" w:sz="0" w:space="0" w:color="auto"/>
            <w:left w:val="none" w:sz="0" w:space="0" w:color="auto"/>
            <w:bottom w:val="none" w:sz="0" w:space="0" w:color="auto"/>
            <w:right w:val="none" w:sz="0" w:space="0" w:color="auto"/>
          </w:divBdr>
        </w:div>
        <w:div w:id="1201165496">
          <w:marLeft w:val="0"/>
          <w:marRight w:val="0"/>
          <w:marTop w:val="0"/>
          <w:marBottom w:val="0"/>
          <w:divBdr>
            <w:top w:val="none" w:sz="0" w:space="0" w:color="auto"/>
            <w:left w:val="none" w:sz="0" w:space="0" w:color="auto"/>
            <w:bottom w:val="none" w:sz="0" w:space="0" w:color="auto"/>
            <w:right w:val="none" w:sz="0" w:space="0" w:color="auto"/>
          </w:divBdr>
        </w:div>
        <w:div w:id="771630188">
          <w:marLeft w:val="0"/>
          <w:marRight w:val="0"/>
          <w:marTop w:val="0"/>
          <w:marBottom w:val="0"/>
          <w:divBdr>
            <w:top w:val="none" w:sz="0" w:space="0" w:color="auto"/>
            <w:left w:val="none" w:sz="0" w:space="0" w:color="auto"/>
            <w:bottom w:val="none" w:sz="0" w:space="0" w:color="auto"/>
            <w:right w:val="none" w:sz="0" w:space="0" w:color="auto"/>
          </w:divBdr>
        </w:div>
        <w:div w:id="1220240382">
          <w:marLeft w:val="0"/>
          <w:marRight w:val="0"/>
          <w:marTop w:val="0"/>
          <w:marBottom w:val="0"/>
          <w:divBdr>
            <w:top w:val="none" w:sz="0" w:space="0" w:color="auto"/>
            <w:left w:val="none" w:sz="0" w:space="0" w:color="auto"/>
            <w:bottom w:val="none" w:sz="0" w:space="0" w:color="auto"/>
            <w:right w:val="none" w:sz="0" w:space="0" w:color="auto"/>
          </w:divBdr>
        </w:div>
        <w:div w:id="698049959">
          <w:marLeft w:val="0"/>
          <w:marRight w:val="0"/>
          <w:marTop w:val="0"/>
          <w:marBottom w:val="0"/>
          <w:divBdr>
            <w:top w:val="none" w:sz="0" w:space="0" w:color="auto"/>
            <w:left w:val="none" w:sz="0" w:space="0" w:color="auto"/>
            <w:bottom w:val="none" w:sz="0" w:space="0" w:color="auto"/>
            <w:right w:val="none" w:sz="0" w:space="0" w:color="auto"/>
          </w:divBdr>
        </w:div>
        <w:div w:id="1329744998">
          <w:marLeft w:val="0"/>
          <w:marRight w:val="0"/>
          <w:marTop w:val="0"/>
          <w:marBottom w:val="0"/>
          <w:divBdr>
            <w:top w:val="none" w:sz="0" w:space="0" w:color="auto"/>
            <w:left w:val="none" w:sz="0" w:space="0" w:color="auto"/>
            <w:bottom w:val="none" w:sz="0" w:space="0" w:color="auto"/>
            <w:right w:val="none" w:sz="0" w:space="0" w:color="auto"/>
          </w:divBdr>
        </w:div>
        <w:div w:id="2090152672">
          <w:marLeft w:val="0"/>
          <w:marRight w:val="0"/>
          <w:marTop w:val="0"/>
          <w:marBottom w:val="0"/>
          <w:divBdr>
            <w:top w:val="none" w:sz="0" w:space="0" w:color="auto"/>
            <w:left w:val="none" w:sz="0" w:space="0" w:color="auto"/>
            <w:bottom w:val="none" w:sz="0" w:space="0" w:color="auto"/>
            <w:right w:val="none" w:sz="0" w:space="0" w:color="auto"/>
          </w:divBdr>
        </w:div>
        <w:div w:id="1420906136">
          <w:marLeft w:val="0"/>
          <w:marRight w:val="0"/>
          <w:marTop w:val="0"/>
          <w:marBottom w:val="0"/>
          <w:divBdr>
            <w:top w:val="none" w:sz="0" w:space="0" w:color="auto"/>
            <w:left w:val="none" w:sz="0" w:space="0" w:color="auto"/>
            <w:bottom w:val="none" w:sz="0" w:space="0" w:color="auto"/>
            <w:right w:val="none" w:sz="0" w:space="0" w:color="auto"/>
          </w:divBdr>
        </w:div>
        <w:div w:id="1329669226">
          <w:marLeft w:val="0"/>
          <w:marRight w:val="0"/>
          <w:marTop w:val="0"/>
          <w:marBottom w:val="0"/>
          <w:divBdr>
            <w:top w:val="none" w:sz="0" w:space="0" w:color="auto"/>
            <w:left w:val="none" w:sz="0" w:space="0" w:color="auto"/>
            <w:bottom w:val="none" w:sz="0" w:space="0" w:color="auto"/>
            <w:right w:val="none" w:sz="0" w:space="0" w:color="auto"/>
          </w:divBdr>
        </w:div>
        <w:div w:id="290017113">
          <w:marLeft w:val="0"/>
          <w:marRight w:val="0"/>
          <w:marTop w:val="0"/>
          <w:marBottom w:val="0"/>
          <w:divBdr>
            <w:top w:val="none" w:sz="0" w:space="0" w:color="auto"/>
            <w:left w:val="none" w:sz="0" w:space="0" w:color="auto"/>
            <w:bottom w:val="none" w:sz="0" w:space="0" w:color="auto"/>
            <w:right w:val="none" w:sz="0" w:space="0" w:color="auto"/>
          </w:divBdr>
        </w:div>
        <w:div w:id="872771336">
          <w:marLeft w:val="0"/>
          <w:marRight w:val="0"/>
          <w:marTop w:val="0"/>
          <w:marBottom w:val="0"/>
          <w:divBdr>
            <w:top w:val="none" w:sz="0" w:space="0" w:color="auto"/>
            <w:left w:val="none" w:sz="0" w:space="0" w:color="auto"/>
            <w:bottom w:val="none" w:sz="0" w:space="0" w:color="auto"/>
            <w:right w:val="none" w:sz="0" w:space="0" w:color="auto"/>
          </w:divBdr>
        </w:div>
        <w:div w:id="576549957">
          <w:marLeft w:val="0"/>
          <w:marRight w:val="0"/>
          <w:marTop w:val="0"/>
          <w:marBottom w:val="0"/>
          <w:divBdr>
            <w:top w:val="none" w:sz="0" w:space="0" w:color="auto"/>
            <w:left w:val="none" w:sz="0" w:space="0" w:color="auto"/>
            <w:bottom w:val="none" w:sz="0" w:space="0" w:color="auto"/>
            <w:right w:val="none" w:sz="0" w:space="0" w:color="auto"/>
          </w:divBdr>
        </w:div>
        <w:div w:id="409935773">
          <w:marLeft w:val="0"/>
          <w:marRight w:val="0"/>
          <w:marTop w:val="0"/>
          <w:marBottom w:val="0"/>
          <w:divBdr>
            <w:top w:val="none" w:sz="0" w:space="0" w:color="auto"/>
            <w:left w:val="none" w:sz="0" w:space="0" w:color="auto"/>
            <w:bottom w:val="none" w:sz="0" w:space="0" w:color="auto"/>
            <w:right w:val="none" w:sz="0" w:space="0" w:color="auto"/>
          </w:divBdr>
        </w:div>
        <w:div w:id="1581909802">
          <w:marLeft w:val="0"/>
          <w:marRight w:val="0"/>
          <w:marTop w:val="0"/>
          <w:marBottom w:val="0"/>
          <w:divBdr>
            <w:top w:val="none" w:sz="0" w:space="0" w:color="auto"/>
            <w:left w:val="none" w:sz="0" w:space="0" w:color="auto"/>
            <w:bottom w:val="none" w:sz="0" w:space="0" w:color="auto"/>
            <w:right w:val="none" w:sz="0" w:space="0" w:color="auto"/>
          </w:divBdr>
        </w:div>
        <w:div w:id="1801068996">
          <w:marLeft w:val="0"/>
          <w:marRight w:val="0"/>
          <w:marTop w:val="0"/>
          <w:marBottom w:val="0"/>
          <w:divBdr>
            <w:top w:val="none" w:sz="0" w:space="0" w:color="auto"/>
            <w:left w:val="none" w:sz="0" w:space="0" w:color="auto"/>
            <w:bottom w:val="none" w:sz="0" w:space="0" w:color="auto"/>
            <w:right w:val="none" w:sz="0" w:space="0" w:color="auto"/>
          </w:divBdr>
        </w:div>
        <w:div w:id="1804544829">
          <w:marLeft w:val="0"/>
          <w:marRight w:val="0"/>
          <w:marTop w:val="0"/>
          <w:marBottom w:val="0"/>
          <w:divBdr>
            <w:top w:val="none" w:sz="0" w:space="0" w:color="auto"/>
            <w:left w:val="none" w:sz="0" w:space="0" w:color="auto"/>
            <w:bottom w:val="none" w:sz="0" w:space="0" w:color="auto"/>
            <w:right w:val="none" w:sz="0" w:space="0" w:color="auto"/>
          </w:divBdr>
        </w:div>
        <w:div w:id="1398934345">
          <w:marLeft w:val="0"/>
          <w:marRight w:val="0"/>
          <w:marTop w:val="0"/>
          <w:marBottom w:val="0"/>
          <w:divBdr>
            <w:top w:val="none" w:sz="0" w:space="0" w:color="auto"/>
            <w:left w:val="none" w:sz="0" w:space="0" w:color="auto"/>
            <w:bottom w:val="none" w:sz="0" w:space="0" w:color="auto"/>
            <w:right w:val="none" w:sz="0" w:space="0" w:color="auto"/>
          </w:divBdr>
        </w:div>
        <w:div w:id="125006094">
          <w:marLeft w:val="0"/>
          <w:marRight w:val="0"/>
          <w:marTop w:val="0"/>
          <w:marBottom w:val="0"/>
          <w:divBdr>
            <w:top w:val="none" w:sz="0" w:space="0" w:color="auto"/>
            <w:left w:val="none" w:sz="0" w:space="0" w:color="auto"/>
            <w:bottom w:val="none" w:sz="0" w:space="0" w:color="auto"/>
            <w:right w:val="none" w:sz="0" w:space="0" w:color="auto"/>
          </w:divBdr>
        </w:div>
        <w:div w:id="1574192767">
          <w:marLeft w:val="0"/>
          <w:marRight w:val="0"/>
          <w:marTop w:val="0"/>
          <w:marBottom w:val="0"/>
          <w:divBdr>
            <w:top w:val="none" w:sz="0" w:space="0" w:color="auto"/>
            <w:left w:val="none" w:sz="0" w:space="0" w:color="auto"/>
            <w:bottom w:val="none" w:sz="0" w:space="0" w:color="auto"/>
            <w:right w:val="none" w:sz="0" w:space="0" w:color="auto"/>
          </w:divBdr>
        </w:div>
        <w:div w:id="515845638">
          <w:marLeft w:val="0"/>
          <w:marRight w:val="0"/>
          <w:marTop w:val="0"/>
          <w:marBottom w:val="0"/>
          <w:divBdr>
            <w:top w:val="none" w:sz="0" w:space="0" w:color="auto"/>
            <w:left w:val="none" w:sz="0" w:space="0" w:color="auto"/>
            <w:bottom w:val="none" w:sz="0" w:space="0" w:color="auto"/>
            <w:right w:val="none" w:sz="0" w:space="0" w:color="auto"/>
          </w:divBdr>
        </w:div>
        <w:div w:id="731541384">
          <w:marLeft w:val="0"/>
          <w:marRight w:val="0"/>
          <w:marTop w:val="0"/>
          <w:marBottom w:val="0"/>
          <w:divBdr>
            <w:top w:val="none" w:sz="0" w:space="0" w:color="auto"/>
            <w:left w:val="none" w:sz="0" w:space="0" w:color="auto"/>
            <w:bottom w:val="none" w:sz="0" w:space="0" w:color="auto"/>
            <w:right w:val="none" w:sz="0" w:space="0" w:color="auto"/>
          </w:divBdr>
        </w:div>
        <w:div w:id="1826699706">
          <w:marLeft w:val="0"/>
          <w:marRight w:val="0"/>
          <w:marTop w:val="0"/>
          <w:marBottom w:val="0"/>
          <w:divBdr>
            <w:top w:val="none" w:sz="0" w:space="0" w:color="auto"/>
            <w:left w:val="none" w:sz="0" w:space="0" w:color="auto"/>
            <w:bottom w:val="none" w:sz="0" w:space="0" w:color="auto"/>
            <w:right w:val="none" w:sz="0" w:space="0" w:color="auto"/>
          </w:divBdr>
        </w:div>
        <w:div w:id="547886090">
          <w:marLeft w:val="0"/>
          <w:marRight w:val="0"/>
          <w:marTop w:val="0"/>
          <w:marBottom w:val="0"/>
          <w:divBdr>
            <w:top w:val="none" w:sz="0" w:space="0" w:color="auto"/>
            <w:left w:val="none" w:sz="0" w:space="0" w:color="auto"/>
            <w:bottom w:val="none" w:sz="0" w:space="0" w:color="auto"/>
            <w:right w:val="none" w:sz="0" w:space="0" w:color="auto"/>
          </w:divBdr>
        </w:div>
        <w:div w:id="1217354624">
          <w:marLeft w:val="0"/>
          <w:marRight w:val="0"/>
          <w:marTop w:val="0"/>
          <w:marBottom w:val="0"/>
          <w:divBdr>
            <w:top w:val="none" w:sz="0" w:space="0" w:color="auto"/>
            <w:left w:val="none" w:sz="0" w:space="0" w:color="auto"/>
            <w:bottom w:val="none" w:sz="0" w:space="0" w:color="auto"/>
            <w:right w:val="none" w:sz="0" w:space="0" w:color="auto"/>
          </w:divBdr>
        </w:div>
        <w:div w:id="1477995567">
          <w:marLeft w:val="0"/>
          <w:marRight w:val="0"/>
          <w:marTop w:val="0"/>
          <w:marBottom w:val="0"/>
          <w:divBdr>
            <w:top w:val="none" w:sz="0" w:space="0" w:color="auto"/>
            <w:left w:val="none" w:sz="0" w:space="0" w:color="auto"/>
            <w:bottom w:val="none" w:sz="0" w:space="0" w:color="auto"/>
            <w:right w:val="none" w:sz="0" w:space="0" w:color="auto"/>
          </w:divBdr>
        </w:div>
        <w:div w:id="2068528803">
          <w:marLeft w:val="0"/>
          <w:marRight w:val="0"/>
          <w:marTop w:val="0"/>
          <w:marBottom w:val="0"/>
          <w:divBdr>
            <w:top w:val="none" w:sz="0" w:space="0" w:color="auto"/>
            <w:left w:val="none" w:sz="0" w:space="0" w:color="auto"/>
            <w:bottom w:val="none" w:sz="0" w:space="0" w:color="auto"/>
            <w:right w:val="none" w:sz="0" w:space="0" w:color="auto"/>
          </w:divBdr>
        </w:div>
        <w:div w:id="423042014">
          <w:marLeft w:val="0"/>
          <w:marRight w:val="0"/>
          <w:marTop w:val="0"/>
          <w:marBottom w:val="0"/>
          <w:divBdr>
            <w:top w:val="none" w:sz="0" w:space="0" w:color="auto"/>
            <w:left w:val="none" w:sz="0" w:space="0" w:color="auto"/>
            <w:bottom w:val="none" w:sz="0" w:space="0" w:color="auto"/>
            <w:right w:val="none" w:sz="0" w:space="0" w:color="auto"/>
          </w:divBdr>
        </w:div>
        <w:div w:id="356078197">
          <w:marLeft w:val="0"/>
          <w:marRight w:val="0"/>
          <w:marTop w:val="0"/>
          <w:marBottom w:val="0"/>
          <w:divBdr>
            <w:top w:val="none" w:sz="0" w:space="0" w:color="auto"/>
            <w:left w:val="none" w:sz="0" w:space="0" w:color="auto"/>
            <w:bottom w:val="none" w:sz="0" w:space="0" w:color="auto"/>
            <w:right w:val="none" w:sz="0" w:space="0" w:color="auto"/>
          </w:divBdr>
        </w:div>
        <w:div w:id="30304498">
          <w:marLeft w:val="0"/>
          <w:marRight w:val="0"/>
          <w:marTop w:val="0"/>
          <w:marBottom w:val="0"/>
          <w:divBdr>
            <w:top w:val="none" w:sz="0" w:space="0" w:color="auto"/>
            <w:left w:val="none" w:sz="0" w:space="0" w:color="auto"/>
            <w:bottom w:val="none" w:sz="0" w:space="0" w:color="auto"/>
            <w:right w:val="none" w:sz="0" w:space="0" w:color="auto"/>
          </w:divBdr>
        </w:div>
        <w:div w:id="969440528">
          <w:marLeft w:val="0"/>
          <w:marRight w:val="0"/>
          <w:marTop w:val="0"/>
          <w:marBottom w:val="0"/>
          <w:divBdr>
            <w:top w:val="none" w:sz="0" w:space="0" w:color="auto"/>
            <w:left w:val="none" w:sz="0" w:space="0" w:color="auto"/>
            <w:bottom w:val="none" w:sz="0" w:space="0" w:color="auto"/>
            <w:right w:val="none" w:sz="0" w:space="0" w:color="auto"/>
          </w:divBdr>
        </w:div>
        <w:div w:id="1922635585">
          <w:marLeft w:val="0"/>
          <w:marRight w:val="0"/>
          <w:marTop w:val="0"/>
          <w:marBottom w:val="0"/>
          <w:divBdr>
            <w:top w:val="none" w:sz="0" w:space="0" w:color="auto"/>
            <w:left w:val="none" w:sz="0" w:space="0" w:color="auto"/>
            <w:bottom w:val="none" w:sz="0" w:space="0" w:color="auto"/>
            <w:right w:val="none" w:sz="0" w:space="0" w:color="auto"/>
          </w:divBdr>
        </w:div>
        <w:div w:id="554439719">
          <w:marLeft w:val="0"/>
          <w:marRight w:val="0"/>
          <w:marTop w:val="0"/>
          <w:marBottom w:val="0"/>
          <w:divBdr>
            <w:top w:val="none" w:sz="0" w:space="0" w:color="auto"/>
            <w:left w:val="none" w:sz="0" w:space="0" w:color="auto"/>
            <w:bottom w:val="none" w:sz="0" w:space="0" w:color="auto"/>
            <w:right w:val="none" w:sz="0" w:space="0" w:color="auto"/>
          </w:divBdr>
        </w:div>
        <w:div w:id="964114767">
          <w:marLeft w:val="0"/>
          <w:marRight w:val="0"/>
          <w:marTop w:val="0"/>
          <w:marBottom w:val="0"/>
          <w:divBdr>
            <w:top w:val="none" w:sz="0" w:space="0" w:color="auto"/>
            <w:left w:val="none" w:sz="0" w:space="0" w:color="auto"/>
            <w:bottom w:val="none" w:sz="0" w:space="0" w:color="auto"/>
            <w:right w:val="none" w:sz="0" w:space="0" w:color="auto"/>
          </w:divBdr>
        </w:div>
        <w:div w:id="337663668">
          <w:marLeft w:val="0"/>
          <w:marRight w:val="0"/>
          <w:marTop w:val="0"/>
          <w:marBottom w:val="0"/>
          <w:divBdr>
            <w:top w:val="none" w:sz="0" w:space="0" w:color="auto"/>
            <w:left w:val="none" w:sz="0" w:space="0" w:color="auto"/>
            <w:bottom w:val="none" w:sz="0" w:space="0" w:color="auto"/>
            <w:right w:val="none" w:sz="0" w:space="0" w:color="auto"/>
          </w:divBdr>
        </w:div>
        <w:div w:id="1497455912">
          <w:marLeft w:val="0"/>
          <w:marRight w:val="0"/>
          <w:marTop w:val="0"/>
          <w:marBottom w:val="0"/>
          <w:divBdr>
            <w:top w:val="none" w:sz="0" w:space="0" w:color="auto"/>
            <w:left w:val="none" w:sz="0" w:space="0" w:color="auto"/>
            <w:bottom w:val="none" w:sz="0" w:space="0" w:color="auto"/>
            <w:right w:val="none" w:sz="0" w:space="0" w:color="auto"/>
          </w:divBdr>
        </w:div>
        <w:div w:id="1712028761">
          <w:marLeft w:val="0"/>
          <w:marRight w:val="0"/>
          <w:marTop w:val="0"/>
          <w:marBottom w:val="0"/>
          <w:divBdr>
            <w:top w:val="none" w:sz="0" w:space="0" w:color="auto"/>
            <w:left w:val="none" w:sz="0" w:space="0" w:color="auto"/>
            <w:bottom w:val="none" w:sz="0" w:space="0" w:color="auto"/>
            <w:right w:val="none" w:sz="0" w:space="0" w:color="auto"/>
          </w:divBdr>
        </w:div>
        <w:div w:id="498470219">
          <w:marLeft w:val="0"/>
          <w:marRight w:val="0"/>
          <w:marTop w:val="0"/>
          <w:marBottom w:val="0"/>
          <w:divBdr>
            <w:top w:val="none" w:sz="0" w:space="0" w:color="auto"/>
            <w:left w:val="none" w:sz="0" w:space="0" w:color="auto"/>
            <w:bottom w:val="none" w:sz="0" w:space="0" w:color="auto"/>
            <w:right w:val="none" w:sz="0" w:space="0" w:color="auto"/>
          </w:divBdr>
        </w:div>
        <w:div w:id="255209840">
          <w:marLeft w:val="0"/>
          <w:marRight w:val="0"/>
          <w:marTop w:val="0"/>
          <w:marBottom w:val="0"/>
          <w:divBdr>
            <w:top w:val="none" w:sz="0" w:space="0" w:color="auto"/>
            <w:left w:val="none" w:sz="0" w:space="0" w:color="auto"/>
            <w:bottom w:val="none" w:sz="0" w:space="0" w:color="auto"/>
            <w:right w:val="none" w:sz="0" w:space="0" w:color="auto"/>
          </w:divBdr>
        </w:div>
        <w:div w:id="907685803">
          <w:marLeft w:val="0"/>
          <w:marRight w:val="0"/>
          <w:marTop w:val="0"/>
          <w:marBottom w:val="0"/>
          <w:divBdr>
            <w:top w:val="none" w:sz="0" w:space="0" w:color="auto"/>
            <w:left w:val="none" w:sz="0" w:space="0" w:color="auto"/>
            <w:bottom w:val="none" w:sz="0" w:space="0" w:color="auto"/>
            <w:right w:val="none" w:sz="0" w:space="0" w:color="auto"/>
          </w:divBdr>
        </w:div>
        <w:div w:id="1423258664">
          <w:marLeft w:val="0"/>
          <w:marRight w:val="0"/>
          <w:marTop w:val="0"/>
          <w:marBottom w:val="0"/>
          <w:divBdr>
            <w:top w:val="none" w:sz="0" w:space="0" w:color="auto"/>
            <w:left w:val="none" w:sz="0" w:space="0" w:color="auto"/>
            <w:bottom w:val="none" w:sz="0" w:space="0" w:color="auto"/>
            <w:right w:val="none" w:sz="0" w:space="0" w:color="auto"/>
          </w:divBdr>
        </w:div>
        <w:div w:id="1970747907">
          <w:marLeft w:val="0"/>
          <w:marRight w:val="0"/>
          <w:marTop w:val="0"/>
          <w:marBottom w:val="0"/>
          <w:divBdr>
            <w:top w:val="none" w:sz="0" w:space="0" w:color="auto"/>
            <w:left w:val="none" w:sz="0" w:space="0" w:color="auto"/>
            <w:bottom w:val="none" w:sz="0" w:space="0" w:color="auto"/>
            <w:right w:val="none" w:sz="0" w:space="0" w:color="auto"/>
          </w:divBdr>
        </w:div>
        <w:div w:id="271478136">
          <w:marLeft w:val="0"/>
          <w:marRight w:val="0"/>
          <w:marTop w:val="0"/>
          <w:marBottom w:val="0"/>
          <w:divBdr>
            <w:top w:val="none" w:sz="0" w:space="0" w:color="auto"/>
            <w:left w:val="none" w:sz="0" w:space="0" w:color="auto"/>
            <w:bottom w:val="none" w:sz="0" w:space="0" w:color="auto"/>
            <w:right w:val="none" w:sz="0" w:space="0" w:color="auto"/>
          </w:divBdr>
        </w:div>
        <w:div w:id="762796109">
          <w:marLeft w:val="0"/>
          <w:marRight w:val="0"/>
          <w:marTop w:val="0"/>
          <w:marBottom w:val="0"/>
          <w:divBdr>
            <w:top w:val="none" w:sz="0" w:space="0" w:color="auto"/>
            <w:left w:val="none" w:sz="0" w:space="0" w:color="auto"/>
            <w:bottom w:val="none" w:sz="0" w:space="0" w:color="auto"/>
            <w:right w:val="none" w:sz="0" w:space="0" w:color="auto"/>
          </w:divBdr>
        </w:div>
        <w:div w:id="514462036">
          <w:marLeft w:val="0"/>
          <w:marRight w:val="0"/>
          <w:marTop w:val="0"/>
          <w:marBottom w:val="0"/>
          <w:divBdr>
            <w:top w:val="none" w:sz="0" w:space="0" w:color="auto"/>
            <w:left w:val="none" w:sz="0" w:space="0" w:color="auto"/>
            <w:bottom w:val="none" w:sz="0" w:space="0" w:color="auto"/>
            <w:right w:val="none" w:sz="0" w:space="0" w:color="auto"/>
          </w:divBdr>
        </w:div>
        <w:div w:id="1462110165">
          <w:marLeft w:val="0"/>
          <w:marRight w:val="0"/>
          <w:marTop w:val="0"/>
          <w:marBottom w:val="0"/>
          <w:divBdr>
            <w:top w:val="none" w:sz="0" w:space="0" w:color="auto"/>
            <w:left w:val="none" w:sz="0" w:space="0" w:color="auto"/>
            <w:bottom w:val="none" w:sz="0" w:space="0" w:color="auto"/>
            <w:right w:val="none" w:sz="0" w:space="0" w:color="auto"/>
          </w:divBdr>
        </w:div>
        <w:div w:id="108621608">
          <w:marLeft w:val="0"/>
          <w:marRight w:val="0"/>
          <w:marTop w:val="0"/>
          <w:marBottom w:val="0"/>
          <w:divBdr>
            <w:top w:val="none" w:sz="0" w:space="0" w:color="auto"/>
            <w:left w:val="none" w:sz="0" w:space="0" w:color="auto"/>
            <w:bottom w:val="none" w:sz="0" w:space="0" w:color="auto"/>
            <w:right w:val="none" w:sz="0" w:space="0" w:color="auto"/>
          </w:divBdr>
        </w:div>
        <w:div w:id="2122874328">
          <w:marLeft w:val="0"/>
          <w:marRight w:val="0"/>
          <w:marTop w:val="0"/>
          <w:marBottom w:val="0"/>
          <w:divBdr>
            <w:top w:val="none" w:sz="0" w:space="0" w:color="auto"/>
            <w:left w:val="none" w:sz="0" w:space="0" w:color="auto"/>
            <w:bottom w:val="none" w:sz="0" w:space="0" w:color="auto"/>
            <w:right w:val="none" w:sz="0" w:space="0" w:color="auto"/>
          </w:divBdr>
        </w:div>
        <w:div w:id="1889369869">
          <w:marLeft w:val="0"/>
          <w:marRight w:val="0"/>
          <w:marTop w:val="0"/>
          <w:marBottom w:val="0"/>
          <w:divBdr>
            <w:top w:val="none" w:sz="0" w:space="0" w:color="auto"/>
            <w:left w:val="none" w:sz="0" w:space="0" w:color="auto"/>
            <w:bottom w:val="none" w:sz="0" w:space="0" w:color="auto"/>
            <w:right w:val="none" w:sz="0" w:space="0" w:color="auto"/>
          </w:divBdr>
        </w:div>
        <w:div w:id="946350327">
          <w:marLeft w:val="0"/>
          <w:marRight w:val="0"/>
          <w:marTop w:val="0"/>
          <w:marBottom w:val="0"/>
          <w:divBdr>
            <w:top w:val="none" w:sz="0" w:space="0" w:color="auto"/>
            <w:left w:val="none" w:sz="0" w:space="0" w:color="auto"/>
            <w:bottom w:val="none" w:sz="0" w:space="0" w:color="auto"/>
            <w:right w:val="none" w:sz="0" w:space="0" w:color="auto"/>
          </w:divBdr>
        </w:div>
        <w:div w:id="375590452">
          <w:marLeft w:val="0"/>
          <w:marRight w:val="0"/>
          <w:marTop w:val="0"/>
          <w:marBottom w:val="0"/>
          <w:divBdr>
            <w:top w:val="none" w:sz="0" w:space="0" w:color="auto"/>
            <w:left w:val="none" w:sz="0" w:space="0" w:color="auto"/>
            <w:bottom w:val="none" w:sz="0" w:space="0" w:color="auto"/>
            <w:right w:val="none" w:sz="0" w:space="0" w:color="auto"/>
          </w:divBdr>
        </w:div>
        <w:div w:id="1652715512">
          <w:marLeft w:val="0"/>
          <w:marRight w:val="0"/>
          <w:marTop w:val="0"/>
          <w:marBottom w:val="0"/>
          <w:divBdr>
            <w:top w:val="none" w:sz="0" w:space="0" w:color="auto"/>
            <w:left w:val="none" w:sz="0" w:space="0" w:color="auto"/>
            <w:bottom w:val="none" w:sz="0" w:space="0" w:color="auto"/>
            <w:right w:val="none" w:sz="0" w:space="0" w:color="auto"/>
          </w:divBdr>
        </w:div>
        <w:div w:id="776876494">
          <w:marLeft w:val="0"/>
          <w:marRight w:val="0"/>
          <w:marTop w:val="0"/>
          <w:marBottom w:val="0"/>
          <w:divBdr>
            <w:top w:val="none" w:sz="0" w:space="0" w:color="auto"/>
            <w:left w:val="none" w:sz="0" w:space="0" w:color="auto"/>
            <w:bottom w:val="none" w:sz="0" w:space="0" w:color="auto"/>
            <w:right w:val="none" w:sz="0" w:space="0" w:color="auto"/>
          </w:divBdr>
        </w:div>
      </w:divsChild>
    </w:div>
    <w:div w:id="872572949">
      <w:bodyDiv w:val="1"/>
      <w:marLeft w:val="0"/>
      <w:marRight w:val="0"/>
      <w:marTop w:val="0"/>
      <w:marBottom w:val="0"/>
      <w:divBdr>
        <w:top w:val="none" w:sz="0" w:space="0" w:color="auto"/>
        <w:left w:val="none" w:sz="0" w:space="0" w:color="auto"/>
        <w:bottom w:val="none" w:sz="0" w:space="0" w:color="auto"/>
        <w:right w:val="none" w:sz="0" w:space="0" w:color="auto"/>
      </w:divBdr>
    </w:div>
    <w:div w:id="886382581">
      <w:bodyDiv w:val="1"/>
      <w:marLeft w:val="0"/>
      <w:marRight w:val="0"/>
      <w:marTop w:val="0"/>
      <w:marBottom w:val="0"/>
      <w:divBdr>
        <w:top w:val="none" w:sz="0" w:space="0" w:color="auto"/>
        <w:left w:val="none" w:sz="0" w:space="0" w:color="auto"/>
        <w:bottom w:val="none" w:sz="0" w:space="0" w:color="auto"/>
        <w:right w:val="none" w:sz="0" w:space="0" w:color="auto"/>
      </w:divBdr>
    </w:div>
    <w:div w:id="940181356">
      <w:bodyDiv w:val="1"/>
      <w:marLeft w:val="0"/>
      <w:marRight w:val="0"/>
      <w:marTop w:val="0"/>
      <w:marBottom w:val="0"/>
      <w:divBdr>
        <w:top w:val="none" w:sz="0" w:space="0" w:color="auto"/>
        <w:left w:val="none" w:sz="0" w:space="0" w:color="auto"/>
        <w:bottom w:val="none" w:sz="0" w:space="0" w:color="auto"/>
        <w:right w:val="none" w:sz="0" w:space="0" w:color="auto"/>
      </w:divBdr>
      <w:divsChild>
        <w:div w:id="711465383">
          <w:marLeft w:val="0"/>
          <w:marRight w:val="0"/>
          <w:marTop w:val="0"/>
          <w:marBottom w:val="0"/>
          <w:divBdr>
            <w:top w:val="none" w:sz="0" w:space="0" w:color="auto"/>
            <w:left w:val="none" w:sz="0" w:space="0" w:color="auto"/>
            <w:bottom w:val="none" w:sz="0" w:space="0" w:color="auto"/>
            <w:right w:val="none" w:sz="0" w:space="0" w:color="auto"/>
          </w:divBdr>
        </w:div>
        <w:div w:id="592326467">
          <w:marLeft w:val="0"/>
          <w:marRight w:val="0"/>
          <w:marTop w:val="0"/>
          <w:marBottom w:val="0"/>
          <w:divBdr>
            <w:top w:val="none" w:sz="0" w:space="0" w:color="auto"/>
            <w:left w:val="none" w:sz="0" w:space="0" w:color="auto"/>
            <w:bottom w:val="none" w:sz="0" w:space="0" w:color="auto"/>
            <w:right w:val="none" w:sz="0" w:space="0" w:color="auto"/>
          </w:divBdr>
        </w:div>
        <w:div w:id="650445717">
          <w:marLeft w:val="0"/>
          <w:marRight w:val="0"/>
          <w:marTop w:val="0"/>
          <w:marBottom w:val="0"/>
          <w:divBdr>
            <w:top w:val="none" w:sz="0" w:space="0" w:color="auto"/>
            <w:left w:val="none" w:sz="0" w:space="0" w:color="auto"/>
            <w:bottom w:val="none" w:sz="0" w:space="0" w:color="auto"/>
            <w:right w:val="none" w:sz="0" w:space="0" w:color="auto"/>
          </w:divBdr>
        </w:div>
        <w:div w:id="1694182268">
          <w:marLeft w:val="0"/>
          <w:marRight w:val="0"/>
          <w:marTop w:val="0"/>
          <w:marBottom w:val="0"/>
          <w:divBdr>
            <w:top w:val="none" w:sz="0" w:space="0" w:color="auto"/>
            <w:left w:val="none" w:sz="0" w:space="0" w:color="auto"/>
            <w:bottom w:val="none" w:sz="0" w:space="0" w:color="auto"/>
            <w:right w:val="none" w:sz="0" w:space="0" w:color="auto"/>
          </w:divBdr>
        </w:div>
        <w:div w:id="1128205195">
          <w:marLeft w:val="0"/>
          <w:marRight w:val="0"/>
          <w:marTop w:val="0"/>
          <w:marBottom w:val="0"/>
          <w:divBdr>
            <w:top w:val="none" w:sz="0" w:space="0" w:color="auto"/>
            <w:left w:val="none" w:sz="0" w:space="0" w:color="auto"/>
            <w:bottom w:val="none" w:sz="0" w:space="0" w:color="auto"/>
            <w:right w:val="none" w:sz="0" w:space="0" w:color="auto"/>
          </w:divBdr>
        </w:div>
        <w:div w:id="1504397316">
          <w:marLeft w:val="0"/>
          <w:marRight w:val="0"/>
          <w:marTop w:val="0"/>
          <w:marBottom w:val="0"/>
          <w:divBdr>
            <w:top w:val="none" w:sz="0" w:space="0" w:color="auto"/>
            <w:left w:val="none" w:sz="0" w:space="0" w:color="auto"/>
            <w:bottom w:val="none" w:sz="0" w:space="0" w:color="auto"/>
            <w:right w:val="none" w:sz="0" w:space="0" w:color="auto"/>
          </w:divBdr>
        </w:div>
        <w:div w:id="1741949525">
          <w:marLeft w:val="0"/>
          <w:marRight w:val="0"/>
          <w:marTop w:val="0"/>
          <w:marBottom w:val="0"/>
          <w:divBdr>
            <w:top w:val="none" w:sz="0" w:space="0" w:color="auto"/>
            <w:left w:val="none" w:sz="0" w:space="0" w:color="auto"/>
            <w:bottom w:val="none" w:sz="0" w:space="0" w:color="auto"/>
            <w:right w:val="none" w:sz="0" w:space="0" w:color="auto"/>
          </w:divBdr>
        </w:div>
        <w:div w:id="1792089323">
          <w:marLeft w:val="0"/>
          <w:marRight w:val="0"/>
          <w:marTop w:val="0"/>
          <w:marBottom w:val="0"/>
          <w:divBdr>
            <w:top w:val="none" w:sz="0" w:space="0" w:color="auto"/>
            <w:left w:val="none" w:sz="0" w:space="0" w:color="auto"/>
            <w:bottom w:val="none" w:sz="0" w:space="0" w:color="auto"/>
            <w:right w:val="none" w:sz="0" w:space="0" w:color="auto"/>
          </w:divBdr>
        </w:div>
        <w:div w:id="1909730136">
          <w:marLeft w:val="0"/>
          <w:marRight w:val="0"/>
          <w:marTop w:val="0"/>
          <w:marBottom w:val="0"/>
          <w:divBdr>
            <w:top w:val="none" w:sz="0" w:space="0" w:color="auto"/>
            <w:left w:val="none" w:sz="0" w:space="0" w:color="auto"/>
            <w:bottom w:val="none" w:sz="0" w:space="0" w:color="auto"/>
            <w:right w:val="none" w:sz="0" w:space="0" w:color="auto"/>
          </w:divBdr>
        </w:div>
        <w:div w:id="1405369335">
          <w:marLeft w:val="0"/>
          <w:marRight w:val="0"/>
          <w:marTop w:val="0"/>
          <w:marBottom w:val="0"/>
          <w:divBdr>
            <w:top w:val="none" w:sz="0" w:space="0" w:color="auto"/>
            <w:left w:val="none" w:sz="0" w:space="0" w:color="auto"/>
            <w:bottom w:val="none" w:sz="0" w:space="0" w:color="auto"/>
            <w:right w:val="none" w:sz="0" w:space="0" w:color="auto"/>
          </w:divBdr>
        </w:div>
        <w:div w:id="170994098">
          <w:marLeft w:val="0"/>
          <w:marRight w:val="0"/>
          <w:marTop w:val="0"/>
          <w:marBottom w:val="0"/>
          <w:divBdr>
            <w:top w:val="none" w:sz="0" w:space="0" w:color="auto"/>
            <w:left w:val="none" w:sz="0" w:space="0" w:color="auto"/>
            <w:bottom w:val="none" w:sz="0" w:space="0" w:color="auto"/>
            <w:right w:val="none" w:sz="0" w:space="0" w:color="auto"/>
          </w:divBdr>
        </w:div>
        <w:div w:id="824014202">
          <w:marLeft w:val="0"/>
          <w:marRight w:val="0"/>
          <w:marTop w:val="0"/>
          <w:marBottom w:val="0"/>
          <w:divBdr>
            <w:top w:val="none" w:sz="0" w:space="0" w:color="auto"/>
            <w:left w:val="none" w:sz="0" w:space="0" w:color="auto"/>
            <w:bottom w:val="none" w:sz="0" w:space="0" w:color="auto"/>
            <w:right w:val="none" w:sz="0" w:space="0" w:color="auto"/>
          </w:divBdr>
        </w:div>
        <w:div w:id="27150775">
          <w:marLeft w:val="0"/>
          <w:marRight w:val="0"/>
          <w:marTop w:val="0"/>
          <w:marBottom w:val="0"/>
          <w:divBdr>
            <w:top w:val="none" w:sz="0" w:space="0" w:color="auto"/>
            <w:left w:val="none" w:sz="0" w:space="0" w:color="auto"/>
            <w:bottom w:val="none" w:sz="0" w:space="0" w:color="auto"/>
            <w:right w:val="none" w:sz="0" w:space="0" w:color="auto"/>
          </w:divBdr>
        </w:div>
        <w:div w:id="341931636">
          <w:marLeft w:val="0"/>
          <w:marRight w:val="0"/>
          <w:marTop w:val="0"/>
          <w:marBottom w:val="0"/>
          <w:divBdr>
            <w:top w:val="none" w:sz="0" w:space="0" w:color="auto"/>
            <w:left w:val="none" w:sz="0" w:space="0" w:color="auto"/>
            <w:bottom w:val="none" w:sz="0" w:space="0" w:color="auto"/>
            <w:right w:val="none" w:sz="0" w:space="0" w:color="auto"/>
          </w:divBdr>
        </w:div>
        <w:div w:id="1768501627">
          <w:marLeft w:val="0"/>
          <w:marRight w:val="0"/>
          <w:marTop w:val="0"/>
          <w:marBottom w:val="0"/>
          <w:divBdr>
            <w:top w:val="none" w:sz="0" w:space="0" w:color="auto"/>
            <w:left w:val="none" w:sz="0" w:space="0" w:color="auto"/>
            <w:bottom w:val="none" w:sz="0" w:space="0" w:color="auto"/>
            <w:right w:val="none" w:sz="0" w:space="0" w:color="auto"/>
          </w:divBdr>
        </w:div>
        <w:div w:id="1193113764">
          <w:marLeft w:val="0"/>
          <w:marRight w:val="0"/>
          <w:marTop w:val="0"/>
          <w:marBottom w:val="0"/>
          <w:divBdr>
            <w:top w:val="none" w:sz="0" w:space="0" w:color="auto"/>
            <w:left w:val="none" w:sz="0" w:space="0" w:color="auto"/>
            <w:bottom w:val="none" w:sz="0" w:space="0" w:color="auto"/>
            <w:right w:val="none" w:sz="0" w:space="0" w:color="auto"/>
          </w:divBdr>
        </w:div>
        <w:div w:id="1430201612">
          <w:marLeft w:val="0"/>
          <w:marRight w:val="0"/>
          <w:marTop w:val="0"/>
          <w:marBottom w:val="0"/>
          <w:divBdr>
            <w:top w:val="none" w:sz="0" w:space="0" w:color="auto"/>
            <w:left w:val="none" w:sz="0" w:space="0" w:color="auto"/>
            <w:bottom w:val="none" w:sz="0" w:space="0" w:color="auto"/>
            <w:right w:val="none" w:sz="0" w:space="0" w:color="auto"/>
          </w:divBdr>
        </w:div>
        <w:div w:id="1669207813">
          <w:marLeft w:val="0"/>
          <w:marRight w:val="0"/>
          <w:marTop w:val="0"/>
          <w:marBottom w:val="0"/>
          <w:divBdr>
            <w:top w:val="none" w:sz="0" w:space="0" w:color="auto"/>
            <w:left w:val="none" w:sz="0" w:space="0" w:color="auto"/>
            <w:bottom w:val="none" w:sz="0" w:space="0" w:color="auto"/>
            <w:right w:val="none" w:sz="0" w:space="0" w:color="auto"/>
          </w:divBdr>
        </w:div>
        <w:div w:id="907348540">
          <w:marLeft w:val="0"/>
          <w:marRight w:val="0"/>
          <w:marTop w:val="0"/>
          <w:marBottom w:val="0"/>
          <w:divBdr>
            <w:top w:val="none" w:sz="0" w:space="0" w:color="auto"/>
            <w:left w:val="none" w:sz="0" w:space="0" w:color="auto"/>
            <w:bottom w:val="none" w:sz="0" w:space="0" w:color="auto"/>
            <w:right w:val="none" w:sz="0" w:space="0" w:color="auto"/>
          </w:divBdr>
        </w:div>
        <w:div w:id="407194010">
          <w:marLeft w:val="0"/>
          <w:marRight w:val="0"/>
          <w:marTop w:val="0"/>
          <w:marBottom w:val="0"/>
          <w:divBdr>
            <w:top w:val="none" w:sz="0" w:space="0" w:color="auto"/>
            <w:left w:val="none" w:sz="0" w:space="0" w:color="auto"/>
            <w:bottom w:val="none" w:sz="0" w:space="0" w:color="auto"/>
            <w:right w:val="none" w:sz="0" w:space="0" w:color="auto"/>
          </w:divBdr>
        </w:div>
        <w:div w:id="764151579">
          <w:marLeft w:val="0"/>
          <w:marRight w:val="0"/>
          <w:marTop w:val="0"/>
          <w:marBottom w:val="0"/>
          <w:divBdr>
            <w:top w:val="none" w:sz="0" w:space="0" w:color="auto"/>
            <w:left w:val="none" w:sz="0" w:space="0" w:color="auto"/>
            <w:bottom w:val="none" w:sz="0" w:space="0" w:color="auto"/>
            <w:right w:val="none" w:sz="0" w:space="0" w:color="auto"/>
          </w:divBdr>
        </w:div>
        <w:div w:id="847791079">
          <w:marLeft w:val="0"/>
          <w:marRight w:val="0"/>
          <w:marTop w:val="0"/>
          <w:marBottom w:val="0"/>
          <w:divBdr>
            <w:top w:val="none" w:sz="0" w:space="0" w:color="auto"/>
            <w:left w:val="none" w:sz="0" w:space="0" w:color="auto"/>
            <w:bottom w:val="none" w:sz="0" w:space="0" w:color="auto"/>
            <w:right w:val="none" w:sz="0" w:space="0" w:color="auto"/>
          </w:divBdr>
        </w:div>
        <w:div w:id="294874050">
          <w:marLeft w:val="0"/>
          <w:marRight w:val="0"/>
          <w:marTop w:val="0"/>
          <w:marBottom w:val="0"/>
          <w:divBdr>
            <w:top w:val="none" w:sz="0" w:space="0" w:color="auto"/>
            <w:left w:val="none" w:sz="0" w:space="0" w:color="auto"/>
            <w:bottom w:val="none" w:sz="0" w:space="0" w:color="auto"/>
            <w:right w:val="none" w:sz="0" w:space="0" w:color="auto"/>
          </w:divBdr>
        </w:div>
        <w:div w:id="422728662">
          <w:marLeft w:val="0"/>
          <w:marRight w:val="0"/>
          <w:marTop w:val="0"/>
          <w:marBottom w:val="0"/>
          <w:divBdr>
            <w:top w:val="none" w:sz="0" w:space="0" w:color="auto"/>
            <w:left w:val="none" w:sz="0" w:space="0" w:color="auto"/>
            <w:bottom w:val="none" w:sz="0" w:space="0" w:color="auto"/>
            <w:right w:val="none" w:sz="0" w:space="0" w:color="auto"/>
          </w:divBdr>
        </w:div>
        <w:div w:id="1819570309">
          <w:marLeft w:val="0"/>
          <w:marRight w:val="0"/>
          <w:marTop w:val="0"/>
          <w:marBottom w:val="0"/>
          <w:divBdr>
            <w:top w:val="none" w:sz="0" w:space="0" w:color="auto"/>
            <w:left w:val="none" w:sz="0" w:space="0" w:color="auto"/>
            <w:bottom w:val="none" w:sz="0" w:space="0" w:color="auto"/>
            <w:right w:val="none" w:sz="0" w:space="0" w:color="auto"/>
          </w:divBdr>
        </w:div>
        <w:div w:id="1310018986">
          <w:marLeft w:val="0"/>
          <w:marRight w:val="0"/>
          <w:marTop w:val="0"/>
          <w:marBottom w:val="0"/>
          <w:divBdr>
            <w:top w:val="none" w:sz="0" w:space="0" w:color="auto"/>
            <w:left w:val="none" w:sz="0" w:space="0" w:color="auto"/>
            <w:bottom w:val="none" w:sz="0" w:space="0" w:color="auto"/>
            <w:right w:val="none" w:sz="0" w:space="0" w:color="auto"/>
          </w:divBdr>
        </w:div>
        <w:div w:id="512377438">
          <w:marLeft w:val="0"/>
          <w:marRight w:val="0"/>
          <w:marTop w:val="0"/>
          <w:marBottom w:val="0"/>
          <w:divBdr>
            <w:top w:val="none" w:sz="0" w:space="0" w:color="auto"/>
            <w:left w:val="none" w:sz="0" w:space="0" w:color="auto"/>
            <w:bottom w:val="none" w:sz="0" w:space="0" w:color="auto"/>
            <w:right w:val="none" w:sz="0" w:space="0" w:color="auto"/>
          </w:divBdr>
        </w:div>
        <w:div w:id="523246240">
          <w:marLeft w:val="0"/>
          <w:marRight w:val="0"/>
          <w:marTop w:val="0"/>
          <w:marBottom w:val="0"/>
          <w:divBdr>
            <w:top w:val="none" w:sz="0" w:space="0" w:color="auto"/>
            <w:left w:val="none" w:sz="0" w:space="0" w:color="auto"/>
            <w:bottom w:val="none" w:sz="0" w:space="0" w:color="auto"/>
            <w:right w:val="none" w:sz="0" w:space="0" w:color="auto"/>
          </w:divBdr>
        </w:div>
        <w:div w:id="2057004374">
          <w:marLeft w:val="0"/>
          <w:marRight w:val="0"/>
          <w:marTop w:val="0"/>
          <w:marBottom w:val="0"/>
          <w:divBdr>
            <w:top w:val="none" w:sz="0" w:space="0" w:color="auto"/>
            <w:left w:val="none" w:sz="0" w:space="0" w:color="auto"/>
            <w:bottom w:val="none" w:sz="0" w:space="0" w:color="auto"/>
            <w:right w:val="none" w:sz="0" w:space="0" w:color="auto"/>
          </w:divBdr>
        </w:div>
        <w:div w:id="762802611">
          <w:marLeft w:val="0"/>
          <w:marRight w:val="0"/>
          <w:marTop w:val="0"/>
          <w:marBottom w:val="0"/>
          <w:divBdr>
            <w:top w:val="none" w:sz="0" w:space="0" w:color="auto"/>
            <w:left w:val="none" w:sz="0" w:space="0" w:color="auto"/>
            <w:bottom w:val="none" w:sz="0" w:space="0" w:color="auto"/>
            <w:right w:val="none" w:sz="0" w:space="0" w:color="auto"/>
          </w:divBdr>
        </w:div>
        <w:div w:id="2103605039">
          <w:marLeft w:val="0"/>
          <w:marRight w:val="0"/>
          <w:marTop w:val="0"/>
          <w:marBottom w:val="0"/>
          <w:divBdr>
            <w:top w:val="none" w:sz="0" w:space="0" w:color="auto"/>
            <w:left w:val="none" w:sz="0" w:space="0" w:color="auto"/>
            <w:bottom w:val="none" w:sz="0" w:space="0" w:color="auto"/>
            <w:right w:val="none" w:sz="0" w:space="0" w:color="auto"/>
          </w:divBdr>
        </w:div>
        <w:div w:id="1943222991">
          <w:marLeft w:val="0"/>
          <w:marRight w:val="0"/>
          <w:marTop w:val="0"/>
          <w:marBottom w:val="0"/>
          <w:divBdr>
            <w:top w:val="none" w:sz="0" w:space="0" w:color="auto"/>
            <w:left w:val="none" w:sz="0" w:space="0" w:color="auto"/>
            <w:bottom w:val="none" w:sz="0" w:space="0" w:color="auto"/>
            <w:right w:val="none" w:sz="0" w:space="0" w:color="auto"/>
          </w:divBdr>
        </w:div>
        <w:div w:id="784665087">
          <w:marLeft w:val="0"/>
          <w:marRight w:val="0"/>
          <w:marTop w:val="0"/>
          <w:marBottom w:val="0"/>
          <w:divBdr>
            <w:top w:val="none" w:sz="0" w:space="0" w:color="auto"/>
            <w:left w:val="none" w:sz="0" w:space="0" w:color="auto"/>
            <w:bottom w:val="none" w:sz="0" w:space="0" w:color="auto"/>
            <w:right w:val="none" w:sz="0" w:space="0" w:color="auto"/>
          </w:divBdr>
        </w:div>
        <w:div w:id="2976761">
          <w:marLeft w:val="0"/>
          <w:marRight w:val="0"/>
          <w:marTop w:val="0"/>
          <w:marBottom w:val="0"/>
          <w:divBdr>
            <w:top w:val="none" w:sz="0" w:space="0" w:color="auto"/>
            <w:left w:val="none" w:sz="0" w:space="0" w:color="auto"/>
            <w:bottom w:val="none" w:sz="0" w:space="0" w:color="auto"/>
            <w:right w:val="none" w:sz="0" w:space="0" w:color="auto"/>
          </w:divBdr>
        </w:div>
        <w:div w:id="1692872992">
          <w:marLeft w:val="0"/>
          <w:marRight w:val="0"/>
          <w:marTop w:val="0"/>
          <w:marBottom w:val="0"/>
          <w:divBdr>
            <w:top w:val="none" w:sz="0" w:space="0" w:color="auto"/>
            <w:left w:val="none" w:sz="0" w:space="0" w:color="auto"/>
            <w:bottom w:val="none" w:sz="0" w:space="0" w:color="auto"/>
            <w:right w:val="none" w:sz="0" w:space="0" w:color="auto"/>
          </w:divBdr>
        </w:div>
        <w:div w:id="1022896484">
          <w:marLeft w:val="0"/>
          <w:marRight w:val="0"/>
          <w:marTop w:val="0"/>
          <w:marBottom w:val="0"/>
          <w:divBdr>
            <w:top w:val="none" w:sz="0" w:space="0" w:color="auto"/>
            <w:left w:val="none" w:sz="0" w:space="0" w:color="auto"/>
            <w:bottom w:val="none" w:sz="0" w:space="0" w:color="auto"/>
            <w:right w:val="none" w:sz="0" w:space="0" w:color="auto"/>
          </w:divBdr>
        </w:div>
        <w:div w:id="102774789">
          <w:marLeft w:val="0"/>
          <w:marRight w:val="0"/>
          <w:marTop w:val="0"/>
          <w:marBottom w:val="0"/>
          <w:divBdr>
            <w:top w:val="none" w:sz="0" w:space="0" w:color="auto"/>
            <w:left w:val="none" w:sz="0" w:space="0" w:color="auto"/>
            <w:bottom w:val="none" w:sz="0" w:space="0" w:color="auto"/>
            <w:right w:val="none" w:sz="0" w:space="0" w:color="auto"/>
          </w:divBdr>
        </w:div>
        <w:div w:id="1039626332">
          <w:marLeft w:val="0"/>
          <w:marRight w:val="0"/>
          <w:marTop w:val="0"/>
          <w:marBottom w:val="0"/>
          <w:divBdr>
            <w:top w:val="none" w:sz="0" w:space="0" w:color="auto"/>
            <w:left w:val="none" w:sz="0" w:space="0" w:color="auto"/>
            <w:bottom w:val="none" w:sz="0" w:space="0" w:color="auto"/>
            <w:right w:val="none" w:sz="0" w:space="0" w:color="auto"/>
          </w:divBdr>
        </w:div>
        <w:div w:id="735737196">
          <w:marLeft w:val="0"/>
          <w:marRight w:val="0"/>
          <w:marTop w:val="0"/>
          <w:marBottom w:val="0"/>
          <w:divBdr>
            <w:top w:val="none" w:sz="0" w:space="0" w:color="auto"/>
            <w:left w:val="none" w:sz="0" w:space="0" w:color="auto"/>
            <w:bottom w:val="none" w:sz="0" w:space="0" w:color="auto"/>
            <w:right w:val="none" w:sz="0" w:space="0" w:color="auto"/>
          </w:divBdr>
        </w:div>
        <w:div w:id="1217164084">
          <w:marLeft w:val="0"/>
          <w:marRight w:val="0"/>
          <w:marTop w:val="0"/>
          <w:marBottom w:val="0"/>
          <w:divBdr>
            <w:top w:val="none" w:sz="0" w:space="0" w:color="auto"/>
            <w:left w:val="none" w:sz="0" w:space="0" w:color="auto"/>
            <w:bottom w:val="none" w:sz="0" w:space="0" w:color="auto"/>
            <w:right w:val="none" w:sz="0" w:space="0" w:color="auto"/>
          </w:divBdr>
        </w:div>
        <w:div w:id="1245261748">
          <w:marLeft w:val="0"/>
          <w:marRight w:val="0"/>
          <w:marTop w:val="0"/>
          <w:marBottom w:val="0"/>
          <w:divBdr>
            <w:top w:val="none" w:sz="0" w:space="0" w:color="auto"/>
            <w:left w:val="none" w:sz="0" w:space="0" w:color="auto"/>
            <w:bottom w:val="none" w:sz="0" w:space="0" w:color="auto"/>
            <w:right w:val="none" w:sz="0" w:space="0" w:color="auto"/>
          </w:divBdr>
        </w:div>
        <w:div w:id="584728217">
          <w:marLeft w:val="0"/>
          <w:marRight w:val="0"/>
          <w:marTop w:val="0"/>
          <w:marBottom w:val="0"/>
          <w:divBdr>
            <w:top w:val="none" w:sz="0" w:space="0" w:color="auto"/>
            <w:left w:val="none" w:sz="0" w:space="0" w:color="auto"/>
            <w:bottom w:val="none" w:sz="0" w:space="0" w:color="auto"/>
            <w:right w:val="none" w:sz="0" w:space="0" w:color="auto"/>
          </w:divBdr>
        </w:div>
        <w:div w:id="191962408">
          <w:marLeft w:val="0"/>
          <w:marRight w:val="0"/>
          <w:marTop w:val="0"/>
          <w:marBottom w:val="0"/>
          <w:divBdr>
            <w:top w:val="none" w:sz="0" w:space="0" w:color="auto"/>
            <w:left w:val="none" w:sz="0" w:space="0" w:color="auto"/>
            <w:bottom w:val="none" w:sz="0" w:space="0" w:color="auto"/>
            <w:right w:val="none" w:sz="0" w:space="0" w:color="auto"/>
          </w:divBdr>
        </w:div>
        <w:div w:id="724178743">
          <w:marLeft w:val="0"/>
          <w:marRight w:val="0"/>
          <w:marTop w:val="0"/>
          <w:marBottom w:val="0"/>
          <w:divBdr>
            <w:top w:val="none" w:sz="0" w:space="0" w:color="auto"/>
            <w:left w:val="none" w:sz="0" w:space="0" w:color="auto"/>
            <w:bottom w:val="none" w:sz="0" w:space="0" w:color="auto"/>
            <w:right w:val="none" w:sz="0" w:space="0" w:color="auto"/>
          </w:divBdr>
        </w:div>
        <w:div w:id="821776393">
          <w:marLeft w:val="0"/>
          <w:marRight w:val="0"/>
          <w:marTop w:val="0"/>
          <w:marBottom w:val="0"/>
          <w:divBdr>
            <w:top w:val="none" w:sz="0" w:space="0" w:color="auto"/>
            <w:left w:val="none" w:sz="0" w:space="0" w:color="auto"/>
            <w:bottom w:val="none" w:sz="0" w:space="0" w:color="auto"/>
            <w:right w:val="none" w:sz="0" w:space="0" w:color="auto"/>
          </w:divBdr>
        </w:div>
        <w:div w:id="2026587090">
          <w:marLeft w:val="0"/>
          <w:marRight w:val="0"/>
          <w:marTop w:val="0"/>
          <w:marBottom w:val="0"/>
          <w:divBdr>
            <w:top w:val="none" w:sz="0" w:space="0" w:color="auto"/>
            <w:left w:val="none" w:sz="0" w:space="0" w:color="auto"/>
            <w:bottom w:val="none" w:sz="0" w:space="0" w:color="auto"/>
            <w:right w:val="none" w:sz="0" w:space="0" w:color="auto"/>
          </w:divBdr>
        </w:div>
        <w:div w:id="1773937231">
          <w:marLeft w:val="0"/>
          <w:marRight w:val="0"/>
          <w:marTop w:val="0"/>
          <w:marBottom w:val="0"/>
          <w:divBdr>
            <w:top w:val="none" w:sz="0" w:space="0" w:color="auto"/>
            <w:left w:val="none" w:sz="0" w:space="0" w:color="auto"/>
            <w:bottom w:val="none" w:sz="0" w:space="0" w:color="auto"/>
            <w:right w:val="none" w:sz="0" w:space="0" w:color="auto"/>
          </w:divBdr>
        </w:div>
        <w:div w:id="1247954327">
          <w:marLeft w:val="0"/>
          <w:marRight w:val="0"/>
          <w:marTop w:val="0"/>
          <w:marBottom w:val="0"/>
          <w:divBdr>
            <w:top w:val="none" w:sz="0" w:space="0" w:color="auto"/>
            <w:left w:val="none" w:sz="0" w:space="0" w:color="auto"/>
            <w:bottom w:val="none" w:sz="0" w:space="0" w:color="auto"/>
            <w:right w:val="none" w:sz="0" w:space="0" w:color="auto"/>
          </w:divBdr>
        </w:div>
        <w:div w:id="1025909659">
          <w:marLeft w:val="0"/>
          <w:marRight w:val="0"/>
          <w:marTop w:val="0"/>
          <w:marBottom w:val="0"/>
          <w:divBdr>
            <w:top w:val="none" w:sz="0" w:space="0" w:color="auto"/>
            <w:left w:val="none" w:sz="0" w:space="0" w:color="auto"/>
            <w:bottom w:val="none" w:sz="0" w:space="0" w:color="auto"/>
            <w:right w:val="none" w:sz="0" w:space="0" w:color="auto"/>
          </w:divBdr>
        </w:div>
        <w:div w:id="187834173">
          <w:marLeft w:val="0"/>
          <w:marRight w:val="0"/>
          <w:marTop w:val="0"/>
          <w:marBottom w:val="0"/>
          <w:divBdr>
            <w:top w:val="none" w:sz="0" w:space="0" w:color="auto"/>
            <w:left w:val="none" w:sz="0" w:space="0" w:color="auto"/>
            <w:bottom w:val="none" w:sz="0" w:space="0" w:color="auto"/>
            <w:right w:val="none" w:sz="0" w:space="0" w:color="auto"/>
          </w:divBdr>
        </w:div>
        <w:div w:id="129439824">
          <w:marLeft w:val="0"/>
          <w:marRight w:val="0"/>
          <w:marTop w:val="0"/>
          <w:marBottom w:val="0"/>
          <w:divBdr>
            <w:top w:val="none" w:sz="0" w:space="0" w:color="auto"/>
            <w:left w:val="none" w:sz="0" w:space="0" w:color="auto"/>
            <w:bottom w:val="none" w:sz="0" w:space="0" w:color="auto"/>
            <w:right w:val="none" w:sz="0" w:space="0" w:color="auto"/>
          </w:divBdr>
        </w:div>
        <w:div w:id="1135172481">
          <w:marLeft w:val="0"/>
          <w:marRight w:val="0"/>
          <w:marTop w:val="0"/>
          <w:marBottom w:val="0"/>
          <w:divBdr>
            <w:top w:val="none" w:sz="0" w:space="0" w:color="auto"/>
            <w:left w:val="none" w:sz="0" w:space="0" w:color="auto"/>
            <w:bottom w:val="none" w:sz="0" w:space="0" w:color="auto"/>
            <w:right w:val="none" w:sz="0" w:space="0" w:color="auto"/>
          </w:divBdr>
        </w:div>
        <w:div w:id="41947691">
          <w:marLeft w:val="0"/>
          <w:marRight w:val="0"/>
          <w:marTop w:val="0"/>
          <w:marBottom w:val="0"/>
          <w:divBdr>
            <w:top w:val="none" w:sz="0" w:space="0" w:color="auto"/>
            <w:left w:val="none" w:sz="0" w:space="0" w:color="auto"/>
            <w:bottom w:val="none" w:sz="0" w:space="0" w:color="auto"/>
            <w:right w:val="none" w:sz="0" w:space="0" w:color="auto"/>
          </w:divBdr>
        </w:div>
        <w:div w:id="2039698864">
          <w:marLeft w:val="0"/>
          <w:marRight w:val="0"/>
          <w:marTop w:val="0"/>
          <w:marBottom w:val="0"/>
          <w:divBdr>
            <w:top w:val="none" w:sz="0" w:space="0" w:color="auto"/>
            <w:left w:val="none" w:sz="0" w:space="0" w:color="auto"/>
            <w:bottom w:val="none" w:sz="0" w:space="0" w:color="auto"/>
            <w:right w:val="none" w:sz="0" w:space="0" w:color="auto"/>
          </w:divBdr>
        </w:div>
        <w:div w:id="1763257798">
          <w:marLeft w:val="0"/>
          <w:marRight w:val="0"/>
          <w:marTop w:val="0"/>
          <w:marBottom w:val="0"/>
          <w:divBdr>
            <w:top w:val="none" w:sz="0" w:space="0" w:color="auto"/>
            <w:left w:val="none" w:sz="0" w:space="0" w:color="auto"/>
            <w:bottom w:val="none" w:sz="0" w:space="0" w:color="auto"/>
            <w:right w:val="none" w:sz="0" w:space="0" w:color="auto"/>
          </w:divBdr>
        </w:div>
        <w:div w:id="745148017">
          <w:marLeft w:val="0"/>
          <w:marRight w:val="0"/>
          <w:marTop w:val="0"/>
          <w:marBottom w:val="0"/>
          <w:divBdr>
            <w:top w:val="none" w:sz="0" w:space="0" w:color="auto"/>
            <w:left w:val="none" w:sz="0" w:space="0" w:color="auto"/>
            <w:bottom w:val="none" w:sz="0" w:space="0" w:color="auto"/>
            <w:right w:val="none" w:sz="0" w:space="0" w:color="auto"/>
          </w:divBdr>
        </w:div>
        <w:div w:id="429350582">
          <w:marLeft w:val="0"/>
          <w:marRight w:val="0"/>
          <w:marTop w:val="0"/>
          <w:marBottom w:val="0"/>
          <w:divBdr>
            <w:top w:val="none" w:sz="0" w:space="0" w:color="auto"/>
            <w:left w:val="none" w:sz="0" w:space="0" w:color="auto"/>
            <w:bottom w:val="none" w:sz="0" w:space="0" w:color="auto"/>
            <w:right w:val="none" w:sz="0" w:space="0" w:color="auto"/>
          </w:divBdr>
        </w:div>
        <w:div w:id="104810450">
          <w:marLeft w:val="0"/>
          <w:marRight w:val="0"/>
          <w:marTop w:val="0"/>
          <w:marBottom w:val="0"/>
          <w:divBdr>
            <w:top w:val="none" w:sz="0" w:space="0" w:color="auto"/>
            <w:left w:val="none" w:sz="0" w:space="0" w:color="auto"/>
            <w:bottom w:val="none" w:sz="0" w:space="0" w:color="auto"/>
            <w:right w:val="none" w:sz="0" w:space="0" w:color="auto"/>
          </w:divBdr>
        </w:div>
        <w:div w:id="1468931703">
          <w:marLeft w:val="0"/>
          <w:marRight w:val="0"/>
          <w:marTop w:val="0"/>
          <w:marBottom w:val="0"/>
          <w:divBdr>
            <w:top w:val="none" w:sz="0" w:space="0" w:color="auto"/>
            <w:left w:val="none" w:sz="0" w:space="0" w:color="auto"/>
            <w:bottom w:val="none" w:sz="0" w:space="0" w:color="auto"/>
            <w:right w:val="none" w:sz="0" w:space="0" w:color="auto"/>
          </w:divBdr>
        </w:div>
        <w:div w:id="1087000086">
          <w:marLeft w:val="0"/>
          <w:marRight w:val="0"/>
          <w:marTop w:val="0"/>
          <w:marBottom w:val="0"/>
          <w:divBdr>
            <w:top w:val="none" w:sz="0" w:space="0" w:color="auto"/>
            <w:left w:val="none" w:sz="0" w:space="0" w:color="auto"/>
            <w:bottom w:val="none" w:sz="0" w:space="0" w:color="auto"/>
            <w:right w:val="none" w:sz="0" w:space="0" w:color="auto"/>
          </w:divBdr>
        </w:div>
        <w:div w:id="1014570585">
          <w:marLeft w:val="0"/>
          <w:marRight w:val="0"/>
          <w:marTop w:val="0"/>
          <w:marBottom w:val="0"/>
          <w:divBdr>
            <w:top w:val="none" w:sz="0" w:space="0" w:color="auto"/>
            <w:left w:val="none" w:sz="0" w:space="0" w:color="auto"/>
            <w:bottom w:val="none" w:sz="0" w:space="0" w:color="auto"/>
            <w:right w:val="none" w:sz="0" w:space="0" w:color="auto"/>
          </w:divBdr>
        </w:div>
        <w:div w:id="1078672222">
          <w:marLeft w:val="0"/>
          <w:marRight w:val="0"/>
          <w:marTop w:val="0"/>
          <w:marBottom w:val="0"/>
          <w:divBdr>
            <w:top w:val="none" w:sz="0" w:space="0" w:color="auto"/>
            <w:left w:val="none" w:sz="0" w:space="0" w:color="auto"/>
            <w:bottom w:val="none" w:sz="0" w:space="0" w:color="auto"/>
            <w:right w:val="none" w:sz="0" w:space="0" w:color="auto"/>
          </w:divBdr>
        </w:div>
        <w:div w:id="471561924">
          <w:marLeft w:val="0"/>
          <w:marRight w:val="0"/>
          <w:marTop w:val="0"/>
          <w:marBottom w:val="0"/>
          <w:divBdr>
            <w:top w:val="none" w:sz="0" w:space="0" w:color="auto"/>
            <w:left w:val="none" w:sz="0" w:space="0" w:color="auto"/>
            <w:bottom w:val="none" w:sz="0" w:space="0" w:color="auto"/>
            <w:right w:val="none" w:sz="0" w:space="0" w:color="auto"/>
          </w:divBdr>
        </w:div>
        <w:div w:id="1538853110">
          <w:marLeft w:val="0"/>
          <w:marRight w:val="0"/>
          <w:marTop w:val="0"/>
          <w:marBottom w:val="0"/>
          <w:divBdr>
            <w:top w:val="none" w:sz="0" w:space="0" w:color="auto"/>
            <w:left w:val="none" w:sz="0" w:space="0" w:color="auto"/>
            <w:bottom w:val="none" w:sz="0" w:space="0" w:color="auto"/>
            <w:right w:val="none" w:sz="0" w:space="0" w:color="auto"/>
          </w:divBdr>
        </w:div>
        <w:div w:id="1124038406">
          <w:marLeft w:val="0"/>
          <w:marRight w:val="0"/>
          <w:marTop w:val="0"/>
          <w:marBottom w:val="0"/>
          <w:divBdr>
            <w:top w:val="none" w:sz="0" w:space="0" w:color="auto"/>
            <w:left w:val="none" w:sz="0" w:space="0" w:color="auto"/>
            <w:bottom w:val="none" w:sz="0" w:space="0" w:color="auto"/>
            <w:right w:val="none" w:sz="0" w:space="0" w:color="auto"/>
          </w:divBdr>
        </w:div>
        <w:div w:id="1000736024">
          <w:marLeft w:val="0"/>
          <w:marRight w:val="0"/>
          <w:marTop w:val="0"/>
          <w:marBottom w:val="0"/>
          <w:divBdr>
            <w:top w:val="none" w:sz="0" w:space="0" w:color="auto"/>
            <w:left w:val="none" w:sz="0" w:space="0" w:color="auto"/>
            <w:bottom w:val="none" w:sz="0" w:space="0" w:color="auto"/>
            <w:right w:val="none" w:sz="0" w:space="0" w:color="auto"/>
          </w:divBdr>
        </w:div>
        <w:div w:id="1878809645">
          <w:marLeft w:val="0"/>
          <w:marRight w:val="0"/>
          <w:marTop w:val="0"/>
          <w:marBottom w:val="0"/>
          <w:divBdr>
            <w:top w:val="none" w:sz="0" w:space="0" w:color="auto"/>
            <w:left w:val="none" w:sz="0" w:space="0" w:color="auto"/>
            <w:bottom w:val="none" w:sz="0" w:space="0" w:color="auto"/>
            <w:right w:val="none" w:sz="0" w:space="0" w:color="auto"/>
          </w:divBdr>
        </w:div>
        <w:div w:id="1385181160">
          <w:marLeft w:val="0"/>
          <w:marRight w:val="0"/>
          <w:marTop w:val="0"/>
          <w:marBottom w:val="0"/>
          <w:divBdr>
            <w:top w:val="none" w:sz="0" w:space="0" w:color="auto"/>
            <w:left w:val="none" w:sz="0" w:space="0" w:color="auto"/>
            <w:bottom w:val="none" w:sz="0" w:space="0" w:color="auto"/>
            <w:right w:val="none" w:sz="0" w:space="0" w:color="auto"/>
          </w:divBdr>
        </w:div>
        <w:div w:id="1792438787">
          <w:marLeft w:val="0"/>
          <w:marRight w:val="0"/>
          <w:marTop w:val="0"/>
          <w:marBottom w:val="0"/>
          <w:divBdr>
            <w:top w:val="none" w:sz="0" w:space="0" w:color="auto"/>
            <w:left w:val="none" w:sz="0" w:space="0" w:color="auto"/>
            <w:bottom w:val="none" w:sz="0" w:space="0" w:color="auto"/>
            <w:right w:val="none" w:sz="0" w:space="0" w:color="auto"/>
          </w:divBdr>
        </w:div>
        <w:div w:id="365956366">
          <w:marLeft w:val="0"/>
          <w:marRight w:val="0"/>
          <w:marTop w:val="0"/>
          <w:marBottom w:val="0"/>
          <w:divBdr>
            <w:top w:val="none" w:sz="0" w:space="0" w:color="auto"/>
            <w:left w:val="none" w:sz="0" w:space="0" w:color="auto"/>
            <w:bottom w:val="none" w:sz="0" w:space="0" w:color="auto"/>
            <w:right w:val="none" w:sz="0" w:space="0" w:color="auto"/>
          </w:divBdr>
        </w:div>
        <w:div w:id="1681812807">
          <w:marLeft w:val="0"/>
          <w:marRight w:val="0"/>
          <w:marTop w:val="0"/>
          <w:marBottom w:val="0"/>
          <w:divBdr>
            <w:top w:val="none" w:sz="0" w:space="0" w:color="auto"/>
            <w:left w:val="none" w:sz="0" w:space="0" w:color="auto"/>
            <w:bottom w:val="none" w:sz="0" w:space="0" w:color="auto"/>
            <w:right w:val="none" w:sz="0" w:space="0" w:color="auto"/>
          </w:divBdr>
        </w:div>
        <w:div w:id="1475679904">
          <w:marLeft w:val="0"/>
          <w:marRight w:val="0"/>
          <w:marTop w:val="0"/>
          <w:marBottom w:val="0"/>
          <w:divBdr>
            <w:top w:val="none" w:sz="0" w:space="0" w:color="auto"/>
            <w:left w:val="none" w:sz="0" w:space="0" w:color="auto"/>
            <w:bottom w:val="none" w:sz="0" w:space="0" w:color="auto"/>
            <w:right w:val="none" w:sz="0" w:space="0" w:color="auto"/>
          </w:divBdr>
        </w:div>
        <w:div w:id="362679887">
          <w:marLeft w:val="0"/>
          <w:marRight w:val="0"/>
          <w:marTop w:val="0"/>
          <w:marBottom w:val="0"/>
          <w:divBdr>
            <w:top w:val="none" w:sz="0" w:space="0" w:color="auto"/>
            <w:left w:val="none" w:sz="0" w:space="0" w:color="auto"/>
            <w:bottom w:val="none" w:sz="0" w:space="0" w:color="auto"/>
            <w:right w:val="none" w:sz="0" w:space="0" w:color="auto"/>
          </w:divBdr>
        </w:div>
        <w:div w:id="1847865487">
          <w:marLeft w:val="0"/>
          <w:marRight w:val="0"/>
          <w:marTop w:val="0"/>
          <w:marBottom w:val="0"/>
          <w:divBdr>
            <w:top w:val="none" w:sz="0" w:space="0" w:color="auto"/>
            <w:left w:val="none" w:sz="0" w:space="0" w:color="auto"/>
            <w:bottom w:val="none" w:sz="0" w:space="0" w:color="auto"/>
            <w:right w:val="none" w:sz="0" w:space="0" w:color="auto"/>
          </w:divBdr>
        </w:div>
        <w:div w:id="1698191681">
          <w:marLeft w:val="0"/>
          <w:marRight w:val="0"/>
          <w:marTop w:val="0"/>
          <w:marBottom w:val="0"/>
          <w:divBdr>
            <w:top w:val="none" w:sz="0" w:space="0" w:color="auto"/>
            <w:left w:val="none" w:sz="0" w:space="0" w:color="auto"/>
            <w:bottom w:val="none" w:sz="0" w:space="0" w:color="auto"/>
            <w:right w:val="none" w:sz="0" w:space="0" w:color="auto"/>
          </w:divBdr>
        </w:div>
        <w:div w:id="582639835">
          <w:marLeft w:val="0"/>
          <w:marRight w:val="0"/>
          <w:marTop w:val="0"/>
          <w:marBottom w:val="0"/>
          <w:divBdr>
            <w:top w:val="none" w:sz="0" w:space="0" w:color="auto"/>
            <w:left w:val="none" w:sz="0" w:space="0" w:color="auto"/>
            <w:bottom w:val="none" w:sz="0" w:space="0" w:color="auto"/>
            <w:right w:val="none" w:sz="0" w:space="0" w:color="auto"/>
          </w:divBdr>
        </w:div>
        <w:div w:id="1349142290">
          <w:marLeft w:val="0"/>
          <w:marRight w:val="0"/>
          <w:marTop w:val="0"/>
          <w:marBottom w:val="0"/>
          <w:divBdr>
            <w:top w:val="none" w:sz="0" w:space="0" w:color="auto"/>
            <w:left w:val="none" w:sz="0" w:space="0" w:color="auto"/>
            <w:bottom w:val="none" w:sz="0" w:space="0" w:color="auto"/>
            <w:right w:val="none" w:sz="0" w:space="0" w:color="auto"/>
          </w:divBdr>
        </w:div>
        <w:div w:id="351998502">
          <w:marLeft w:val="0"/>
          <w:marRight w:val="0"/>
          <w:marTop w:val="0"/>
          <w:marBottom w:val="0"/>
          <w:divBdr>
            <w:top w:val="none" w:sz="0" w:space="0" w:color="auto"/>
            <w:left w:val="none" w:sz="0" w:space="0" w:color="auto"/>
            <w:bottom w:val="none" w:sz="0" w:space="0" w:color="auto"/>
            <w:right w:val="none" w:sz="0" w:space="0" w:color="auto"/>
          </w:divBdr>
        </w:div>
      </w:divsChild>
    </w:div>
    <w:div w:id="960962183">
      <w:bodyDiv w:val="1"/>
      <w:marLeft w:val="0"/>
      <w:marRight w:val="0"/>
      <w:marTop w:val="0"/>
      <w:marBottom w:val="0"/>
      <w:divBdr>
        <w:top w:val="none" w:sz="0" w:space="0" w:color="auto"/>
        <w:left w:val="none" w:sz="0" w:space="0" w:color="auto"/>
        <w:bottom w:val="none" w:sz="0" w:space="0" w:color="auto"/>
        <w:right w:val="none" w:sz="0" w:space="0" w:color="auto"/>
      </w:divBdr>
    </w:div>
    <w:div w:id="969213195">
      <w:bodyDiv w:val="1"/>
      <w:marLeft w:val="0"/>
      <w:marRight w:val="0"/>
      <w:marTop w:val="0"/>
      <w:marBottom w:val="0"/>
      <w:divBdr>
        <w:top w:val="none" w:sz="0" w:space="0" w:color="auto"/>
        <w:left w:val="none" w:sz="0" w:space="0" w:color="auto"/>
        <w:bottom w:val="none" w:sz="0" w:space="0" w:color="auto"/>
        <w:right w:val="none" w:sz="0" w:space="0" w:color="auto"/>
      </w:divBdr>
    </w:div>
    <w:div w:id="995454822">
      <w:bodyDiv w:val="1"/>
      <w:marLeft w:val="0"/>
      <w:marRight w:val="0"/>
      <w:marTop w:val="0"/>
      <w:marBottom w:val="0"/>
      <w:divBdr>
        <w:top w:val="none" w:sz="0" w:space="0" w:color="auto"/>
        <w:left w:val="none" w:sz="0" w:space="0" w:color="auto"/>
        <w:bottom w:val="none" w:sz="0" w:space="0" w:color="auto"/>
        <w:right w:val="none" w:sz="0" w:space="0" w:color="auto"/>
      </w:divBdr>
    </w:div>
    <w:div w:id="1091010140">
      <w:bodyDiv w:val="1"/>
      <w:marLeft w:val="0"/>
      <w:marRight w:val="0"/>
      <w:marTop w:val="0"/>
      <w:marBottom w:val="0"/>
      <w:divBdr>
        <w:top w:val="none" w:sz="0" w:space="0" w:color="auto"/>
        <w:left w:val="none" w:sz="0" w:space="0" w:color="auto"/>
        <w:bottom w:val="none" w:sz="0" w:space="0" w:color="auto"/>
        <w:right w:val="none" w:sz="0" w:space="0" w:color="auto"/>
      </w:divBdr>
    </w:div>
    <w:div w:id="1099914499">
      <w:bodyDiv w:val="1"/>
      <w:marLeft w:val="0"/>
      <w:marRight w:val="0"/>
      <w:marTop w:val="0"/>
      <w:marBottom w:val="0"/>
      <w:divBdr>
        <w:top w:val="none" w:sz="0" w:space="0" w:color="auto"/>
        <w:left w:val="none" w:sz="0" w:space="0" w:color="auto"/>
        <w:bottom w:val="none" w:sz="0" w:space="0" w:color="auto"/>
        <w:right w:val="none" w:sz="0" w:space="0" w:color="auto"/>
      </w:divBdr>
    </w:div>
    <w:div w:id="1110975597">
      <w:bodyDiv w:val="1"/>
      <w:marLeft w:val="0"/>
      <w:marRight w:val="0"/>
      <w:marTop w:val="0"/>
      <w:marBottom w:val="0"/>
      <w:divBdr>
        <w:top w:val="none" w:sz="0" w:space="0" w:color="auto"/>
        <w:left w:val="none" w:sz="0" w:space="0" w:color="auto"/>
        <w:bottom w:val="none" w:sz="0" w:space="0" w:color="auto"/>
        <w:right w:val="none" w:sz="0" w:space="0" w:color="auto"/>
      </w:divBdr>
      <w:divsChild>
        <w:div w:id="1109010137">
          <w:marLeft w:val="0"/>
          <w:marRight w:val="0"/>
          <w:marTop w:val="0"/>
          <w:marBottom w:val="0"/>
          <w:divBdr>
            <w:top w:val="none" w:sz="0" w:space="0" w:color="auto"/>
            <w:left w:val="none" w:sz="0" w:space="0" w:color="auto"/>
            <w:bottom w:val="none" w:sz="0" w:space="0" w:color="auto"/>
            <w:right w:val="none" w:sz="0" w:space="0" w:color="auto"/>
          </w:divBdr>
        </w:div>
        <w:div w:id="2004550223">
          <w:marLeft w:val="0"/>
          <w:marRight w:val="0"/>
          <w:marTop w:val="0"/>
          <w:marBottom w:val="0"/>
          <w:divBdr>
            <w:top w:val="none" w:sz="0" w:space="0" w:color="auto"/>
            <w:left w:val="none" w:sz="0" w:space="0" w:color="auto"/>
            <w:bottom w:val="none" w:sz="0" w:space="0" w:color="auto"/>
            <w:right w:val="none" w:sz="0" w:space="0" w:color="auto"/>
          </w:divBdr>
        </w:div>
        <w:div w:id="458646732">
          <w:marLeft w:val="0"/>
          <w:marRight w:val="0"/>
          <w:marTop w:val="0"/>
          <w:marBottom w:val="0"/>
          <w:divBdr>
            <w:top w:val="none" w:sz="0" w:space="0" w:color="auto"/>
            <w:left w:val="none" w:sz="0" w:space="0" w:color="auto"/>
            <w:bottom w:val="none" w:sz="0" w:space="0" w:color="auto"/>
            <w:right w:val="none" w:sz="0" w:space="0" w:color="auto"/>
          </w:divBdr>
        </w:div>
        <w:div w:id="140273392">
          <w:marLeft w:val="0"/>
          <w:marRight w:val="0"/>
          <w:marTop w:val="0"/>
          <w:marBottom w:val="0"/>
          <w:divBdr>
            <w:top w:val="none" w:sz="0" w:space="0" w:color="auto"/>
            <w:left w:val="none" w:sz="0" w:space="0" w:color="auto"/>
            <w:bottom w:val="none" w:sz="0" w:space="0" w:color="auto"/>
            <w:right w:val="none" w:sz="0" w:space="0" w:color="auto"/>
          </w:divBdr>
        </w:div>
        <w:div w:id="1047801532">
          <w:marLeft w:val="0"/>
          <w:marRight w:val="0"/>
          <w:marTop w:val="0"/>
          <w:marBottom w:val="0"/>
          <w:divBdr>
            <w:top w:val="none" w:sz="0" w:space="0" w:color="auto"/>
            <w:left w:val="none" w:sz="0" w:space="0" w:color="auto"/>
            <w:bottom w:val="none" w:sz="0" w:space="0" w:color="auto"/>
            <w:right w:val="none" w:sz="0" w:space="0" w:color="auto"/>
          </w:divBdr>
        </w:div>
        <w:div w:id="87434205">
          <w:marLeft w:val="0"/>
          <w:marRight w:val="0"/>
          <w:marTop w:val="0"/>
          <w:marBottom w:val="0"/>
          <w:divBdr>
            <w:top w:val="none" w:sz="0" w:space="0" w:color="auto"/>
            <w:left w:val="none" w:sz="0" w:space="0" w:color="auto"/>
            <w:bottom w:val="none" w:sz="0" w:space="0" w:color="auto"/>
            <w:right w:val="none" w:sz="0" w:space="0" w:color="auto"/>
          </w:divBdr>
        </w:div>
        <w:div w:id="1634141707">
          <w:marLeft w:val="0"/>
          <w:marRight w:val="0"/>
          <w:marTop w:val="0"/>
          <w:marBottom w:val="0"/>
          <w:divBdr>
            <w:top w:val="none" w:sz="0" w:space="0" w:color="auto"/>
            <w:left w:val="none" w:sz="0" w:space="0" w:color="auto"/>
            <w:bottom w:val="none" w:sz="0" w:space="0" w:color="auto"/>
            <w:right w:val="none" w:sz="0" w:space="0" w:color="auto"/>
          </w:divBdr>
        </w:div>
        <w:div w:id="1800345154">
          <w:marLeft w:val="0"/>
          <w:marRight w:val="0"/>
          <w:marTop w:val="0"/>
          <w:marBottom w:val="0"/>
          <w:divBdr>
            <w:top w:val="none" w:sz="0" w:space="0" w:color="auto"/>
            <w:left w:val="none" w:sz="0" w:space="0" w:color="auto"/>
            <w:bottom w:val="none" w:sz="0" w:space="0" w:color="auto"/>
            <w:right w:val="none" w:sz="0" w:space="0" w:color="auto"/>
          </w:divBdr>
        </w:div>
        <w:div w:id="1864707665">
          <w:marLeft w:val="0"/>
          <w:marRight w:val="0"/>
          <w:marTop w:val="0"/>
          <w:marBottom w:val="0"/>
          <w:divBdr>
            <w:top w:val="none" w:sz="0" w:space="0" w:color="auto"/>
            <w:left w:val="none" w:sz="0" w:space="0" w:color="auto"/>
            <w:bottom w:val="none" w:sz="0" w:space="0" w:color="auto"/>
            <w:right w:val="none" w:sz="0" w:space="0" w:color="auto"/>
          </w:divBdr>
        </w:div>
        <w:div w:id="1583181352">
          <w:marLeft w:val="0"/>
          <w:marRight w:val="0"/>
          <w:marTop w:val="0"/>
          <w:marBottom w:val="0"/>
          <w:divBdr>
            <w:top w:val="none" w:sz="0" w:space="0" w:color="auto"/>
            <w:left w:val="none" w:sz="0" w:space="0" w:color="auto"/>
            <w:bottom w:val="none" w:sz="0" w:space="0" w:color="auto"/>
            <w:right w:val="none" w:sz="0" w:space="0" w:color="auto"/>
          </w:divBdr>
        </w:div>
        <w:div w:id="398792263">
          <w:marLeft w:val="0"/>
          <w:marRight w:val="0"/>
          <w:marTop w:val="0"/>
          <w:marBottom w:val="0"/>
          <w:divBdr>
            <w:top w:val="none" w:sz="0" w:space="0" w:color="auto"/>
            <w:left w:val="none" w:sz="0" w:space="0" w:color="auto"/>
            <w:bottom w:val="none" w:sz="0" w:space="0" w:color="auto"/>
            <w:right w:val="none" w:sz="0" w:space="0" w:color="auto"/>
          </w:divBdr>
        </w:div>
        <w:div w:id="1006320074">
          <w:marLeft w:val="0"/>
          <w:marRight w:val="0"/>
          <w:marTop w:val="0"/>
          <w:marBottom w:val="0"/>
          <w:divBdr>
            <w:top w:val="none" w:sz="0" w:space="0" w:color="auto"/>
            <w:left w:val="none" w:sz="0" w:space="0" w:color="auto"/>
            <w:bottom w:val="none" w:sz="0" w:space="0" w:color="auto"/>
            <w:right w:val="none" w:sz="0" w:space="0" w:color="auto"/>
          </w:divBdr>
        </w:div>
        <w:div w:id="100953885">
          <w:marLeft w:val="0"/>
          <w:marRight w:val="0"/>
          <w:marTop w:val="0"/>
          <w:marBottom w:val="0"/>
          <w:divBdr>
            <w:top w:val="none" w:sz="0" w:space="0" w:color="auto"/>
            <w:left w:val="none" w:sz="0" w:space="0" w:color="auto"/>
            <w:bottom w:val="none" w:sz="0" w:space="0" w:color="auto"/>
            <w:right w:val="none" w:sz="0" w:space="0" w:color="auto"/>
          </w:divBdr>
        </w:div>
        <w:div w:id="1617981763">
          <w:marLeft w:val="0"/>
          <w:marRight w:val="0"/>
          <w:marTop w:val="0"/>
          <w:marBottom w:val="0"/>
          <w:divBdr>
            <w:top w:val="none" w:sz="0" w:space="0" w:color="auto"/>
            <w:left w:val="none" w:sz="0" w:space="0" w:color="auto"/>
            <w:bottom w:val="none" w:sz="0" w:space="0" w:color="auto"/>
            <w:right w:val="none" w:sz="0" w:space="0" w:color="auto"/>
          </w:divBdr>
        </w:div>
        <w:div w:id="1361936155">
          <w:marLeft w:val="0"/>
          <w:marRight w:val="0"/>
          <w:marTop w:val="0"/>
          <w:marBottom w:val="0"/>
          <w:divBdr>
            <w:top w:val="none" w:sz="0" w:space="0" w:color="auto"/>
            <w:left w:val="none" w:sz="0" w:space="0" w:color="auto"/>
            <w:bottom w:val="none" w:sz="0" w:space="0" w:color="auto"/>
            <w:right w:val="none" w:sz="0" w:space="0" w:color="auto"/>
          </w:divBdr>
        </w:div>
        <w:div w:id="1315135329">
          <w:marLeft w:val="0"/>
          <w:marRight w:val="0"/>
          <w:marTop w:val="0"/>
          <w:marBottom w:val="0"/>
          <w:divBdr>
            <w:top w:val="none" w:sz="0" w:space="0" w:color="auto"/>
            <w:left w:val="none" w:sz="0" w:space="0" w:color="auto"/>
            <w:bottom w:val="none" w:sz="0" w:space="0" w:color="auto"/>
            <w:right w:val="none" w:sz="0" w:space="0" w:color="auto"/>
          </w:divBdr>
        </w:div>
        <w:div w:id="796684688">
          <w:marLeft w:val="0"/>
          <w:marRight w:val="0"/>
          <w:marTop w:val="0"/>
          <w:marBottom w:val="0"/>
          <w:divBdr>
            <w:top w:val="none" w:sz="0" w:space="0" w:color="auto"/>
            <w:left w:val="none" w:sz="0" w:space="0" w:color="auto"/>
            <w:bottom w:val="none" w:sz="0" w:space="0" w:color="auto"/>
            <w:right w:val="none" w:sz="0" w:space="0" w:color="auto"/>
          </w:divBdr>
        </w:div>
        <w:div w:id="1018653645">
          <w:marLeft w:val="0"/>
          <w:marRight w:val="0"/>
          <w:marTop w:val="0"/>
          <w:marBottom w:val="0"/>
          <w:divBdr>
            <w:top w:val="none" w:sz="0" w:space="0" w:color="auto"/>
            <w:left w:val="none" w:sz="0" w:space="0" w:color="auto"/>
            <w:bottom w:val="none" w:sz="0" w:space="0" w:color="auto"/>
            <w:right w:val="none" w:sz="0" w:space="0" w:color="auto"/>
          </w:divBdr>
        </w:div>
        <w:div w:id="1205606707">
          <w:marLeft w:val="0"/>
          <w:marRight w:val="0"/>
          <w:marTop w:val="0"/>
          <w:marBottom w:val="0"/>
          <w:divBdr>
            <w:top w:val="none" w:sz="0" w:space="0" w:color="auto"/>
            <w:left w:val="none" w:sz="0" w:space="0" w:color="auto"/>
            <w:bottom w:val="none" w:sz="0" w:space="0" w:color="auto"/>
            <w:right w:val="none" w:sz="0" w:space="0" w:color="auto"/>
          </w:divBdr>
        </w:div>
        <w:div w:id="1217811711">
          <w:marLeft w:val="0"/>
          <w:marRight w:val="0"/>
          <w:marTop w:val="0"/>
          <w:marBottom w:val="0"/>
          <w:divBdr>
            <w:top w:val="none" w:sz="0" w:space="0" w:color="auto"/>
            <w:left w:val="none" w:sz="0" w:space="0" w:color="auto"/>
            <w:bottom w:val="none" w:sz="0" w:space="0" w:color="auto"/>
            <w:right w:val="none" w:sz="0" w:space="0" w:color="auto"/>
          </w:divBdr>
        </w:div>
        <w:div w:id="1430008747">
          <w:marLeft w:val="0"/>
          <w:marRight w:val="0"/>
          <w:marTop w:val="0"/>
          <w:marBottom w:val="0"/>
          <w:divBdr>
            <w:top w:val="none" w:sz="0" w:space="0" w:color="auto"/>
            <w:left w:val="none" w:sz="0" w:space="0" w:color="auto"/>
            <w:bottom w:val="none" w:sz="0" w:space="0" w:color="auto"/>
            <w:right w:val="none" w:sz="0" w:space="0" w:color="auto"/>
          </w:divBdr>
        </w:div>
        <w:div w:id="854031012">
          <w:marLeft w:val="0"/>
          <w:marRight w:val="0"/>
          <w:marTop w:val="0"/>
          <w:marBottom w:val="0"/>
          <w:divBdr>
            <w:top w:val="none" w:sz="0" w:space="0" w:color="auto"/>
            <w:left w:val="none" w:sz="0" w:space="0" w:color="auto"/>
            <w:bottom w:val="none" w:sz="0" w:space="0" w:color="auto"/>
            <w:right w:val="none" w:sz="0" w:space="0" w:color="auto"/>
          </w:divBdr>
        </w:div>
        <w:div w:id="389303564">
          <w:marLeft w:val="0"/>
          <w:marRight w:val="0"/>
          <w:marTop w:val="0"/>
          <w:marBottom w:val="0"/>
          <w:divBdr>
            <w:top w:val="none" w:sz="0" w:space="0" w:color="auto"/>
            <w:left w:val="none" w:sz="0" w:space="0" w:color="auto"/>
            <w:bottom w:val="none" w:sz="0" w:space="0" w:color="auto"/>
            <w:right w:val="none" w:sz="0" w:space="0" w:color="auto"/>
          </w:divBdr>
        </w:div>
        <w:div w:id="1885361569">
          <w:marLeft w:val="0"/>
          <w:marRight w:val="0"/>
          <w:marTop w:val="0"/>
          <w:marBottom w:val="0"/>
          <w:divBdr>
            <w:top w:val="none" w:sz="0" w:space="0" w:color="auto"/>
            <w:left w:val="none" w:sz="0" w:space="0" w:color="auto"/>
            <w:bottom w:val="none" w:sz="0" w:space="0" w:color="auto"/>
            <w:right w:val="none" w:sz="0" w:space="0" w:color="auto"/>
          </w:divBdr>
        </w:div>
        <w:div w:id="677464964">
          <w:marLeft w:val="0"/>
          <w:marRight w:val="0"/>
          <w:marTop w:val="0"/>
          <w:marBottom w:val="0"/>
          <w:divBdr>
            <w:top w:val="none" w:sz="0" w:space="0" w:color="auto"/>
            <w:left w:val="none" w:sz="0" w:space="0" w:color="auto"/>
            <w:bottom w:val="none" w:sz="0" w:space="0" w:color="auto"/>
            <w:right w:val="none" w:sz="0" w:space="0" w:color="auto"/>
          </w:divBdr>
        </w:div>
        <w:div w:id="548690046">
          <w:marLeft w:val="0"/>
          <w:marRight w:val="0"/>
          <w:marTop w:val="0"/>
          <w:marBottom w:val="0"/>
          <w:divBdr>
            <w:top w:val="none" w:sz="0" w:space="0" w:color="auto"/>
            <w:left w:val="none" w:sz="0" w:space="0" w:color="auto"/>
            <w:bottom w:val="none" w:sz="0" w:space="0" w:color="auto"/>
            <w:right w:val="none" w:sz="0" w:space="0" w:color="auto"/>
          </w:divBdr>
        </w:div>
        <w:div w:id="1797334059">
          <w:marLeft w:val="0"/>
          <w:marRight w:val="0"/>
          <w:marTop w:val="0"/>
          <w:marBottom w:val="0"/>
          <w:divBdr>
            <w:top w:val="none" w:sz="0" w:space="0" w:color="auto"/>
            <w:left w:val="none" w:sz="0" w:space="0" w:color="auto"/>
            <w:bottom w:val="none" w:sz="0" w:space="0" w:color="auto"/>
            <w:right w:val="none" w:sz="0" w:space="0" w:color="auto"/>
          </w:divBdr>
        </w:div>
        <w:div w:id="392389177">
          <w:marLeft w:val="0"/>
          <w:marRight w:val="0"/>
          <w:marTop w:val="0"/>
          <w:marBottom w:val="0"/>
          <w:divBdr>
            <w:top w:val="none" w:sz="0" w:space="0" w:color="auto"/>
            <w:left w:val="none" w:sz="0" w:space="0" w:color="auto"/>
            <w:bottom w:val="none" w:sz="0" w:space="0" w:color="auto"/>
            <w:right w:val="none" w:sz="0" w:space="0" w:color="auto"/>
          </w:divBdr>
        </w:div>
        <w:div w:id="943922115">
          <w:marLeft w:val="0"/>
          <w:marRight w:val="0"/>
          <w:marTop w:val="0"/>
          <w:marBottom w:val="0"/>
          <w:divBdr>
            <w:top w:val="none" w:sz="0" w:space="0" w:color="auto"/>
            <w:left w:val="none" w:sz="0" w:space="0" w:color="auto"/>
            <w:bottom w:val="none" w:sz="0" w:space="0" w:color="auto"/>
            <w:right w:val="none" w:sz="0" w:space="0" w:color="auto"/>
          </w:divBdr>
        </w:div>
        <w:div w:id="380399564">
          <w:marLeft w:val="0"/>
          <w:marRight w:val="0"/>
          <w:marTop w:val="0"/>
          <w:marBottom w:val="0"/>
          <w:divBdr>
            <w:top w:val="none" w:sz="0" w:space="0" w:color="auto"/>
            <w:left w:val="none" w:sz="0" w:space="0" w:color="auto"/>
            <w:bottom w:val="none" w:sz="0" w:space="0" w:color="auto"/>
            <w:right w:val="none" w:sz="0" w:space="0" w:color="auto"/>
          </w:divBdr>
        </w:div>
        <w:div w:id="513999692">
          <w:marLeft w:val="0"/>
          <w:marRight w:val="0"/>
          <w:marTop w:val="0"/>
          <w:marBottom w:val="0"/>
          <w:divBdr>
            <w:top w:val="none" w:sz="0" w:space="0" w:color="auto"/>
            <w:left w:val="none" w:sz="0" w:space="0" w:color="auto"/>
            <w:bottom w:val="none" w:sz="0" w:space="0" w:color="auto"/>
            <w:right w:val="none" w:sz="0" w:space="0" w:color="auto"/>
          </w:divBdr>
        </w:div>
        <w:div w:id="1996954483">
          <w:marLeft w:val="0"/>
          <w:marRight w:val="0"/>
          <w:marTop w:val="0"/>
          <w:marBottom w:val="0"/>
          <w:divBdr>
            <w:top w:val="none" w:sz="0" w:space="0" w:color="auto"/>
            <w:left w:val="none" w:sz="0" w:space="0" w:color="auto"/>
            <w:bottom w:val="none" w:sz="0" w:space="0" w:color="auto"/>
            <w:right w:val="none" w:sz="0" w:space="0" w:color="auto"/>
          </w:divBdr>
        </w:div>
        <w:div w:id="753816963">
          <w:marLeft w:val="0"/>
          <w:marRight w:val="0"/>
          <w:marTop w:val="0"/>
          <w:marBottom w:val="0"/>
          <w:divBdr>
            <w:top w:val="none" w:sz="0" w:space="0" w:color="auto"/>
            <w:left w:val="none" w:sz="0" w:space="0" w:color="auto"/>
            <w:bottom w:val="none" w:sz="0" w:space="0" w:color="auto"/>
            <w:right w:val="none" w:sz="0" w:space="0" w:color="auto"/>
          </w:divBdr>
        </w:div>
        <w:div w:id="563881795">
          <w:marLeft w:val="0"/>
          <w:marRight w:val="0"/>
          <w:marTop w:val="0"/>
          <w:marBottom w:val="0"/>
          <w:divBdr>
            <w:top w:val="none" w:sz="0" w:space="0" w:color="auto"/>
            <w:left w:val="none" w:sz="0" w:space="0" w:color="auto"/>
            <w:bottom w:val="none" w:sz="0" w:space="0" w:color="auto"/>
            <w:right w:val="none" w:sz="0" w:space="0" w:color="auto"/>
          </w:divBdr>
        </w:div>
        <w:div w:id="1289356376">
          <w:marLeft w:val="0"/>
          <w:marRight w:val="0"/>
          <w:marTop w:val="0"/>
          <w:marBottom w:val="0"/>
          <w:divBdr>
            <w:top w:val="none" w:sz="0" w:space="0" w:color="auto"/>
            <w:left w:val="none" w:sz="0" w:space="0" w:color="auto"/>
            <w:bottom w:val="none" w:sz="0" w:space="0" w:color="auto"/>
            <w:right w:val="none" w:sz="0" w:space="0" w:color="auto"/>
          </w:divBdr>
        </w:div>
        <w:div w:id="787353252">
          <w:marLeft w:val="0"/>
          <w:marRight w:val="0"/>
          <w:marTop w:val="0"/>
          <w:marBottom w:val="0"/>
          <w:divBdr>
            <w:top w:val="none" w:sz="0" w:space="0" w:color="auto"/>
            <w:left w:val="none" w:sz="0" w:space="0" w:color="auto"/>
            <w:bottom w:val="none" w:sz="0" w:space="0" w:color="auto"/>
            <w:right w:val="none" w:sz="0" w:space="0" w:color="auto"/>
          </w:divBdr>
        </w:div>
        <w:div w:id="911280600">
          <w:marLeft w:val="0"/>
          <w:marRight w:val="0"/>
          <w:marTop w:val="0"/>
          <w:marBottom w:val="0"/>
          <w:divBdr>
            <w:top w:val="none" w:sz="0" w:space="0" w:color="auto"/>
            <w:left w:val="none" w:sz="0" w:space="0" w:color="auto"/>
            <w:bottom w:val="none" w:sz="0" w:space="0" w:color="auto"/>
            <w:right w:val="none" w:sz="0" w:space="0" w:color="auto"/>
          </w:divBdr>
        </w:div>
        <w:div w:id="964312813">
          <w:marLeft w:val="0"/>
          <w:marRight w:val="0"/>
          <w:marTop w:val="0"/>
          <w:marBottom w:val="0"/>
          <w:divBdr>
            <w:top w:val="none" w:sz="0" w:space="0" w:color="auto"/>
            <w:left w:val="none" w:sz="0" w:space="0" w:color="auto"/>
            <w:bottom w:val="none" w:sz="0" w:space="0" w:color="auto"/>
            <w:right w:val="none" w:sz="0" w:space="0" w:color="auto"/>
          </w:divBdr>
        </w:div>
        <w:div w:id="712190248">
          <w:marLeft w:val="0"/>
          <w:marRight w:val="0"/>
          <w:marTop w:val="0"/>
          <w:marBottom w:val="0"/>
          <w:divBdr>
            <w:top w:val="none" w:sz="0" w:space="0" w:color="auto"/>
            <w:left w:val="none" w:sz="0" w:space="0" w:color="auto"/>
            <w:bottom w:val="none" w:sz="0" w:space="0" w:color="auto"/>
            <w:right w:val="none" w:sz="0" w:space="0" w:color="auto"/>
          </w:divBdr>
        </w:div>
        <w:div w:id="1771390203">
          <w:marLeft w:val="0"/>
          <w:marRight w:val="0"/>
          <w:marTop w:val="0"/>
          <w:marBottom w:val="0"/>
          <w:divBdr>
            <w:top w:val="none" w:sz="0" w:space="0" w:color="auto"/>
            <w:left w:val="none" w:sz="0" w:space="0" w:color="auto"/>
            <w:bottom w:val="none" w:sz="0" w:space="0" w:color="auto"/>
            <w:right w:val="none" w:sz="0" w:space="0" w:color="auto"/>
          </w:divBdr>
        </w:div>
        <w:div w:id="1730955383">
          <w:marLeft w:val="0"/>
          <w:marRight w:val="0"/>
          <w:marTop w:val="0"/>
          <w:marBottom w:val="0"/>
          <w:divBdr>
            <w:top w:val="none" w:sz="0" w:space="0" w:color="auto"/>
            <w:left w:val="none" w:sz="0" w:space="0" w:color="auto"/>
            <w:bottom w:val="none" w:sz="0" w:space="0" w:color="auto"/>
            <w:right w:val="none" w:sz="0" w:space="0" w:color="auto"/>
          </w:divBdr>
        </w:div>
        <w:div w:id="306864678">
          <w:marLeft w:val="0"/>
          <w:marRight w:val="0"/>
          <w:marTop w:val="0"/>
          <w:marBottom w:val="0"/>
          <w:divBdr>
            <w:top w:val="none" w:sz="0" w:space="0" w:color="auto"/>
            <w:left w:val="none" w:sz="0" w:space="0" w:color="auto"/>
            <w:bottom w:val="none" w:sz="0" w:space="0" w:color="auto"/>
            <w:right w:val="none" w:sz="0" w:space="0" w:color="auto"/>
          </w:divBdr>
        </w:div>
        <w:div w:id="2092584259">
          <w:marLeft w:val="0"/>
          <w:marRight w:val="0"/>
          <w:marTop w:val="0"/>
          <w:marBottom w:val="0"/>
          <w:divBdr>
            <w:top w:val="none" w:sz="0" w:space="0" w:color="auto"/>
            <w:left w:val="none" w:sz="0" w:space="0" w:color="auto"/>
            <w:bottom w:val="none" w:sz="0" w:space="0" w:color="auto"/>
            <w:right w:val="none" w:sz="0" w:space="0" w:color="auto"/>
          </w:divBdr>
        </w:div>
        <w:div w:id="726682258">
          <w:marLeft w:val="0"/>
          <w:marRight w:val="0"/>
          <w:marTop w:val="0"/>
          <w:marBottom w:val="0"/>
          <w:divBdr>
            <w:top w:val="none" w:sz="0" w:space="0" w:color="auto"/>
            <w:left w:val="none" w:sz="0" w:space="0" w:color="auto"/>
            <w:bottom w:val="none" w:sz="0" w:space="0" w:color="auto"/>
            <w:right w:val="none" w:sz="0" w:space="0" w:color="auto"/>
          </w:divBdr>
        </w:div>
        <w:div w:id="1350062962">
          <w:marLeft w:val="0"/>
          <w:marRight w:val="0"/>
          <w:marTop w:val="0"/>
          <w:marBottom w:val="0"/>
          <w:divBdr>
            <w:top w:val="none" w:sz="0" w:space="0" w:color="auto"/>
            <w:left w:val="none" w:sz="0" w:space="0" w:color="auto"/>
            <w:bottom w:val="none" w:sz="0" w:space="0" w:color="auto"/>
            <w:right w:val="none" w:sz="0" w:space="0" w:color="auto"/>
          </w:divBdr>
        </w:div>
        <w:div w:id="1720205055">
          <w:marLeft w:val="0"/>
          <w:marRight w:val="0"/>
          <w:marTop w:val="0"/>
          <w:marBottom w:val="0"/>
          <w:divBdr>
            <w:top w:val="none" w:sz="0" w:space="0" w:color="auto"/>
            <w:left w:val="none" w:sz="0" w:space="0" w:color="auto"/>
            <w:bottom w:val="none" w:sz="0" w:space="0" w:color="auto"/>
            <w:right w:val="none" w:sz="0" w:space="0" w:color="auto"/>
          </w:divBdr>
        </w:div>
        <w:div w:id="1525903130">
          <w:marLeft w:val="0"/>
          <w:marRight w:val="0"/>
          <w:marTop w:val="0"/>
          <w:marBottom w:val="0"/>
          <w:divBdr>
            <w:top w:val="none" w:sz="0" w:space="0" w:color="auto"/>
            <w:left w:val="none" w:sz="0" w:space="0" w:color="auto"/>
            <w:bottom w:val="none" w:sz="0" w:space="0" w:color="auto"/>
            <w:right w:val="none" w:sz="0" w:space="0" w:color="auto"/>
          </w:divBdr>
        </w:div>
        <w:div w:id="1817450528">
          <w:marLeft w:val="0"/>
          <w:marRight w:val="0"/>
          <w:marTop w:val="0"/>
          <w:marBottom w:val="0"/>
          <w:divBdr>
            <w:top w:val="none" w:sz="0" w:space="0" w:color="auto"/>
            <w:left w:val="none" w:sz="0" w:space="0" w:color="auto"/>
            <w:bottom w:val="none" w:sz="0" w:space="0" w:color="auto"/>
            <w:right w:val="none" w:sz="0" w:space="0" w:color="auto"/>
          </w:divBdr>
        </w:div>
        <w:div w:id="544370613">
          <w:marLeft w:val="0"/>
          <w:marRight w:val="0"/>
          <w:marTop w:val="0"/>
          <w:marBottom w:val="0"/>
          <w:divBdr>
            <w:top w:val="none" w:sz="0" w:space="0" w:color="auto"/>
            <w:left w:val="none" w:sz="0" w:space="0" w:color="auto"/>
            <w:bottom w:val="none" w:sz="0" w:space="0" w:color="auto"/>
            <w:right w:val="none" w:sz="0" w:space="0" w:color="auto"/>
          </w:divBdr>
        </w:div>
        <w:div w:id="766580931">
          <w:marLeft w:val="0"/>
          <w:marRight w:val="0"/>
          <w:marTop w:val="0"/>
          <w:marBottom w:val="0"/>
          <w:divBdr>
            <w:top w:val="none" w:sz="0" w:space="0" w:color="auto"/>
            <w:left w:val="none" w:sz="0" w:space="0" w:color="auto"/>
            <w:bottom w:val="none" w:sz="0" w:space="0" w:color="auto"/>
            <w:right w:val="none" w:sz="0" w:space="0" w:color="auto"/>
          </w:divBdr>
        </w:div>
        <w:div w:id="1829049742">
          <w:marLeft w:val="0"/>
          <w:marRight w:val="0"/>
          <w:marTop w:val="0"/>
          <w:marBottom w:val="0"/>
          <w:divBdr>
            <w:top w:val="none" w:sz="0" w:space="0" w:color="auto"/>
            <w:left w:val="none" w:sz="0" w:space="0" w:color="auto"/>
            <w:bottom w:val="none" w:sz="0" w:space="0" w:color="auto"/>
            <w:right w:val="none" w:sz="0" w:space="0" w:color="auto"/>
          </w:divBdr>
        </w:div>
        <w:div w:id="69541526">
          <w:marLeft w:val="0"/>
          <w:marRight w:val="0"/>
          <w:marTop w:val="0"/>
          <w:marBottom w:val="0"/>
          <w:divBdr>
            <w:top w:val="none" w:sz="0" w:space="0" w:color="auto"/>
            <w:left w:val="none" w:sz="0" w:space="0" w:color="auto"/>
            <w:bottom w:val="none" w:sz="0" w:space="0" w:color="auto"/>
            <w:right w:val="none" w:sz="0" w:space="0" w:color="auto"/>
          </w:divBdr>
        </w:div>
        <w:div w:id="2104373826">
          <w:marLeft w:val="0"/>
          <w:marRight w:val="0"/>
          <w:marTop w:val="0"/>
          <w:marBottom w:val="0"/>
          <w:divBdr>
            <w:top w:val="none" w:sz="0" w:space="0" w:color="auto"/>
            <w:left w:val="none" w:sz="0" w:space="0" w:color="auto"/>
            <w:bottom w:val="none" w:sz="0" w:space="0" w:color="auto"/>
            <w:right w:val="none" w:sz="0" w:space="0" w:color="auto"/>
          </w:divBdr>
        </w:div>
        <w:div w:id="332146178">
          <w:marLeft w:val="0"/>
          <w:marRight w:val="0"/>
          <w:marTop w:val="0"/>
          <w:marBottom w:val="0"/>
          <w:divBdr>
            <w:top w:val="none" w:sz="0" w:space="0" w:color="auto"/>
            <w:left w:val="none" w:sz="0" w:space="0" w:color="auto"/>
            <w:bottom w:val="none" w:sz="0" w:space="0" w:color="auto"/>
            <w:right w:val="none" w:sz="0" w:space="0" w:color="auto"/>
          </w:divBdr>
        </w:div>
        <w:div w:id="962997344">
          <w:marLeft w:val="0"/>
          <w:marRight w:val="0"/>
          <w:marTop w:val="0"/>
          <w:marBottom w:val="0"/>
          <w:divBdr>
            <w:top w:val="none" w:sz="0" w:space="0" w:color="auto"/>
            <w:left w:val="none" w:sz="0" w:space="0" w:color="auto"/>
            <w:bottom w:val="none" w:sz="0" w:space="0" w:color="auto"/>
            <w:right w:val="none" w:sz="0" w:space="0" w:color="auto"/>
          </w:divBdr>
        </w:div>
        <w:div w:id="2044399093">
          <w:marLeft w:val="0"/>
          <w:marRight w:val="0"/>
          <w:marTop w:val="0"/>
          <w:marBottom w:val="0"/>
          <w:divBdr>
            <w:top w:val="none" w:sz="0" w:space="0" w:color="auto"/>
            <w:left w:val="none" w:sz="0" w:space="0" w:color="auto"/>
            <w:bottom w:val="none" w:sz="0" w:space="0" w:color="auto"/>
            <w:right w:val="none" w:sz="0" w:space="0" w:color="auto"/>
          </w:divBdr>
        </w:div>
        <w:div w:id="2130511530">
          <w:marLeft w:val="0"/>
          <w:marRight w:val="0"/>
          <w:marTop w:val="0"/>
          <w:marBottom w:val="0"/>
          <w:divBdr>
            <w:top w:val="none" w:sz="0" w:space="0" w:color="auto"/>
            <w:left w:val="none" w:sz="0" w:space="0" w:color="auto"/>
            <w:bottom w:val="none" w:sz="0" w:space="0" w:color="auto"/>
            <w:right w:val="none" w:sz="0" w:space="0" w:color="auto"/>
          </w:divBdr>
        </w:div>
        <w:div w:id="1137793600">
          <w:marLeft w:val="0"/>
          <w:marRight w:val="0"/>
          <w:marTop w:val="0"/>
          <w:marBottom w:val="0"/>
          <w:divBdr>
            <w:top w:val="none" w:sz="0" w:space="0" w:color="auto"/>
            <w:left w:val="none" w:sz="0" w:space="0" w:color="auto"/>
            <w:bottom w:val="none" w:sz="0" w:space="0" w:color="auto"/>
            <w:right w:val="none" w:sz="0" w:space="0" w:color="auto"/>
          </w:divBdr>
        </w:div>
        <w:div w:id="1878347467">
          <w:marLeft w:val="0"/>
          <w:marRight w:val="0"/>
          <w:marTop w:val="0"/>
          <w:marBottom w:val="0"/>
          <w:divBdr>
            <w:top w:val="none" w:sz="0" w:space="0" w:color="auto"/>
            <w:left w:val="none" w:sz="0" w:space="0" w:color="auto"/>
            <w:bottom w:val="none" w:sz="0" w:space="0" w:color="auto"/>
            <w:right w:val="none" w:sz="0" w:space="0" w:color="auto"/>
          </w:divBdr>
        </w:div>
        <w:div w:id="1630821789">
          <w:marLeft w:val="0"/>
          <w:marRight w:val="0"/>
          <w:marTop w:val="0"/>
          <w:marBottom w:val="0"/>
          <w:divBdr>
            <w:top w:val="none" w:sz="0" w:space="0" w:color="auto"/>
            <w:left w:val="none" w:sz="0" w:space="0" w:color="auto"/>
            <w:bottom w:val="none" w:sz="0" w:space="0" w:color="auto"/>
            <w:right w:val="none" w:sz="0" w:space="0" w:color="auto"/>
          </w:divBdr>
        </w:div>
        <w:div w:id="3361934">
          <w:marLeft w:val="0"/>
          <w:marRight w:val="0"/>
          <w:marTop w:val="0"/>
          <w:marBottom w:val="0"/>
          <w:divBdr>
            <w:top w:val="none" w:sz="0" w:space="0" w:color="auto"/>
            <w:left w:val="none" w:sz="0" w:space="0" w:color="auto"/>
            <w:bottom w:val="none" w:sz="0" w:space="0" w:color="auto"/>
            <w:right w:val="none" w:sz="0" w:space="0" w:color="auto"/>
          </w:divBdr>
        </w:div>
        <w:div w:id="153685720">
          <w:marLeft w:val="0"/>
          <w:marRight w:val="0"/>
          <w:marTop w:val="0"/>
          <w:marBottom w:val="0"/>
          <w:divBdr>
            <w:top w:val="none" w:sz="0" w:space="0" w:color="auto"/>
            <w:left w:val="none" w:sz="0" w:space="0" w:color="auto"/>
            <w:bottom w:val="none" w:sz="0" w:space="0" w:color="auto"/>
            <w:right w:val="none" w:sz="0" w:space="0" w:color="auto"/>
          </w:divBdr>
        </w:div>
        <w:div w:id="2016764476">
          <w:marLeft w:val="0"/>
          <w:marRight w:val="0"/>
          <w:marTop w:val="0"/>
          <w:marBottom w:val="0"/>
          <w:divBdr>
            <w:top w:val="none" w:sz="0" w:space="0" w:color="auto"/>
            <w:left w:val="none" w:sz="0" w:space="0" w:color="auto"/>
            <w:bottom w:val="none" w:sz="0" w:space="0" w:color="auto"/>
            <w:right w:val="none" w:sz="0" w:space="0" w:color="auto"/>
          </w:divBdr>
        </w:div>
        <w:div w:id="1056851188">
          <w:marLeft w:val="0"/>
          <w:marRight w:val="0"/>
          <w:marTop w:val="0"/>
          <w:marBottom w:val="0"/>
          <w:divBdr>
            <w:top w:val="none" w:sz="0" w:space="0" w:color="auto"/>
            <w:left w:val="none" w:sz="0" w:space="0" w:color="auto"/>
            <w:bottom w:val="none" w:sz="0" w:space="0" w:color="auto"/>
            <w:right w:val="none" w:sz="0" w:space="0" w:color="auto"/>
          </w:divBdr>
        </w:div>
        <w:div w:id="1676378095">
          <w:marLeft w:val="0"/>
          <w:marRight w:val="0"/>
          <w:marTop w:val="0"/>
          <w:marBottom w:val="0"/>
          <w:divBdr>
            <w:top w:val="none" w:sz="0" w:space="0" w:color="auto"/>
            <w:left w:val="none" w:sz="0" w:space="0" w:color="auto"/>
            <w:bottom w:val="none" w:sz="0" w:space="0" w:color="auto"/>
            <w:right w:val="none" w:sz="0" w:space="0" w:color="auto"/>
          </w:divBdr>
        </w:div>
        <w:div w:id="818034773">
          <w:marLeft w:val="0"/>
          <w:marRight w:val="0"/>
          <w:marTop w:val="0"/>
          <w:marBottom w:val="0"/>
          <w:divBdr>
            <w:top w:val="none" w:sz="0" w:space="0" w:color="auto"/>
            <w:left w:val="none" w:sz="0" w:space="0" w:color="auto"/>
            <w:bottom w:val="none" w:sz="0" w:space="0" w:color="auto"/>
            <w:right w:val="none" w:sz="0" w:space="0" w:color="auto"/>
          </w:divBdr>
        </w:div>
        <w:div w:id="883758807">
          <w:marLeft w:val="0"/>
          <w:marRight w:val="0"/>
          <w:marTop w:val="0"/>
          <w:marBottom w:val="0"/>
          <w:divBdr>
            <w:top w:val="none" w:sz="0" w:space="0" w:color="auto"/>
            <w:left w:val="none" w:sz="0" w:space="0" w:color="auto"/>
            <w:bottom w:val="none" w:sz="0" w:space="0" w:color="auto"/>
            <w:right w:val="none" w:sz="0" w:space="0" w:color="auto"/>
          </w:divBdr>
        </w:div>
        <w:div w:id="1182360489">
          <w:marLeft w:val="0"/>
          <w:marRight w:val="0"/>
          <w:marTop w:val="0"/>
          <w:marBottom w:val="0"/>
          <w:divBdr>
            <w:top w:val="none" w:sz="0" w:space="0" w:color="auto"/>
            <w:left w:val="none" w:sz="0" w:space="0" w:color="auto"/>
            <w:bottom w:val="none" w:sz="0" w:space="0" w:color="auto"/>
            <w:right w:val="none" w:sz="0" w:space="0" w:color="auto"/>
          </w:divBdr>
        </w:div>
        <w:div w:id="2046981706">
          <w:marLeft w:val="0"/>
          <w:marRight w:val="0"/>
          <w:marTop w:val="0"/>
          <w:marBottom w:val="0"/>
          <w:divBdr>
            <w:top w:val="none" w:sz="0" w:space="0" w:color="auto"/>
            <w:left w:val="none" w:sz="0" w:space="0" w:color="auto"/>
            <w:bottom w:val="none" w:sz="0" w:space="0" w:color="auto"/>
            <w:right w:val="none" w:sz="0" w:space="0" w:color="auto"/>
          </w:divBdr>
        </w:div>
        <w:div w:id="831062372">
          <w:marLeft w:val="0"/>
          <w:marRight w:val="0"/>
          <w:marTop w:val="0"/>
          <w:marBottom w:val="0"/>
          <w:divBdr>
            <w:top w:val="none" w:sz="0" w:space="0" w:color="auto"/>
            <w:left w:val="none" w:sz="0" w:space="0" w:color="auto"/>
            <w:bottom w:val="none" w:sz="0" w:space="0" w:color="auto"/>
            <w:right w:val="none" w:sz="0" w:space="0" w:color="auto"/>
          </w:divBdr>
        </w:div>
        <w:div w:id="1348142588">
          <w:marLeft w:val="0"/>
          <w:marRight w:val="0"/>
          <w:marTop w:val="0"/>
          <w:marBottom w:val="0"/>
          <w:divBdr>
            <w:top w:val="none" w:sz="0" w:space="0" w:color="auto"/>
            <w:left w:val="none" w:sz="0" w:space="0" w:color="auto"/>
            <w:bottom w:val="none" w:sz="0" w:space="0" w:color="auto"/>
            <w:right w:val="none" w:sz="0" w:space="0" w:color="auto"/>
          </w:divBdr>
        </w:div>
        <w:div w:id="542913214">
          <w:marLeft w:val="0"/>
          <w:marRight w:val="0"/>
          <w:marTop w:val="0"/>
          <w:marBottom w:val="0"/>
          <w:divBdr>
            <w:top w:val="none" w:sz="0" w:space="0" w:color="auto"/>
            <w:left w:val="none" w:sz="0" w:space="0" w:color="auto"/>
            <w:bottom w:val="none" w:sz="0" w:space="0" w:color="auto"/>
            <w:right w:val="none" w:sz="0" w:space="0" w:color="auto"/>
          </w:divBdr>
        </w:div>
        <w:div w:id="809051875">
          <w:marLeft w:val="0"/>
          <w:marRight w:val="0"/>
          <w:marTop w:val="0"/>
          <w:marBottom w:val="0"/>
          <w:divBdr>
            <w:top w:val="none" w:sz="0" w:space="0" w:color="auto"/>
            <w:left w:val="none" w:sz="0" w:space="0" w:color="auto"/>
            <w:bottom w:val="none" w:sz="0" w:space="0" w:color="auto"/>
            <w:right w:val="none" w:sz="0" w:space="0" w:color="auto"/>
          </w:divBdr>
        </w:div>
        <w:div w:id="1819034022">
          <w:marLeft w:val="0"/>
          <w:marRight w:val="0"/>
          <w:marTop w:val="0"/>
          <w:marBottom w:val="0"/>
          <w:divBdr>
            <w:top w:val="none" w:sz="0" w:space="0" w:color="auto"/>
            <w:left w:val="none" w:sz="0" w:space="0" w:color="auto"/>
            <w:bottom w:val="none" w:sz="0" w:space="0" w:color="auto"/>
            <w:right w:val="none" w:sz="0" w:space="0" w:color="auto"/>
          </w:divBdr>
        </w:div>
        <w:div w:id="228923477">
          <w:marLeft w:val="0"/>
          <w:marRight w:val="0"/>
          <w:marTop w:val="0"/>
          <w:marBottom w:val="0"/>
          <w:divBdr>
            <w:top w:val="none" w:sz="0" w:space="0" w:color="auto"/>
            <w:left w:val="none" w:sz="0" w:space="0" w:color="auto"/>
            <w:bottom w:val="none" w:sz="0" w:space="0" w:color="auto"/>
            <w:right w:val="none" w:sz="0" w:space="0" w:color="auto"/>
          </w:divBdr>
        </w:div>
        <w:div w:id="155807820">
          <w:marLeft w:val="0"/>
          <w:marRight w:val="0"/>
          <w:marTop w:val="0"/>
          <w:marBottom w:val="0"/>
          <w:divBdr>
            <w:top w:val="none" w:sz="0" w:space="0" w:color="auto"/>
            <w:left w:val="none" w:sz="0" w:space="0" w:color="auto"/>
            <w:bottom w:val="none" w:sz="0" w:space="0" w:color="auto"/>
            <w:right w:val="none" w:sz="0" w:space="0" w:color="auto"/>
          </w:divBdr>
        </w:div>
        <w:div w:id="1332024929">
          <w:marLeft w:val="0"/>
          <w:marRight w:val="0"/>
          <w:marTop w:val="0"/>
          <w:marBottom w:val="0"/>
          <w:divBdr>
            <w:top w:val="none" w:sz="0" w:space="0" w:color="auto"/>
            <w:left w:val="none" w:sz="0" w:space="0" w:color="auto"/>
            <w:bottom w:val="none" w:sz="0" w:space="0" w:color="auto"/>
            <w:right w:val="none" w:sz="0" w:space="0" w:color="auto"/>
          </w:divBdr>
        </w:div>
        <w:div w:id="304430810">
          <w:marLeft w:val="0"/>
          <w:marRight w:val="0"/>
          <w:marTop w:val="0"/>
          <w:marBottom w:val="0"/>
          <w:divBdr>
            <w:top w:val="none" w:sz="0" w:space="0" w:color="auto"/>
            <w:left w:val="none" w:sz="0" w:space="0" w:color="auto"/>
            <w:bottom w:val="none" w:sz="0" w:space="0" w:color="auto"/>
            <w:right w:val="none" w:sz="0" w:space="0" w:color="auto"/>
          </w:divBdr>
        </w:div>
        <w:div w:id="1363094998">
          <w:marLeft w:val="0"/>
          <w:marRight w:val="0"/>
          <w:marTop w:val="0"/>
          <w:marBottom w:val="0"/>
          <w:divBdr>
            <w:top w:val="none" w:sz="0" w:space="0" w:color="auto"/>
            <w:left w:val="none" w:sz="0" w:space="0" w:color="auto"/>
            <w:bottom w:val="none" w:sz="0" w:space="0" w:color="auto"/>
            <w:right w:val="none" w:sz="0" w:space="0" w:color="auto"/>
          </w:divBdr>
        </w:div>
        <w:div w:id="312032548">
          <w:marLeft w:val="0"/>
          <w:marRight w:val="0"/>
          <w:marTop w:val="0"/>
          <w:marBottom w:val="0"/>
          <w:divBdr>
            <w:top w:val="none" w:sz="0" w:space="0" w:color="auto"/>
            <w:left w:val="none" w:sz="0" w:space="0" w:color="auto"/>
            <w:bottom w:val="none" w:sz="0" w:space="0" w:color="auto"/>
            <w:right w:val="none" w:sz="0" w:space="0" w:color="auto"/>
          </w:divBdr>
        </w:div>
        <w:div w:id="698237677">
          <w:marLeft w:val="0"/>
          <w:marRight w:val="0"/>
          <w:marTop w:val="0"/>
          <w:marBottom w:val="0"/>
          <w:divBdr>
            <w:top w:val="none" w:sz="0" w:space="0" w:color="auto"/>
            <w:left w:val="none" w:sz="0" w:space="0" w:color="auto"/>
            <w:bottom w:val="none" w:sz="0" w:space="0" w:color="auto"/>
            <w:right w:val="none" w:sz="0" w:space="0" w:color="auto"/>
          </w:divBdr>
        </w:div>
        <w:div w:id="275331521">
          <w:marLeft w:val="0"/>
          <w:marRight w:val="0"/>
          <w:marTop w:val="0"/>
          <w:marBottom w:val="0"/>
          <w:divBdr>
            <w:top w:val="none" w:sz="0" w:space="0" w:color="auto"/>
            <w:left w:val="none" w:sz="0" w:space="0" w:color="auto"/>
            <w:bottom w:val="none" w:sz="0" w:space="0" w:color="auto"/>
            <w:right w:val="none" w:sz="0" w:space="0" w:color="auto"/>
          </w:divBdr>
        </w:div>
        <w:div w:id="658271762">
          <w:marLeft w:val="0"/>
          <w:marRight w:val="0"/>
          <w:marTop w:val="0"/>
          <w:marBottom w:val="0"/>
          <w:divBdr>
            <w:top w:val="none" w:sz="0" w:space="0" w:color="auto"/>
            <w:left w:val="none" w:sz="0" w:space="0" w:color="auto"/>
            <w:bottom w:val="none" w:sz="0" w:space="0" w:color="auto"/>
            <w:right w:val="none" w:sz="0" w:space="0" w:color="auto"/>
          </w:divBdr>
        </w:div>
        <w:div w:id="1115366776">
          <w:marLeft w:val="0"/>
          <w:marRight w:val="0"/>
          <w:marTop w:val="0"/>
          <w:marBottom w:val="0"/>
          <w:divBdr>
            <w:top w:val="none" w:sz="0" w:space="0" w:color="auto"/>
            <w:left w:val="none" w:sz="0" w:space="0" w:color="auto"/>
            <w:bottom w:val="none" w:sz="0" w:space="0" w:color="auto"/>
            <w:right w:val="none" w:sz="0" w:space="0" w:color="auto"/>
          </w:divBdr>
        </w:div>
        <w:div w:id="1891762651">
          <w:marLeft w:val="0"/>
          <w:marRight w:val="0"/>
          <w:marTop w:val="0"/>
          <w:marBottom w:val="0"/>
          <w:divBdr>
            <w:top w:val="none" w:sz="0" w:space="0" w:color="auto"/>
            <w:left w:val="none" w:sz="0" w:space="0" w:color="auto"/>
            <w:bottom w:val="none" w:sz="0" w:space="0" w:color="auto"/>
            <w:right w:val="none" w:sz="0" w:space="0" w:color="auto"/>
          </w:divBdr>
        </w:div>
        <w:div w:id="726536090">
          <w:marLeft w:val="0"/>
          <w:marRight w:val="0"/>
          <w:marTop w:val="0"/>
          <w:marBottom w:val="0"/>
          <w:divBdr>
            <w:top w:val="none" w:sz="0" w:space="0" w:color="auto"/>
            <w:left w:val="none" w:sz="0" w:space="0" w:color="auto"/>
            <w:bottom w:val="none" w:sz="0" w:space="0" w:color="auto"/>
            <w:right w:val="none" w:sz="0" w:space="0" w:color="auto"/>
          </w:divBdr>
        </w:div>
        <w:div w:id="222957427">
          <w:marLeft w:val="0"/>
          <w:marRight w:val="0"/>
          <w:marTop w:val="0"/>
          <w:marBottom w:val="0"/>
          <w:divBdr>
            <w:top w:val="none" w:sz="0" w:space="0" w:color="auto"/>
            <w:left w:val="none" w:sz="0" w:space="0" w:color="auto"/>
            <w:bottom w:val="none" w:sz="0" w:space="0" w:color="auto"/>
            <w:right w:val="none" w:sz="0" w:space="0" w:color="auto"/>
          </w:divBdr>
        </w:div>
        <w:div w:id="1300460221">
          <w:marLeft w:val="0"/>
          <w:marRight w:val="0"/>
          <w:marTop w:val="0"/>
          <w:marBottom w:val="0"/>
          <w:divBdr>
            <w:top w:val="none" w:sz="0" w:space="0" w:color="auto"/>
            <w:left w:val="none" w:sz="0" w:space="0" w:color="auto"/>
            <w:bottom w:val="none" w:sz="0" w:space="0" w:color="auto"/>
            <w:right w:val="none" w:sz="0" w:space="0" w:color="auto"/>
          </w:divBdr>
        </w:div>
        <w:div w:id="1873960319">
          <w:marLeft w:val="0"/>
          <w:marRight w:val="0"/>
          <w:marTop w:val="0"/>
          <w:marBottom w:val="0"/>
          <w:divBdr>
            <w:top w:val="none" w:sz="0" w:space="0" w:color="auto"/>
            <w:left w:val="none" w:sz="0" w:space="0" w:color="auto"/>
            <w:bottom w:val="none" w:sz="0" w:space="0" w:color="auto"/>
            <w:right w:val="none" w:sz="0" w:space="0" w:color="auto"/>
          </w:divBdr>
        </w:div>
        <w:div w:id="1893929988">
          <w:marLeft w:val="0"/>
          <w:marRight w:val="0"/>
          <w:marTop w:val="0"/>
          <w:marBottom w:val="0"/>
          <w:divBdr>
            <w:top w:val="none" w:sz="0" w:space="0" w:color="auto"/>
            <w:left w:val="none" w:sz="0" w:space="0" w:color="auto"/>
            <w:bottom w:val="none" w:sz="0" w:space="0" w:color="auto"/>
            <w:right w:val="none" w:sz="0" w:space="0" w:color="auto"/>
          </w:divBdr>
        </w:div>
        <w:div w:id="1801994418">
          <w:marLeft w:val="0"/>
          <w:marRight w:val="0"/>
          <w:marTop w:val="0"/>
          <w:marBottom w:val="0"/>
          <w:divBdr>
            <w:top w:val="none" w:sz="0" w:space="0" w:color="auto"/>
            <w:left w:val="none" w:sz="0" w:space="0" w:color="auto"/>
            <w:bottom w:val="none" w:sz="0" w:space="0" w:color="auto"/>
            <w:right w:val="none" w:sz="0" w:space="0" w:color="auto"/>
          </w:divBdr>
        </w:div>
        <w:div w:id="2068871624">
          <w:marLeft w:val="0"/>
          <w:marRight w:val="0"/>
          <w:marTop w:val="0"/>
          <w:marBottom w:val="0"/>
          <w:divBdr>
            <w:top w:val="none" w:sz="0" w:space="0" w:color="auto"/>
            <w:left w:val="none" w:sz="0" w:space="0" w:color="auto"/>
            <w:bottom w:val="none" w:sz="0" w:space="0" w:color="auto"/>
            <w:right w:val="none" w:sz="0" w:space="0" w:color="auto"/>
          </w:divBdr>
        </w:div>
        <w:div w:id="704906268">
          <w:marLeft w:val="0"/>
          <w:marRight w:val="0"/>
          <w:marTop w:val="0"/>
          <w:marBottom w:val="0"/>
          <w:divBdr>
            <w:top w:val="none" w:sz="0" w:space="0" w:color="auto"/>
            <w:left w:val="none" w:sz="0" w:space="0" w:color="auto"/>
            <w:bottom w:val="none" w:sz="0" w:space="0" w:color="auto"/>
            <w:right w:val="none" w:sz="0" w:space="0" w:color="auto"/>
          </w:divBdr>
        </w:div>
        <w:div w:id="733234251">
          <w:marLeft w:val="0"/>
          <w:marRight w:val="0"/>
          <w:marTop w:val="0"/>
          <w:marBottom w:val="0"/>
          <w:divBdr>
            <w:top w:val="none" w:sz="0" w:space="0" w:color="auto"/>
            <w:left w:val="none" w:sz="0" w:space="0" w:color="auto"/>
            <w:bottom w:val="none" w:sz="0" w:space="0" w:color="auto"/>
            <w:right w:val="none" w:sz="0" w:space="0" w:color="auto"/>
          </w:divBdr>
        </w:div>
        <w:div w:id="520246297">
          <w:marLeft w:val="0"/>
          <w:marRight w:val="0"/>
          <w:marTop w:val="0"/>
          <w:marBottom w:val="0"/>
          <w:divBdr>
            <w:top w:val="none" w:sz="0" w:space="0" w:color="auto"/>
            <w:left w:val="none" w:sz="0" w:space="0" w:color="auto"/>
            <w:bottom w:val="none" w:sz="0" w:space="0" w:color="auto"/>
            <w:right w:val="none" w:sz="0" w:space="0" w:color="auto"/>
          </w:divBdr>
        </w:div>
        <w:div w:id="1650859628">
          <w:marLeft w:val="0"/>
          <w:marRight w:val="0"/>
          <w:marTop w:val="0"/>
          <w:marBottom w:val="0"/>
          <w:divBdr>
            <w:top w:val="none" w:sz="0" w:space="0" w:color="auto"/>
            <w:left w:val="none" w:sz="0" w:space="0" w:color="auto"/>
            <w:bottom w:val="none" w:sz="0" w:space="0" w:color="auto"/>
            <w:right w:val="none" w:sz="0" w:space="0" w:color="auto"/>
          </w:divBdr>
        </w:div>
        <w:div w:id="808135435">
          <w:marLeft w:val="0"/>
          <w:marRight w:val="0"/>
          <w:marTop w:val="0"/>
          <w:marBottom w:val="0"/>
          <w:divBdr>
            <w:top w:val="none" w:sz="0" w:space="0" w:color="auto"/>
            <w:left w:val="none" w:sz="0" w:space="0" w:color="auto"/>
            <w:bottom w:val="none" w:sz="0" w:space="0" w:color="auto"/>
            <w:right w:val="none" w:sz="0" w:space="0" w:color="auto"/>
          </w:divBdr>
        </w:div>
        <w:div w:id="1406342488">
          <w:marLeft w:val="0"/>
          <w:marRight w:val="0"/>
          <w:marTop w:val="0"/>
          <w:marBottom w:val="0"/>
          <w:divBdr>
            <w:top w:val="none" w:sz="0" w:space="0" w:color="auto"/>
            <w:left w:val="none" w:sz="0" w:space="0" w:color="auto"/>
            <w:bottom w:val="none" w:sz="0" w:space="0" w:color="auto"/>
            <w:right w:val="none" w:sz="0" w:space="0" w:color="auto"/>
          </w:divBdr>
        </w:div>
        <w:div w:id="1817914704">
          <w:marLeft w:val="0"/>
          <w:marRight w:val="0"/>
          <w:marTop w:val="0"/>
          <w:marBottom w:val="0"/>
          <w:divBdr>
            <w:top w:val="none" w:sz="0" w:space="0" w:color="auto"/>
            <w:left w:val="none" w:sz="0" w:space="0" w:color="auto"/>
            <w:bottom w:val="none" w:sz="0" w:space="0" w:color="auto"/>
            <w:right w:val="none" w:sz="0" w:space="0" w:color="auto"/>
          </w:divBdr>
        </w:div>
        <w:div w:id="1735859332">
          <w:marLeft w:val="0"/>
          <w:marRight w:val="0"/>
          <w:marTop w:val="0"/>
          <w:marBottom w:val="0"/>
          <w:divBdr>
            <w:top w:val="none" w:sz="0" w:space="0" w:color="auto"/>
            <w:left w:val="none" w:sz="0" w:space="0" w:color="auto"/>
            <w:bottom w:val="none" w:sz="0" w:space="0" w:color="auto"/>
            <w:right w:val="none" w:sz="0" w:space="0" w:color="auto"/>
          </w:divBdr>
        </w:div>
        <w:div w:id="2004239662">
          <w:marLeft w:val="0"/>
          <w:marRight w:val="0"/>
          <w:marTop w:val="0"/>
          <w:marBottom w:val="0"/>
          <w:divBdr>
            <w:top w:val="none" w:sz="0" w:space="0" w:color="auto"/>
            <w:left w:val="none" w:sz="0" w:space="0" w:color="auto"/>
            <w:bottom w:val="none" w:sz="0" w:space="0" w:color="auto"/>
            <w:right w:val="none" w:sz="0" w:space="0" w:color="auto"/>
          </w:divBdr>
        </w:div>
        <w:div w:id="2136101280">
          <w:marLeft w:val="0"/>
          <w:marRight w:val="0"/>
          <w:marTop w:val="0"/>
          <w:marBottom w:val="0"/>
          <w:divBdr>
            <w:top w:val="none" w:sz="0" w:space="0" w:color="auto"/>
            <w:left w:val="none" w:sz="0" w:space="0" w:color="auto"/>
            <w:bottom w:val="none" w:sz="0" w:space="0" w:color="auto"/>
            <w:right w:val="none" w:sz="0" w:space="0" w:color="auto"/>
          </w:divBdr>
        </w:div>
        <w:div w:id="2095349252">
          <w:marLeft w:val="0"/>
          <w:marRight w:val="0"/>
          <w:marTop w:val="0"/>
          <w:marBottom w:val="0"/>
          <w:divBdr>
            <w:top w:val="none" w:sz="0" w:space="0" w:color="auto"/>
            <w:left w:val="none" w:sz="0" w:space="0" w:color="auto"/>
            <w:bottom w:val="none" w:sz="0" w:space="0" w:color="auto"/>
            <w:right w:val="none" w:sz="0" w:space="0" w:color="auto"/>
          </w:divBdr>
        </w:div>
        <w:div w:id="164370853">
          <w:marLeft w:val="0"/>
          <w:marRight w:val="0"/>
          <w:marTop w:val="0"/>
          <w:marBottom w:val="0"/>
          <w:divBdr>
            <w:top w:val="none" w:sz="0" w:space="0" w:color="auto"/>
            <w:left w:val="none" w:sz="0" w:space="0" w:color="auto"/>
            <w:bottom w:val="none" w:sz="0" w:space="0" w:color="auto"/>
            <w:right w:val="none" w:sz="0" w:space="0" w:color="auto"/>
          </w:divBdr>
        </w:div>
        <w:div w:id="1498307081">
          <w:marLeft w:val="0"/>
          <w:marRight w:val="0"/>
          <w:marTop w:val="0"/>
          <w:marBottom w:val="0"/>
          <w:divBdr>
            <w:top w:val="none" w:sz="0" w:space="0" w:color="auto"/>
            <w:left w:val="none" w:sz="0" w:space="0" w:color="auto"/>
            <w:bottom w:val="none" w:sz="0" w:space="0" w:color="auto"/>
            <w:right w:val="none" w:sz="0" w:space="0" w:color="auto"/>
          </w:divBdr>
        </w:div>
        <w:div w:id="1026559058">
          <w:marLeft w:val="0"/>
          <w:marRight w:val="0"/>
          <w:marTop w:val="0"/>
          <w:marBottom w:val="0"/>
          <w:divBdr>
            <w:top w:val="none" w:sz="0" w:space="0" w:color="auto"/>
            <w:left w:val="none" w:sz="0" w:space="0" w:color="auto"/>
            <w:bottom w:val="none" w:sz="0" w:space="0" w:color="auto"/>
            <w:right w:val="none" w:sz="0" w:space="0" w:color="auto"/>
          </w:divBdr>
        </w:div>
        <w:div w:id="755788057">
          <w:marLeft w:val="0"/>
          <w:marRight w:val="0"/>
          <w:marTop w:val="0"/>
          <w:marBottom w:val="0"/>
          <w:divBdr>
            <w:top w:val="none" w:sz="0" w:space="0" w:color="auto"/>
            <w:left w:val="none" w:sz="0" w:space="0" w:color="auto"/>
            <w:bottom w:val="none" w:sz="0" w:space="0" w:color="auto"/>
            <w:right w:val="none" w:sz="0" w:space="0" w:color="auto"/>
          </w:divBdr>
        </w:div>
        <w:div w:id="1900819">
          <w:marLeft w:val="0"/>
          <w:marRight w:val="0"/>
          <w:marTop w:val="0"/>
          <w:marBottom w:val="0"/>
          <w:divBdr>
            <w:top w:val="none" w:sz="0" w:space="0" w:color="auto"/>
            <w:left w:val="none" w:sz="0" w:space="0" w:color="auto"/>
            <w:bottom w:val="none" w:sz="0" w:space="0" w:color="auto"/>
            <w:right w:val="none" w:sz="0" w:space="0" w:color="auto"/>
          </w:divBdr>
        </w:div>
        <w:div w:id="815145132">
          <w:marLeft w:val="0"/>
          <w:marRight w:val="0"/>
          <w:marTop w:val="0"/>
          <w:marBottom w:val="0"/>
          <w:divBdr>
            <w:top w:val="none" w:sz="0" w:space="0" w:color="auto"/>
            <w:left w:val="none" w:sz="0" w:space="0" w:color="auto"/>
            <w:bottom w:val="none" w:sz="0" w:space="0" w:color="auto"/>
            <w:right w:val="none" w:sz="0" w:space="0" w:color="auto"/>
          </w:divBdr>
        </w:div>
        <w:div w:id="135539223">
          <w:marLeft w:val="0"/>
          <w:marRight w:val="0"/>
          <w:marTop w:val="0"/>
          <w:marBottom w:val="0"/>
          <w:divBdr>
            <w:top w:val="none" w:sz="0" w:space="0" w:color="auto"/>
            <w:left w:val="none" w:sz="0" w:space="0" w:color="auto"/>
            <w:bottom w:val="none" w:sz="0" w:space="0" w:color="auto"/>
            <w:right w:val="none" w:sz="0" w:space="0" w:color="auto"/>
          </w:divBdr>
        </w:div>
      </w:divsChild>
    </w:div>
    <w:div w:id="1117874662">
      <w:bodyDiv w:val="1"/>
      <w:marLeft w:val="0"/>
      <w:marRight w:val="0"/>
      <w:marTop w:val="0"/>
      <w:marBottom w:val="0"/>
      <w:divBdr>
        <w:top w:val="none" w:sz="0" w:space="0" w:color="auto"/>
        <w:left w:val="none" w:sz="0" w:space="0" w:color="auto"/>
        <w:bottom w:val="none" w:sz="0" w:space="0" w:color="auto"/>
        <w:right w:val="none" w:sz="0" w:space="0" w:color="auto"/>
      </w:divBdr>
    </w:div>
    <w:div w:id="1125270250">
      <w:bodyDiv w:val="1"/>
      <w:marLeft w:val="0"/>
      <w:marRight w:val="0"/>
      <w:marTop w:val="0"/>
      <w:marBottom w:val="0"/>
      <w:divBdr>
        <w:top w:val="none" w:sz="0" w:space="0" w:color="auto"/>
        <w:left w:val="none" w:sz="0" w:space="0" w:color="auto"/>
        <w:bottom w:val="none" w:sz="0" w:space="0" w:color="auto"/>
        <w:right w:val="none" w:sz="0" w:space="0" w:color="auto"/>
      </w:divBdr>
    </w:div>
    <w:div w:id="1138887280">
      <w:bodyDiv w:val="1"/>
      <w:marLeft w:val="0"/>
      <w:marRight w:val="0"/>
      <w:marTop w:val="0"/>
      <w:marBottom w:val="0"/>
      <w:divBdr>
        <w:top w:val="none" w:sz="0" w:space="0" w:color="auto"/>
        <w:left w:val="none" w:sz="0" w:space="0" w:color="auto"/>
        <w:bottom w:val="none" w:sz="0" w:space="0" w:color="auto"/>
        <w:right w:val="none" w:sz="0" w:space="0" w:color="auto"/>
      </w:divBdr>
    </w:div>
    <w:div w:id="1181552545">
      <w:bodyDiv w:val="1"/>
      <w:marLeft w:val="0"/>
      <w:marRight w:val="0"/>
      <w:marTop w:val="0"/>
      <w:marBottom w:val="0"/>
      <w:divBdr>
        <w:top w:val="none" w:sz="0" w:space="0" w:color="auto"/>
        <w:left w:val="none" w:sz="0" w:space="0" w:color="auto"/>
        <w:bottom w:val="none" w:sz="0" w:space="0" w:color="auto"/>
        <w:right w:val="none" w:sz="0" w:space="0" w:color="auto"/>
      </w:divBdr>
    </w:div>
    <w:div w:id="1188331273">
      <w:bodyDiv w:val="1"/>
      <w:marLeft w:val="0"/>
      <w:marRight w:val="0"/>
      <w:marTop w:val="0"/>
      <w:marBottom w:val="0"/>
      <w:divBdr>
        <w:top w:val="none" w:sz="0" w:space="0" w:color="auto"/>
        <w:left w:val="none" w:sz="0" w:space="0" w:color="auto"/>
        <w:bottom w:val="none" w:sz="0" w:space="0" w:color="auto"/>
        <w:right w:val="none" w:sz="0" w:space="0" w:color="auto"/>
      </w:divBdr>
      <w:divsChild>
        <w:div w:id="2091654354">
          <w:marLeft w:val="0"/>
          <w:marRight w:val="0"/>
          <w:marTop w:val="0"/>
          <w:marBottom w:val="0"/>
          <w:divBdr>
            <w:top w:val="none" w:sz="0" w:space="0" w:color="auto"/>
            <w:left w:val="none" w:sz="0" w:space="0" w:color="auto"/>
            <w:bottom w:val="none" w:sz="0" w:space="0" w:color="auto"/>
            <w:right w:val="none" w:sz="0" w:space="0" w:color="auto"/>
          </w:divBdr>
        </w:div>
        <w:div w:id="1106197409">
          <w:marLeft w:val="0"/>
          <w:marRight w:val="0"/>
          <w:marTop w:val="0"/>
          <w:marBottom w:val="0"/>
          <w:divBdr>
            <w:top w:val="none" w:sz="0" w:space="0" w:color="auto"/>
            <w:left w:val="none" w:sz="0" w:space="0" w:color="auto"/>
            <w:bottom w:val="none" w:sz="0" w:space="0" w:color="auto"/>
            <w:right w:val="none" w:sz="0" w:space="0" w:color="auto"/>
          </w:divBdr>
        </w:div>
        <w:div w:id="564753969">
          <w:marLeft w:val="0"/>
          <w:marRight w:val="0"/>
          <w:marTop w:val="0"/>
          <w:marBottom w:val="0"/>
          <w:divBdr>
            <w:top w:val="none" w:sz="0" w:space="0" w:color="auto"/>
            <w:left w:val="none" w:sz="0" w:space="0" w:color="auto"/>
            <w:bottom w:val="none" w:sz="0" w:space="0" w:color="auto"/>
            <w:right w:val="none" w:sz="0" w:space="0" w:color="auto"/>
          </w:divBdr>
        </w:div>
        <w:div w:id="1721128266">
          <w:marLeft w:val="0"/>
          <w:marRight w:val="0"/>
          <w:marTop w:val="0"/>
          <w:marBottom w:val="0"/>
          <w:divBdr>
            <w:top w:val="none" w:sz="0" w:space="0" w:color="auto"/>
            <w:left w:val="none" w:sz="0" w:space="0" w:color="auto"/>
            <w:bottom w:val="none" w:sz="0" w:space="0" w:color="auto"/>
            <w:right w:val="none" w:sz="0" w:space="0" w:color="auto"/>
          </w:divBdr>
        </w:div>
        <w:div w:id="277181212">
          <w:marLeft w:val="0"/>
          <w:marRight w:val="0"/>
          <w:marTop w:val="0"/>
          <w:marBottom w:val="0"/>
          <w:divBdr>
            <w:top w:val="none" w:sz="0" w:space="0" w:color="auto"/>
            <w:left w:val="none" w:sz="0" w:space="0" w:color="auto"/>
            <w:bottom w:val="none" w:sz="0" w:space="0" w:color="auto"/>
            <w:right w:val="none" w:sz="0" w:space="0" w:color="auto"/>
          </w:divBdr>
        </w:div>
        <w:div w:id="496775199">
          <w:marLeft w:val="0"/>
          <w:marRight w:val="0"/>
          <w:marTop w:val="0"/>
          <w:marBottom w:val="0"/>
          <w:divBdr>
            <w:top w:val="none" w:sz="0" w:space="0" w:color="auto"/>
            <w:left w:val="none" w:sz="0" w:space="0" w:color="auto"/>
            <w:bottom w:val="none" w:sz="0" w:space="0" w:color="auto"/>
            <w:right w:val="none" w:sz="0" w:space="0" w:color="auto"/>
          </w:divBdr>
        </w:div>
        <w:div w:id="790321873">
          <w:marLeft w:val="0"/>
          <w:marRight w:val="0"/>
          <w:marTop w:val="0"/>
          <w:marBottom w:val="0"/>
          <w:divBdr>
            <w:top w:val="none" w:sz="0" w:space="0" w:color="auto"/>
            <w:left w:val="none" w:sz="0" w:space="0" w:color="auto"/>
            <w:bottom w:val="none" w:sz="0" w:space="0" w:color="auto"/>
            <w:right w:val="none" w:sz="0" w:space="0" w:color="auto"/>
          </w:divBdr>
        </w:div>
        <w:div w:id="576093756">
          <w:marLeft w:val="0"/>
          <w:marRight w:val="0"/>
          <w:marTop w:val="0"/>
          <w:marBottom w:val="0"/>
          <w:divBdr>
            <w:top w:val="none" w:sz="0" w:space="0" w:color="auto"/>
            <w:left w:val="none" w:sz="0" w:space="0" w:color="auto"/>
            <w:bottom w:val="none" w:sz="0" w:space="0" w:color="auto"/>
            <w:right w:val="none" w:sz="0" w:space="0" w:color="auto"/>
          </w:divBdr>
        </w:div>
        <w:div w:id="38945356">
          <w:marLeft w:val="0"/>
          <w:marRight w:val="0"/>
          <w:marTop w:val="0"/>
          <w:marBottom w:val="0"/>
          <w:divBdr>
            <w:top w:val="none" w:sz="0" w:space="0" w:color="auto"/>
            <w:left w:val="none" w:sz="0" w:space="0" w:color="auto"/>
            <w:bottom w:val="none" w:sz="0" w:space="0" w:color="auto"/>
            <w:right w:val="none" w:sz="0" w:space="0" w:color="auto"/>
          </w:divBdr>
        </w:div>
        <w:div w:id="121264866">
          <w:marLeft w:val="0"/>
          <w:marRight w:val="0"/>
          <w:marTop w:val="0"/>
          <w:marBottom w:val="0"/>
          <w:divBdr>
            <w:top w:val="none" w:sz="0" w:space="0" w:color="auto"/>
            <w:left w:val="none" w:sz="0" w:space="0" w:color="auto"/>
            <w:bottom w:val="none" w:sz="0" w:space="0" w:color="auto"/>
            <w:right w:val="none" w:sz="0" w:space="0" w:color="auto"/>
          </w:divBdr>
        </w:div>
        <w:div w:id="673728390">
          <w:marLeft w:val="0"/>
          <w:marRight w:val="0"/>
          <w:marTop w:val="0"/>
          <w:marBottom w:val="0"/>
          <w:divBdr>
            <w:top w:val="none" w:sz="0" w:space="0" w:color="auto"/>
            <w:left w:val="none" w:sz="0" w:space="0" w:color="auto"/>
            <w:bottom w:val="none" w:sz="0" w:space="0" w:color="auto"/>
            <w:right w:val="none" w:sz="0" w:space="0" w:color="auto"/>
          </w:divBdr>
        </w:div>
        <w:div w:id="68774374">
          <w:marLeft w:val="0"/>
          <w:marRight w:val="0"/>
          <w:marTop w:val="0"/>
          <w:marBottom w:val="0"/>
          <w:divBdr>
            <w:top w:val="none" w:sz="0" w:space="0" w:color="auto"/>
            <w:left w:val="none" w:sz="0" w:space="0" w:color="auto"/>
            <w:bottom w:val="none" w:sz="0" w:space="0" w:color="auto"/>
            <w:right w:val="none" w:sz="0" w:space="0" w:color="auto"/>
          </w:divBdr>
        </w:div>
        <w:div w:id="1368483579">
          <w:marLeft w:val="0"/>
          <w:marRight w:val="0"/>
          <w:marTop w:val="0"/>
          <w:marBottom w:val="0"/>
          <w:divBdr>
            <w:top w:val="none" w:sz="0" w:space="0" w:color="auto"/>
            <w:left w:val="none" w:sz="0" w:space="0" w:color="auto"/>
            <w:bottom w:val="none" w:sz="0" w:space="0" w:color="auto"/>
            <w:right w:val="none" w:sz="0" w:space="0" w:color="auto"/>
          </w:divBdr>
        </w:div>
        <w:div w:id="1189179544">
          <w:marLeft w:val="0"/>
          <w:marRight w:val="0"/>
          <w:marTop w:val="0"/>
          <w:marBottom w:val="0"/>
          <w:divBdr>
            <w:top w:val="none" w:sz="0" w:space="0" w:color="auto"/>
            <w:left w:val="none" w:sz="0" w:space="0" w:color="auto"/>
            <w:bottom w:val="none" w:sz="0" w:space="0" w:color="auto"/>
            <w:right w:val="none" w:sz="0" w:space="0" w:color="auto"/>
          </w:divBdr>
        </w:div>
        <w:div w:id="578634930">
          <w:marLeft w:val="0"/>
          <w:marRight w:val="0"/>
          <w:marTop w:val="0"/>
          <w:marBottom w:val="0"/>
          <w:divBdr>
            <w:top w:val="none" w:sz="0" w:space="0" w:color="auto"/>
            <w:left w:val="none" w:sz="0" w:space="0" w:color="auto"/>
            <w:bottom w:val="none" w:sz="0" w:space="0" w:color="auto"/>
            <w:right w:val="none" w:sz="0" w:space="0" w:color="auto"/>
          </w:divBdr>
        </w:div>
        <w:div w:id="1992053416">
          <w:marLeft w:val="0"/>
          <w:marRight w:val="0"/>
          <w:marTop w:val="0"/>
          <w:marBottom w:val="0"/>
          <w:divBdr>
            <w:top w:val="none" w:sz="0" w:space="0" w:color="auto"/>
            <w:left w:val="none" w:sz="0" w:space="0" w:color="auto"/>
            <w:bottom w:val="none" w:sz="0" w:space="0" w:color="auto"/>
            <w:right w:val="none" w:sz="0" w:space="0" w:color="auto"/>
          </w:divBdr>
        </w:div>
        <w:div w:id="202600235">
          <w:marLeft w:val="0"/>
          <w:marRight w:val="0"/>
          <w:marTop w:val="0"/>
          <w:marBottom w:val="0"/>
          <w:divBdr>
            <w:top w:val="none" w:sz="0" w:space="0" w:color="auto"/>
            <w:left w:val="none" w:sz="0" w:space="0" w:color="auto"/>
            <w:bottom w:val="none" w:sz="0" w:space="0" w:color="auto"/>
            <w:right w:val="none" w:sz="0" w:space="0" w:color="auto"/>
          </w:divBdr>
        </w:div>
        <w:div w:id="1630354543">
          <w:marLeft w:val="0"/>
          <w:marRight w:val="0"/>
          <w:marTop w:val="0"/>
          <w:marBottom w:val="0"/>
          <w:divBdr>
            <w:top w:val="none" w:sz="0" w:space="0" w:color="auto"/>
            <w:left w:val="none" w:sz="0" w:space="0" w:color="auto"/>
            <w:bottom w:val="none" w:sz="0" w:space="0" w:color="auto"/>
            <w:right w:val="none" w:sz="0" w:space="0" w:color="auto"/>
          </w:divBdr>
        </w:div>
        <w:div w:id="410659678">
          <w:marLeft w:val="0"/>
          <w:marRight w:val="0"/>
          <w:marTop w:val="0"/>
          <w:marBottom w:val="0"/>
          <w:divBdr>
            <w:top w:val="none" w:sz="0" w:space="0" w:color="auto"/>
            <w:left w:val="none" w:sz="0" w:space="0" w:color="auto"/>
            <w:bottom w:val="none" w:sz="0" w:space="0" w:color="auto"/>
            <w:right w:val="none" w:sz="0" w:space="0" w:color="auto"/>
          </w:divBdr>
        </w:div>
        <w:div w:id="1551575522">
          <w:marLeft w:val="0"/>
          <w:marRight w:val="0"/>
          <w:marTop w:val="0"/>
          <w:marBottom w:val="0"/>
          <w:divBdr>
            <w:top w:val="none" w:sz="0" w:space="0" w:color="auto"/>
            <w:left w:val="none" w:sz="0" w:space="0" w:color="auto"/>
            <w:bottom w:val="none" w:sz="0" w:space="0" w:color="auto"/>
            <w:right w:val="none" w:sz="0" w:space="0" w:color="auto"/>
          </w:divBdr>
        </w:div>
        <w:div w:id="1330137073">
          <w:marLeft w:val="0"/>
          <w:marRight w:val="0"/>
          <w:marTop w:val="0"/>
          <w:marBottom w:val="0"/>
          <w:divBdr>
            <w:top w:val="none" w:sz="0" w:space="0" w:color="auto"/>
            <w:left w:val="none" w:sz="0" w:space="0" w:color="auto"/>
            <w:bottom w:val="none" w:sz="0" w:space="0" w:color="auto"/>
            <w:right w:val="none" w:sz="0" w:space="0" w:color="auto"/>
          </w:divBdr>
        </w:div>
        <w:div w:id="31080735">
          <w:marLeft w:val="0"/>
          <w:marRight w:val="0"/>
          <w:marTop w:val="0"/>
          <w:marBottom w:val="0"/>
          <w:divBdr>
            <w:top w:val="none" w:sz="0" w:space="0" w:color="auto"/>
            <w:left w:val="none" w:sz="0" w:space="0" w:color="auto"/>
            <w:bottom w:val="none" w:sz="0" w:space="0" w:color="auto"/>
            <w:right w:val="none" w:sz="0" w:space="0" w:color="auto"/>
          </w:divBdr>
        </w:div>
        <w:div w:id="1494487425">
          <w:marLeft w:val="0"/>
          <w:marRight w:val="0"/>
          <w:marTop w:val="0"/>
          <w:marBottom w:val="0"/>
          <w:divBdr>
            <w:top w:val="none" w:sz="0" w:space="0" w:color="auto"/>
            <w:left w:val="none" w:sz="0" w:space="0" w:color="auto"/>
            <w:bottom w:val="none" w:sz="0" w:space="0" w:color="auto"/>
            <w:right w:val="none" w:sz="0" w:space="0" w:color="auto"/>
          </w:divBdr>
        </w:div>
        <w:div w:id="14355661">
          <w:marLeft w:val="0"/>
          <w:marRight w:val="0"/>
          <w:marTop w:val="0"/>
          <w:marBottom w:val="0"/>
          <w:divBdr>
            <w:top w:val="none" w:sz="0" w:space="0" w:color="auto"/>
            <w:left w:val="none" w:sz="0" w:space="0" w:color="auto"/>
            <w:bottom w:val="none" w:sz="0" w:space="0" w:color="auto"/>
            <w:right w:val="none" w:sz="0" w:space="0" w:color="auto"/>
          </w:divBdr>
        </w:div>
        <w:div w:id="790133191">
          <w:marLeft w:val="0"/>
          <w:marRight w:val="0"/>
          <w:marTop w:val="0"/>
          <w:marBottom w:val="0"/>
          <w:divBdr>
            <w:top w:val="none" w:sz="0" w:space="0" w:color="auto"/>
            <w:left w:val="none" w:sz="0" w:space="0" w:color="auto"/>
            <w:bottom w:val="none" w:sz="0" w:space="0" w:color="auto"/>
            <w:right w:val="none" w:sz="0" w:space="0" w:color="auto"/>
          </w:divBdr>
        </w:div>
        <w:div w:id="1632130079">
          <w:marLeft w:val="0"/>
          <w:marRight w:val="0"/>
          <w:marTop w:val="0"/>
          <w:marBottom w:val="0"/>
          <w:divBdr>
            <w:top w:val="none" w:sz="0" w:space="0" w:color="auto"/>
            <w:left w:val="none" w:sz="0" w:space="0" w:color="auto"/>
            <w:bottom w:val="none" w:sz="0" w:space="0" w:color="auto"/>
            <w:right w:val="none" w:sz="0" w:space="0" w:color="auto"/>
          </w:divBdr>
        </w:div>
        <w:div w:id="1403990386">
          <w:marLeft w:val="0"/>
          <w:marRight w:val="0"/>
          <w:marTop w:val="0"/>
          <w:marBottom w:val="0"/>
          <w:divBdr>
            <w:top w:val="none" w:sz="0" w:space="0" w:color="auto"/>
            <w:left w:val="none" w:sz="0" w:space="0" w:color="auto"/>
            <w:bottom w:val="none" w:sz="0" w:space="0" w:color="auto"/>
            <w:right w:val="none" w:sz="0" w:space="0" w:color="auto"/>
          </w:divBdr>
        </w:div>
        <w:div w:id="134372906">
          <w:marLeft w:val="0"/>
          <w:marRight w:val="0"/>
          <w:marTop w:val="0"/>
          <w:marBottom w:val="0"/>
          <w:divBdr>
            <w:top w:val="none" w:sz="0" w:space="0" w:color="auto"/>
            <w:left w:val="none" w:sz="0" w:space="0" w:color="auto"/>
            <w:bottom w:val="none" w:sz="0" w:space="0" w:color="auto"/>
            <w:right w:val="none" w:sz="0" w:space="0" w:color="auto"/>
          </w:divBdr>
        </w:div>
        <w:div w:id="289670203">
          <w:marLeft w:val="0"/>
          <w:marRight w:val="0"/>
          <w:marTop w:val="0"/>
          <w:marBottom w:val="0"/>
          <w:divBdr>
            <w:top w:val="none" w:sz="0" w:space="0" w:color="auto"/>
            <w:left w:val="none" w:sz="0" w:space="0" w:color="auto"/>
            <w:bottom w:val="none" w:sz="0" w:space="0" w:color="auto"/>
            <w:right w:val="none" w:sz="0" w:space="0" w:color="auto"/>
          </w:divBdr>
        </w:div>
        <w:div w:id="1193887314">
          <w:marLeft w:val="0"/>
          <w:marRight w:val="0"/>
          <w:marTop w:val="0"/>
          <w:marBottom w:val="0"/>
          <w:divBdr>
            <w:top w:val="none" w:sz="0" w:space="0" w:color="auto"/>
            <w:left w:val="none" w:sz="0" w:space="0" w:color="auto"/>
            <w:bottom w:val="none" w:sz="0" w:space="0" w:color="auto"/>
            <w:right w:val="none" w:sz="0" w:space="0" w:color="auto"/>
          </w:divBdr>
        </w:div>
        <w:div w:id="1275865930">
          <w:marLeft w:val="0"/>
          <w:marRight w:val="0"/>
          <w:marTop w:val="0"/>
          <w:marBottom w:val="0"/>
          <w:divBdr>
            <w:top w:val="none" w:sz="0" w:space="0" w:color="auto"/>
            <w:left w:val="none" w:sz="0" w:space="0" w:color="auto"/>
            <w:bottom w:val="none" w:sz="0" w:space="0" w:color="auto"/>
            <w:right w:val="none" w:sz="0" w:space="0" w:color="auto"/>
          </w:divBdr>
        </w:div>
        <w:div w:id="1486169058">
          <w:marLeft w:val="0"/>
          <w:marRight w:val="0"/>
          <w:marTop w:val="0"/>
          <w:marBottom w:val="0"/>
          <w:divBdr>
            <w:top w:val="none" w:sz="0" w:space="0" w:color="auto"/>
            <w:left w:val="none" w:sz="0" w:space="0" w:color="auto"/>
            <w:bottom w:val="none" w:sz="0" w:space="0" w:color="auto"/>
            <w:right w:val="none" w:sz="0" w:space="0" w:color="auto"/>
          </w:divBdr>
        </w:div>
        <w:div w:id="812982837">
          <w:marLeft w:val="0"/>
          <w:marRight w:val="0"/>
          <w:marTop w:val="0"/>
          <w:marBottom w:val="0"/>
          <w:divBdr>
            <w:top w:val="none" w:sz="0" w:space="0" w:color="auto"/>
            <w:left w:val="none" w:sz="0" w:space="0" w:color="auto"/>
            <w:bottom w:val="none" w:sz="0" w:space="0" w:color="auto"/>
            <w:right w:val="none" w:sz="0" w:space="0" w:color="auto"/>
          </w:divBdr>
        </w:div>
        <w:div w:id="1523937003">
          <w:marLeft w:val="0"/>
          <w:marRight w:val="0"/>
          <w:marTop w:val="0"/>
          <w:marBottom w:val="0"/>
          <w:divBdr>
            <w:top w:val="none" w:sz="0" w:space="0" w:color="auto"/>
            <w:left w:val="none" w:sz="0" w:space="0" w:color="auto"/>
            <w:bottom w:val="none" w:sz="0" w:space="0" w:color="auto"/>
            <w:right w:val="none" w:sz="0" w:space="0" w:color="auto"/>
          </w:divBdr>
        </w:div>
        <w:div w:id="1559048889">
          <w:marLeft w:val="0"/>
          <w:marRight w:val="0"/>
          <w:marTop w:val="0"/>
          <w:marBottom w:val="0"/>
          <w:divBdr>
            <w:top w:val="none" w:sz="0" w:space="0" w:color="auto"/>
            <w:left w:val="none" w:sz="0" w:space="0" w:color="auto"/>
            <w:bottom w:val="none" w:sz="0" w:space="0" w:color="auto"/>
            <w:right w:val="none" w:sz="0" w:space="0" w:color="auto"/>
          </w:divBdr>
        </w:div>
        <w:div w:id="2091153674">
          <w:marLeft w:val="0"/>
          <w:marRight w:val="0"/>
          <w:marTop w:val="0"/>
          <w:marBottom w:val="0"/>
          <w:divBdr>
            <w:top w:val="none" w:sz="0" w:space="0" w:color="auto"/>
            <w:left w:val="none" w:sz="0" w:space="0" w:color="auto"/>
            <w:bottom w:val="none" w:sz="0" w:space="0" w:color="auto"/>
            <w:right w:val="none" w:sz="0" w:space="0" w:color="auto"/>
          </w:divBdr>
        </w:div>
        <w:div w:id="258022665">
          <w:marLeft w:val="0"/>
          <w:marRight w:val="0"/>
          <w:marTop w:val="0"/>
          <w:marBottom w:val="0"/>
          <w:divBdr>
            <w:top w:val="none" w:sz="0" w:space="0" w:color="auto"/>
            <w:left w:val="none" w:sz="0" w:space="0" w:color="auto"/>
            <w:bottom w:val="none" w:sz="0" w:space="0" w:color="auto"/>
            <w:right w:val="none" w:sz="0" w:space="0" w:color="auto"/>
          </w:divBdr>
        </w:div>
        <w:div w:id="1608394184">
          <w:marLeft w:val="0"/>
          <w:marRight w:val="0"/>
          <w:marTop w:val="0"/>
          <w:marBottom w:val="0"/>
          <w:divBdr>
            <w:top w:val="none" w:sz="0" w:space="0" w:color="auto"/>
            <w:left w:val="none" w:sz="0" w:space="0" w:color="auto"/>
            <w:bottom w:val="none" w:sz="0" w:space="0" w:color="auto"/>
            <w:right w:val="none" w:sz="0" w:space="0" w:color="auto"/>
          </w:divBdr>
        </w:div>
        <w:div w:id="62532134">
          <w:marLeft w:val="0"/>
          <w:marRight w:val="0"/>
          <w:marTop w:val="0"/>
          <w:marBottom w:val="0"/>
          <w:divBdr>
            <w:top w:val="none" w:sz="0" w:space="0" w:color="auto"/>
            <w:left w:val="none" w:sz="0" w:space="0" w:color="auto"/>
            <w:bottom w:val="none" w:sz="0" w:space="0" w:color="auto"/>
            <w:right w:val="none" w:sz="0" w:space="0" w:color="auto"/>
          </w:divBdr>
        </w:div>
        <w:div w:id="158619773">
          <w:marLeft w:val="0"/>
          <w:marRight w:val="0"/>
          <w:marTop w:val="0"/>
          <w:marBottom w:val="0"/>
          <w:divBdr>
            <w:top w:val="none" w:sz="0" w:space="0" w:color="auto"/>
            <w:left w:val="none" w:sz="0" w:space="0" w:color="auto"/>
            <w:bottom w:val="none" w:sz="0" w:space="0" w:color="auto"/>
            <w:right w:val="none" w:sz="0" w:space="0" w:color="auto"/>
          </w:divBdr>
        </w:div>
        <w:div w:id="1661352368">
          <w:marLeft w:val="0"/>
          <w:marRight w:val="0"/>
          <w:marTop w:val="0"/>
          <w:marBottom w:val="0"/>
          <w:divBdr>
            <w:top w:val="none" w:sz="0" w:space="0" w:color="auto"/>
            <w:left w:val="none" w:sz="0" w:space="0" w:color="auto"/>
            <w:bottom w:val="none" w:sz="0" w:space="0" w:color="auto"/>
            <w:right w:val="none" w:sz="0" w:space="0" w:color="auto"/>
          </w:divBdr>
        </w:div>
        <w:div w:id="582179230">
          <w:marLeft w:val="0"/>
          <w:marRight w:val="0"/>
          <w:marTop w:val="0"/>
          <w:marBottom w:val="0"/>
          <w:divBdr>
            <w:top w:val="none" w:sz="0" w:space="0" w:color="auto"/>
            <w:left w:val="none" w:sz="0" w:space="0" w:color="auto"/>
            <w:bottom w:val="none" w:sz="0" w:space="0" w:color="auto"/>
            <w:right w:val="none" w:sz="0" w:space="0" w:color="auto"/>
          </w:divBdr>
        </w:div>
        <w:div w:id="516500704">
          <w:marLeft w:val="0"/>
          <w:marRight w:val="0"/>
          <w:marTop w:val="0"/>
          <w:marBottom w:val="0"/>
          <w:divBdr>
            <w:top w:val="none" w:sz="0" w:space="0" w:color="auto"/>
            <w:left w:val="none" w:sz="0" w:space="0" w:color="auto"/>
            <w:bottom w:val="none" w:sz="0" w:space="0" w:color="auto"/>
            <w:right w:val="none" w:sz="0" w:space="0" w:color="auto"/>
          </w:divBdr>
        </w:div>
        <w:div w:id="595410500">
          <w:marLeft w:val="0"/>
          <w:marRight w:val="0"/>
          <w:marTop w:val="0"/>
          <w:marBottom w:val="0"/>
          <w:divBdr>
            <w:top w:val="none" w:sz="0" w:space="0" w:color="auto"/>
            <w:left w:val="none" w:sz="0" w:space="0" w:color="auto"/>
            <w:bottom w:val="none" w:sz="0" w:space="0" w:color="auto"/>
            <w:right w:val="none" w:sz="0" w:space="0" w:color="auto"/>
          </w:divBdr>
        </w:div>
        <w:div w:id="1339502814">
          <w:marLeft w:val="0"/>
          <w:marRight w:val="0"/>
          <w:marTop w:val="0"/>
          <w:marBottom w:val="0"/>
          <w:divBdr>
            <w:top w:val="none" w:sz="0" w:space="0" w:color="auto"/>
            <w:left w:val="none" w:sz="0" w:space="0" w:color="auto"/>
            <w:bottom w:val="none" w:sz="0" w:space="0" w:color="auto"/>
            <w:right w:val="none" w:sz="0" w:space="0" w:color="auto"/>
          </w:divBdr>
        </w:div>
        <w:div w:id="1371805365">
          <w:marLeft w:val="0"/>
          <w:marRight w:val="0"/>
          <w:marTop w:val="0"/>
          <w:marBottom w:val="0"/>
          <w:divBdr>
            <w:top w:val="none" w:sz="0" w:space="0" w:color="auto"/>
            <w:left w:val="none" w:sz="0" w:space="0" w:color="auto"/>
            <w:bottom w:val="none" w:sz="0" w:space="0" w:color="auto"/>
            <w:right w:val="none" w:sz="0" w:space="0" w:color="auto"/>
          </w:divBdr>
        </w:div>
        <w:div w:id="825170935">
          <w:marLeft w:val="0"/>
          <w:marRight w:val="0"/>
          <w:marTop w:val="0"/>
          <w:marBottom w:val="0"/>
          <w:divBdr>
            <w:top w:val="none" w:sz="0" w:space="0" w:color="auto"/>
            <w:left w:val="none" w:sz="0" w:space="0" w:color="auto"/>
            <w:bottom w:val="none" w:sz="0" w:space="0" w:color="auto"/>
            <w:right w:val="none" w:sz="0" w:space="0" w:color="auto"/>
          </w:divBdr>
        </w:div>
        <w:div w:id="1402480236">
          <w:marLeft w:val="0"/>
          <w:marRight w:val="0"/>
          <w:marTop w:val="0"/>
          <w:marBottom w:val="0"/>
          <w:divBdr>
            <w:top w:val="none" w:sz="0" w:space="0" w:color="auto"/>
            <w:left w:val="none" w:sz="0" w:space="0" w:color="auto"/>
            <w:bottom w:val="none" w:sz="0" w:space="0" w:color="auto"/>
            <w:right w:val="none" w:sz="0" w:space="0" w:color="auto"/>
          </w:divBdr>
        </w:div>
        <w:div w:id="567543427">
          <w:marLeft w:val="0"/>
          <w:marRight w:val="0"/>
          <w:marTop w:val="0"/>
          <w:marBottom w:val="0"/>
          <w:divBdr>
            <w:top w:val="none" w:sz="0" w:space="0" w:color="auto"/>
            <w:left w:val="none" w:sz="0" w:space="0" w:color="auto"/>
            <w:bottom w:val="none" w:sz="0" w:space="0" w:color="auto"/>
            <w:right w:val="none" w:sz="0" w:space="0" w:color="auto"/>
          </w:divBdr>
        </w:div>
        <w:div w:id="1638948002">
          <w:marLeft w:val="0"/>
          <w:marRight w:val="0"/>
          <w:marTop w:val="0"/>
          <w:marBottom w:val="0"/>
          <w:divBdr>
            <w:top w:val="none" w:sz="0" w:space="0" w:color="auto"/>
            <w:left w:val="none" w:sz="0" w:space="0" w:color="auto"/>
            <w:bottom w:val="none" w:sz="0" w:space="0" w:color="auto"/>
            <w:right w:val="none" w:sz="0" w:space="0" w:color="auto"/>
          </w:divBdr>
        </w:div>
        <w:div w:id="1513179937">
          <w:marLeft w:val="0"/>
          <w:marRight w:val="0"/>
          <w:marTop w:val="0"/>
          <w:marBottom w:val="0"/>
          <w:divBdr>
            <w:top w:val="none" w:sz="0" w:space="0" w:color="auto"/>
            <w:left w:val="none" w:sz="0" w:space="0" w:color="auto"/>
            <w:bottom w:val="none" w:sz="0" w:space="0" w:color="auto"/>
            <w:right w:val="none" w:sz="0" w:space="0" w:color="auto"/>
          </w:divBdr>
        </w:div>
        <w:div w:id="1297906486">
          <w:marLeft w:val="0"/>
          <w:marRight w:val="0"/>
          <w:marTop w:val="0"/>
          <w:marBottom w:val="0"/>
          <w:divBdr>
            <w:top w:val="none" w:sz="0" w:space="0" w:color="auto"/>
            <w:left w:val="none" w:sz="0" w:space="0" w:color="auto"/>
            <w:bottom w:val="none" w:sz="0" w:space="0" w:color="auto"/>
            <w:right w:val="none" w:sz="0" w:space="0" w:color="auto"/>
          </w:divBdr>
        </w:div>
        <w:div w:id="2129886445">
          <w:marLeft w:val="0"/>
          <w:marRight w:val="0"/>
          <w:marTop w:val="0"/>
          <w:marBottom w:val="0"/>
          <w:divBdr>
            <w:top w:val="none" w:sz="0" w:space="0" w:color="auto"/>
            <w:left w:val="none" w:sz="0" w:space="0" w:color="auto"/>
            <w:bottom w:val="none" w:sz="0" w:space="0" w:color="auto"/>
            <w:right w:val="none" w:sz="0" w:space="0" w:color="auto"/>
          </w:divBdr>
        </w:div>
        <w:div w:id="1332685467">
          <w:marLeft w:val="0"/>
          <w:marRight w:val="0"/>
          <w:marTop w:val="0"/>
          <w:marBottom w:val="0"/>
          <w:divBdr>
            <w:top w:val="none" w:sz="0" w:space="0" w:color="auto"/>
            <w:left w:val="none" w:sz="0" w:space="0" w:color="auto"/>
            <w:bottom w:val="none" w:sz="0" w:space="0" w:color="auto"/>
            <w:right w:val="none" w:sz="0" w:space="0" w:color="auto"/>
          </w:divBdr>
        </w:div>
        <w:div w:id="535309942">
          <w:marLeft w:val="0"/>
          <w:marRight w:val="0"/>
          <w:marTop w:val="0"/>
          <w:marBottom w:val="0"/>
          <w:divBdr>
            <w:top w:val="none" w:sz="0" w:space="0" w:color="auto"/>
            <w:left w:val="none" w:sz="0" w:space="0" w:color="auto"/>
            <w:bottom w:val="none" w:sz="0" w:space="0" w:color="auto"/>
            <w:right w:val="none" w:sz="0" w:space="0" w:color="auto"/>
          </w:divBdr>
        </w:div>
        <w:div w:id="1962297385">
          <w:marLeft w:val="0"/>
          <w:marRight w:val="0"/>
          <w:marTop w:val="0"/>
          <w:marBottom w:val="0"/>
          <w:divBdr>
            <w:top w:val="none" w:sz="0" w:space="0" w:color="auto"/>
            <w:left w:val="none" w:sz="0" w:space="0" w:color="auto"/>
            <w:bottom w:val="none" w:sz="0" w:space="0" w:color="auto"/>
            <w:right w:val="none" w:sz="0" w:space="0" w:color="auto"/>
          </w:divBdr>
        </w:div>
        <w:div w:id="1703164773">
          <w:marLeft w:val="0"/>
          <w:marRight w:val="0"/>
          <w:marTop w:val="0"/>
          <w:marBottom w:val="0"/>
          <w:divBdr>
            <w:top w:val="none" w:sz="0" w:space="0" w:color="auto"/>
            <w:left w:val="none" w:sz="0" w:space="0" w:color="auto"/>
            <w:bottom w:val="none" w:sz="0" w:space="0" w:color="auto"/>
            <w:right w:val="none" w:sz="0" w:space="0" w:color="auto"/>
          </w:divBdr>
        </w:div>
        <w:div w:id="692537485">
          <w:marLeft w:val="0"/>
          <w:marRight w:val="0"/>
          <w:marTop w:val="0"/>
          <w:marBottom w:val="0"/>
          <w:divBdr>
            <w:top w:val="none" w:sz="0" w:space="0" w:color="auto"/>
            <w:left w:val="none" w:sz="0" w:space="0" w:color="auto"/>
            <w:bottom w:val="none" w:sz="0" w:space="0" w:color="auto"/>
            <w:right w:val="none" w:sz="0" w:space="0" w:color="auto"/>
          </w:divBdr>
        </w:div>
        <w:div w:id="1791196400">
          <w:marLeft w:val="0"/>
          <w:marRight w:val="0"/>
          <w:marTop w:val="0"/>
          <w:marBottom w:val="0"/>
          <w:divBdr>
            <w:top w:val="none" w:sz="0" w:space="0" w:color="auto"/>
            <w:left w:val="none" w:sz="0" w:space="0" w:color="auto"/>
            <w:bottom w:val="none" w:sz="0" w:space="0" w:color="auto"/>
            <w:right w:val="none" w:sz="0" w:space="0" w:color="auto"/>
          </w:divBdr>
        </w:div>
        <w:div w:id="493037845">
          <w:marLeft w:val="0"/>
          <w:marRight w:val="0"/>
          <w:marTop w:val="0"/>
          <w:marBottom w:val="0"/>
          <w:divBdr>
            <w:top w:val="none" w:sz="0" w:space="0" w:color="auto"/>
            <w:left w:val="none" w:sz="0" w:space="0" w:color="auto"/>
            <w:bottom w:val="none" w:sz="0" w:space="0" w:color="auto"/>
            <w:right w:val="none" w:sz="0" w:space="0" w:color="auto"/>
          </w:divBdr>
        </w:div>
        <w:div w:id="318533567">
          <w:marLeft w:val="0"/>
          <w:marRight w:val="0"/>
          <w:marTop w:val="0"/>
          <w:marBottom w:val="0"/>
          <w:divBdr>
            <w:top w:val="none" w:sz="0" w:space="0" w:color="auto"/>
            <w:left w:val="none" w:sz="0" w:space="0" w:color="auto"/>
            <w:bottom w:val="none" w:sz="0" w:space="0" w:color="auto"/>
            <w:right w:val="none" w:sz="0" w:space="0" w:color="auto"/>
          </w:divBdr>
        </w:div>
        <w:div w:id="727264018">
          <w:marLeft w:val="0"/>
          <w:marRight w:val="0"/>
          <w:marTop w:val="0"/>
          <w:marBottom w:val="0"/>
          <w:divBdr>
            <w:top w:val="none" w:sz="0" w:space="0" w:color="auto"/>
            <w:left w:val="none" w:sz="0" w:space="0" w:color="auto"/>
            <w:bottom w:val="none" w:sz="0" w:space="0" w:color="auto"/>
            <w:right w:val="none" w:sz="0" w:space="0" w:color="auto"/>
          </w:divBdr>
        </w:div>
        <w:div w:id="1880773919">
          <w:marLeft w:val="0"/>
          <w:marRight w:val="0"/>
          <w:marTop w:val="0"/>
          <w:marBottom w:val="0"/>
          <w:divBdr>
            <w:top w:val="none" w:sz="0" w:space="0" w:color="auto"/>
            <w:left w:val="none" w:sz="0" w:space="0" w:color="auto"/>
            <w:bottom w:val="none" w:sz="0" w:space="0" w:color="auto"/>
            <w:right w:val="none" w:sz="0" w:space="0" w:color="auto"/>
          </w:divBdr>
        </w:div>
        <w:div w:id="829297221">
          <w:marLeft w:val="0"/>
          <w:marRight w:val="0"/>
          <w:marTop w:val="0"/>
          <w:marBottom w:val="0"/>
          <w:divBdr>
            <w:top w:val="none" w:sz="0" w:space="0" w:color="auto"/>
            <w:left w:val="none" w:sz="0" w:space="0" w:color="auto"/>
            <w:bottom w:val="none" w:sz="0" w:space="0" w:color="auto"/>
            <w:right w:val="none" w:sz="0" w:space="0" w:color="auto"/>
          </w:divBdr>
        </w:div>
        <w:div w:id="1969697760">
          <w:marLeft w:val="0"/>
          <w:marRight w:val="0"/>
          <w:marTop w:val="0"/>
          <w:marBottom w:val="0"/>
          <w:divBdr>
            <w:top w:val="none" w:sz="0" w:space="0" w:color="auto"/>
            <w:left w:val="none" w:sz="0" w:space="0" w:color="auto"/>
            <w:bottom w:val="none" w:sz="0" w:space="0" w:color="auto"/>
            <w:right w:val="none" w:sz="0" w:space="0" w:color="auto"/>
          </w:divBdr>
        </w:div>
        <w:div w:id="1043553021">
          <w:marLeft w:val="0"/>
          <w:marRight w:val="0"/>
          <w:marTop w:val="0"/>
          <w:marBottom w:val="0"/>
          <w:divBdr>
            <w:top w:val="none" w:sz="0" w:space="0" w:color="auto"/>
            <w:left w:val="none" w:sz="0" w:space="0" w:color="auto"/>
            <w:bottom w:val="none" w:sz="0" w:space="0" w:color="auto"/>
            <w:right w:val="none" w:sz="0" w:space="0" w:color="auto"/>
          </w:divBdr>
        </w:div>
        <w:div w:id="1150176793">
          <w:marLeft w:val="0"/>
          <w:marRight w:val="0"/>
          <w:marTop w:val="0"/>
          <w:marBottom w:val="0"/>
          <w:divBdr>
            <w:top w:val="none" w:sz="0" w:space="0" w:color="auto"/>
            <w:left w:val="none" w:sz="0" w:space="0" w:color="auto"/>
            <w:bottom w:val="none" w:sz="0" w:space="0" w:color="auto"/>
            <w:right w:val="none" w:sz="0" w:space="0" w:color="auto"/>
          </w:divBdr>
        </w:div>
        <w:div w:id="1067454349">
          <w:marLeft w:val="0"/>
          <w:marRight w:val="0"/>
          <w:marTop w:val="0"/>
          <w:marBottom w:val="0"/>
          <w:divBdr>
            <w:top w:val="none" w:sz="0" w:space="0" w:color="auto"/>
            <w:left w:val="none" w:sz="0" w:space="0" w:color="auto"/>
            <w:bottom w:val="none" w:sz="0" w:space="0" w:color="auto"/>
            <w:right w:val="none" w:sz="0" w:space="0" w:color="auto"/>
          </w:divBdr>
        </w:div>
        <w:div w:id="641081077">
          <w:marLeft w:val="0"/>
          <w:marRight w:val="0"/>
          <w:marTop w:val="0"/>
          <w:marBottom w:val="0"/>
          <w:divBdr>
            <w:top w:val="none" w:sz="0" w:space="0" w:color="auto"/>
            <w:left w:val="none" w:sz="0" w:space="0" w:color="auto"/>
            <w:bottom w:val="none" w:sz="0" w:space="0" w:color="auto"/>
            <w:right w:val="none" w:sz="0" w:space="0" w:color="auto"/>
          </w:divBdr>
        </w:div>
        <w:div w:id="817721074">
          <w:marLeft w:val="0"/>
          <w:marRight w:val="0"/>
          <w:marTop w:val="0"/>
          <w:marBottom w:val="0"/>
          <w:divBdr>
            <w:top w:val="none" w:sz="0" w:space="0" w:color="auto"/>
            <w:left w:val="none" w:sz="0" w:space="0" w:color="auto"/>
            <w:bottom w:val="none" w:sz="0" w:space="0" w:color="auto"/>
            <w:right w:val="none" w:sz="0" w:space="0" w:color="auto"/>
          </w:divBdr>
        </w:div>
        <w:div w:id="1828740328">
          <w:marLeft w:val="0"/>
          <w:marRight w:val="0"/>
          <w:marTop w:val="0"/>
          <w:marBottom w:val="0"/>
          <w:divBdr>
            <w:top w:val="none" w:sz="0" w:space="0" w:color="auto"/>
            <w:left w:val="none" w:sz="0" w:space="0" w:color="auto"/>
            <w:bottom w:val="none" w:sz="0" w:space="0" w:color="auto"/>
            <w:right w:val="none" w:sz="0" w:space="0" w:color="auto"/>
          </w:divBdr>
        </w:div>
        <w:div w:id="1570068750">
          <w:marLeft w:val="0"/>
          <w:marRight w:val="0"/>
          <w:marTop w:val="0"/>
          <w:marBottom w:val="0"/>
          <w:divBdr>
            <w:top w:val="none" w:sz="0" w:space="0" w:color="auto"/>
            <w:left w:val="none" w:sz="0" w:space="0" w:color="auto"/>
            <w:bottom w:val="none" w:sz="0" w:space="0" w:color="auto"/>
            <w:right w:val="none" w:sz="0" w:space="0" w:color="auto"/>
          </w:divBdr>
        </w:div>
        <w:div w:id="174929719">
          <w:marLeft w:val="0"/>
          <w:marRight w:val="0"/>
          <w:marTop w:val="0"/>
          <w:marBottom w:val="0"/>
          <w:divBdr>
            <w:top w:val="none" w:sz="0" w:space="0" w:color="auto"/>
            <w:left w:val="none" w:sz="0" w:space="0" w:color="auto"/>
            <w:bottom w:val="none" w:sz="0" w:space="0" w:color="auto"/>
            <w:right w:val="none" w:sz="0" w:space="0" w:color="auto"/>
          </w:divBdr>
        </w:div>
        <w:div w:id="1338534074">
          <w:marLeft w:val="0"/>
          <w:marRight w:val="0"/>
          <w:marTop w:val="0"/>
          <w:marBottom w:val="0"/>
          <w:divBdr>
            <w:top w:val="none" w:sz="0" w:space="0" w:color="auto"/>
            <w:left w:val="none" w:sz="0" w:space="0" w:color="auto"/>
            <w:bottom w:val="none" w:sz="0" w:space="0" w:color="auto"/>
            <w:right w:val="none" w:sz="0" w:space="0" w:color="auto"/>
          </w:divBdr>
        </w:div>
        <w:div w:id="1256136362">
          <w:marLeft w:val="0"/>
          <w:marRight w:val="0"/>
          <w:marTop w:val="0"/>
          <w:marBottom w:val="0"/>
          <w:divBdr>
            <w:top w:val="none" w:sz="0" w:space="0" w:color="auto"/>
            <w:left w:val="none" w:sz="0" w:space="0" w:color="auto"/>
            <w:bottom w:val="none" w:sz="0" w:space="0" w:color="auto"/>
            <w:right w:val="none" w:sz="0" w:space="0" w:color="auto"/>
          </w:divBdr>
        </w:div>
        <w:div w:id="1966501439">
          <w:marLeft w:val="0"/>
          <w:marRight w:val="0"/>
          <w:marTop w:val="0"/>
          <w:marBottom w:val="0"/>
          <w:divBdr>
            <w:top w:val="none" w:sz="0" w:space="0" w:color="auto"/>
            <w:left w:val="none" w:sz="0" w:space="0" w:color="auto"/>
            <w:bottom w:val="none" w:sz="0" w:space="0" w:color="auto"/>
            <w:right w:val="none" w:sz="0" w:space="0" w:color="auto"/>
          </w:divBdr>
        </w:div>
        <w:div w:id="83115876">
          <w:marLeft w:val="0"/>
          <w:marRight w:val="0"/>
          <w:marTop w:val="0"/>
          <w:marBottom w:val="0"/>
          <w:divBdr>
            <w:top w:val="none" w:sz="0" w:space="0" w:color="auto"/>
            <w:left w:val="none" w:sz="0" w:space="0" w:color="auto"/>
            <w:bottom w:val="none" w:sz="0" w:space="0" w:color="auto"/>
            <w:right w:val="none" w:sz="0" w:space="0" w:color="auto"/>
          </w:divBdr>
        </w:div>
        <w:div w:id="46345204">
          <w:marLeft w:val="0"/>
          <w:marRight w:val="0"/>
          <w:marTop w:val="0"/>
          <w:marBottom w:val="0"/>
          <w:divBdr>
            <w:top w:val="none" w:sz="0" w:space="0" w:color="auto"/>
            <w:left w:val="none" w:sz="0" w:space="0" w:color="auto"/>
            <w:bottom w:val="none" w:sz="0" w:space="0" w:color="auto"/>
            <w:right w:val="none" w:sz="0" w:space="0" w:color="auto"/>
          </w:divBdr>
        </w:div>
      </w:divsChild>
    </w:div>
    <w:div w:id="1191264411">
      <w:bodyDiv w:val="1"/>
      <w:marLeft w:val="0"/>
      <w:marRight w:val="0"/>
      <w:marTop w:val="0"/>
      <w:marBottom w:val="0"/>
      <w:divBdr>
        <w:top w:val="none" w:sz="0" w:space="0" w:color="auto"/>
        <w:left w:val="none" w:sz="0" w:space="0" w:color="auto"/>
        <w:bottom w:val="none" w:sz="0" w:space="0" w:color="auto"/>
        <w:right w:val="none" w:sz="0" w:space="0" w:color="auto"/>
      </w:divBdr>
    </w:div>
    <w:div w:id="1209679684">
      <w:bodyDiv w:val="1"/>
      <w:marLeft w:val="0"/>
      <w:marRight w:val="0"/>
      <w:marTop w:val="0"/>
      <w:marBottom w:val="0"/>
      <w:divBdr>
        <w:top w:val="none" w:sz="0" w:space="0" w:color="auto"/>
        <w:left w:val="none" w:sz="0" w:space="0" w:color="auto"/>
        <w:bottom w:val="none" w:sz="0" w:space="0" w:color="auto"/>
        <w:right w:val="none" w:sz="0" w:space="0" w:color="auto"/>
      </w:divBdr>
    </w:div>
    <w:div w:id="1215234104">
      <w:bodyDiv w:val="1"/>
      <w:marLeft w:val="0"/>
      <w:marRight w:val="0"/>
      <w:marTop w:val="0"/>
      <w:marBottom w:val="0"/>
      <w:divBdr>
        <w:top w:val="none" w:sz="0" w:space="0" w:color="auto"/>
        <w:left w:val="none" w:sz="0" w:space="0" w:color="auto"/>
        <w:bottom w:val="none" w:sz="0" w:space="0" w:color="auto"/>
        <w:right w:val="none" w:sz="0" w:space="0" w:color="auto"/>
      </w:divBdr>
    </w:div>
    <w:div w:id="1251963793">
      <w:bodyDiv w:val="1"/>
      <w:marLeft w:val="0"/>
      <w:marRight w:val="0"/>
      <w:marTop w:val="0"/>
      <w:marBottom w:val="0"/>
      <w:divBdr>
        <w:top w:val="none" w:sz="0" w:space="0" w:color="auto"/>
        <w:left w:val="none" w:sz="0" w:space="0" w:color="auto"/>
        <w:bottom w:val="none" w:sz="0" w:space="0" w:color="auto"/>
        <w:right w:val="none" w:sz="0" w:space="0" w:color="auto"/>
      </w:divBdr>
      <w:divsChild>
        <w:div w:id="1681665254">
          <w:marLeft w:val="0"/>
          <w:marRight w:val="0"/>
          <w:marTop w:val="0"/>
          <w:marBottom w:val="0"/>
          <w:divBdr>
            <w:top w:val="none" w:sz="0" w:space="0" w:color="auto"/>
            <w:left w:val="none" w:sz="0" w:space="0" w:color="auto"/>
            <w:bottom w:val="none" w:sz="0" w:space="0" w:color="auto"/>
            <w:right w:val="none" w:sz="0" w:space="0" w:color="auto"/>
          </w:divBdr>
        </w:div>
        <w:div w:id="436753959">
          <w:marLeft w:val="0"/>
          <w:marRight w:val="0"/>
          <w:marTop w:val="0"/>
          <w:marBottom w:val="0"/>
          <w:divBdr>
            <w:top w:val="none" w:sz="0" w:space="0" w:color="auto"/>
            <w:left w:val="none" w:sz="0" w:space="0" w:color="auto"/>
            <w:bottom w:val="none" w:sz="0" w:space="0" w:color="auto"/>
            <w:right w:val="none" w:sz="0" w:space="0" w:color="auto"/>
          </w:divBdr>
        </w:div>
        <w:div w:id="715012017">
          <w:marLeft w:val="0"/>
          <w:marRight w:val="0"/>
          <w:marTop w:val="0"/>
          <w:marBottom w:val="0"/>
          <w:divBdr>
            <w:top w:val="none" w:sz="0" w:space="0" w:color="auto"/>
            <w:left w:val="none" w:sz="0" w:space="0" w:color="auto"/>
            <w:bottom w:val="none" w:sz="0" w:space="0" w:color="auto"/>
            <w:right w:val="none" w:sz="0" w:space="0" w:color="auto"/>
          </w:divBdr>
        </w:div>
        <w:div w:id="481770722">
          <w:marLeft w:val="0"/>
          <w:marRight w:val="0"/>
          <w:marTop w:val="0"/>
          <w:marBottom w:val="0"/>
          <w:divBdr>
            <w:top w:val="none" w:sz="0" w:space="0" w:color="auto"/>
            <w:left w:val="none" w:sz="0" w:space="0" w:color="auto"/>
            <w:bottom w:val="none" w:sz="0" w:space="0" w:color="auto"/>
            <w:right w:val="none" w:sz="0" w:space="0" w:color="auto"/>
          </w:divBdr>
        </w:div>
        <w:div w:id="1111625595">
          <w:marLeft w:val="0"/>
          <w:marRight w:val="0"/>
          <w:marTop w:val="0"/>
          <w:marBottom w:val="0"/>
          <w:divBdr>
            <w:top w:val="none" w:sz="0" w:space="0" w:color="auto"/>
            <w:left w:val="none" w:sz="0" w:space="0" w:color="auto"/>
            <w:bottom w:val="none" w:sz="0" w:space="0" w:color="auto"/>
            <w:right w:val="none" w:sz="0" w:space="0" w:color="auto"/>
          </w:divBdr>
        </w:div>
        <w:div w:id="1812862269">
          <w:marLeft w:val="0"/>
          <w:marRight w:val="0"/>
          <w:marTop w:val="0"/>
          <w:marBottom w:val="0"/>
          <w:divBdr>
            <w:top w:val="none" w:sz="0" w:space="0" w:color="auto"/>
            <w:left w:val="none" w:sz="0" w:space="0" w:color="auto"/>
            <w:bottom w:val="none" w:sz="0" w:space="0" w:color="auto"/>
            <w:right w:val="none" w:sz="0" w:space="0" w:color="auto"/>
          </w:divBdr>
        </w:div>
        <w:div w:id="1416973931">
          <w:marLeft w:val="0"/>
          <w:marRight w:val="0"/>
          <w:marTop w:val="0"/>
          <w:marBottom w:val="0"/>
          <w:divBdr>
            <w:top w:val="none" w:sz="0" w:space="0" w:color="auto"/>
            <w:left w:val="none" w:sz="0" w:space="0" w:color="auto"/>
            <w:bottom w:val="none" w:sz="0" w:space="0" w:color="auto"/>
            <w:right w:val="none" w:sz="0" w:space="0" w:color="auto"/>
          </w:divBdr>
        </w:div>
        <w:div w:id="1971007869">
          <w:marLeft w:val="0"/>
          <w:marRight w:val="0"/>
          <w:marTop w:val="0"/>
          <w:marBottom w:val="0"/>
          <w:divBdr>
            <w:top w:val="none" w:sz="0" w:space="0" w:color="auto"/>
            <w:left w:val="none" w:sz="0" w:space="0" w:color="auto"/>
            <w:bottom w:val="none" w:sz="0" w:space="0" w:color="auto"/>
            <w:right w:val="none" w:sz="0" w:space="0" w:color="auto"/>
          </w:divBdr>
        </w:div>
        <w:div w:id="322050049">
          <w:marLeft w:val="0"/>
          <w:marRight w:val="0"/>
          <w:marTop w:val="0"/>
          <w:marBottom w:val="0"/>
          <w:divBdr>
            <w:top w:val="none" w:sz="0" w:space="0" w:color="auto"/>
            <w:left w:val="none" w:sz="0" w:space="0" w:color="auto"/>
            <w:bottom w:val="none" w:sz="0" w:space="0" w:color="auto"/>
            <w:right w:val="none" w:sz="0" w:space="0" w:color="auto"/>
          </w:divBdr>
        </w:div>
        <w:div w:id="1771200503">
          <w:marLeft w:val="0"/>
          <w:marRight w:val="0"/>
          <w:marTop w:val="0"/>
          <w:marBottom w:val="0"/>
          <w:divBdr>
            <w:top w:val="none" w:sz="0" w:space="0" w:color="auto"/>
            <w:left w:val="none" w:sz="0" w:space="0" w:color="auto"/>
            <w:bottom w:val="none" w:sz="0" w:space="0" w:color="auto"/>
            <w:right w:val="none" w:sz="0" w:space="0" w:color="auto"/>
          </w:divBdr>
        </w:div>
        <w:div w:id="676812232">
          <w:marLeft w:val="0"/>
          <w:marRight w:val="0"/>
          <w:marTop w:val="0"/>
          <w:marBottom w:val="0"/>
          <w:divBdr>
            <w:top w:val="none" w:sz="0" w:space="0" w:color="auto"/>
            <w:left w:val="none" w:sz="0" w:space="0" w:color="auto"/>
            <w:bottom w:val="none" w:sz="0" w:space="0" w:color="auto"/>
            <w:right w:val="none" w:sz="0" w:space="0" w:color="auto"/>
          </w:divBdr>
        </w:div>
        <w:div w:id="14163084">
          <w:marLeft w:val="0"/>
          <w:marRight w:val="0"/>
          <w:marTop w:val="0"/>
          <w:marBottom w:val="0"/>
          <w:divBdr>
            <w:top w:val="none" w:sz="0" w:space="0" w:color="auto"/>
            <w:left w:val="none" w:sz="0" w:space="0" w:color="auto"/>
            <w:bottom w:val="none" w:sz="0" w:space="0" w:color="auto"/>
            <w:right w:val="none" w:sz="0" w:space="0" w:color="auto"/>
          </w:divBdr>
        </w:div>
        <w:div w:id="860900101">
          <w:marLeft w:val="0"/>
          <w:marRight w:val="0"/>
          <w:marTop w:val="0"/>
          <w:marBottom w:val="0"/>
          <w:divBdr>
            <w:top w:val="none" w:sz="0" w:space="0" w:color="auto"/>
            <w:left w:val="none" w:sz="0" w:space="0" w:color="auto"/>
            <w:bottom w:val="none" w:sz="0" w:space="0" w:color="auto"/>
            <w:right w:val="none" w:sz="0" w:space="0" w:color="auto"/>
          </w:divBdr>
        </w:div>
        <w:div w:id="258222690">
          <w:marLeft w:val="0"/>
          <w:marRight w:val="0"/>
          <w:marTop w:val="0"/>
          <w:marBottom w:val="0"/>
          <w:divBdr>
            <w:top w:val="none" w:sz="0" w:space="0" w:color="auto"/>
            <w:left w:val="none" w:sz="0" w:space="0" w:color="auto"/>
            <w:bottom w:val="none" w:sz="0" w:space="0" w:color="auto"/>
            <w:right w:val="none" w:sz="0" w:space="0" w:color="auto"/>
          </w:divBdr>
        </w:div>
        <w:div w:id="279847869">
          <w:marLeft w:val="0"/>
          <w:marRight w:val="0"/>
          <w:marTop w:val="0"/>
          <w:marBottom w:val="0"/>
          <w:divBdr>
            <w:top w:val="none" w:sz="0" w:space="0" w:color="auto"/>
            <w:left w:val="none" w:sz="0" w:space="0" w:color="auto"/>
            <w:bottom w:val="none" w:sz="0" w:space="0" w:color="auto"/>
            <w:right w:val="none" w:sz="0" w:space="0" w:color="auto"/>
          </w:divBdr>
        </w:div>
        <w:div w:id="728916505">
          <w:marLeft w:val="0"/>
          <w:marRight w:val="0"/>
          <w:marTop w:val="0"/>
          <w:marBottom w:val="0"/>
          <w:divBdr>
            <w:top w:val="none" w:sz="0" w:space="0" w:color="auto"/>
            <w:left w:val="none" w:sz="0" w:space="0" w:color="auto"/>
            <w:bottom w:val="none" w:sz="0" w:space="0" w:color="auto"/>
            <w:right w:val="none" w:sz="0" w:space="0" w:color="auto"/>
          </w:divBdr>
        </w:div>
        <w:div w:id="224726502">
          <w:marLeft w:val="0"/>
          <w:marRight w:val="0"/>
          <w:marTop w:val="0"/>
          <w:marBottom w:val="0"/>
          <w:divBdr>
            <w:top w:val="none" w:sz="0" w:space="0" w:color="auto"/>
            <w:left w:val="none" w:sz="0" w:space="0" w:color="auto"/>
            <w:bottom w:val="none" w:sz="0" w:space="0" w:color="auto"/>
            <w:right w:val="none" w:sz="0" w:space="0" w:color="auto"/>
          </w:divBdr>
        </w:div>
        <w:div w:id="1145704646">
          <w:marLeft w:val="0"/>
          <w:marRight w:val="0"/>
          <w:marTop w:val="0"/>
          <w:marBottom w:val="0"/>
          <w:divBdr>
            <w:top w:val="none" w:sz="0" w:space="0" w:color="auto"/>
            <w:left w:val="none" w:sz="0" w:space="0" w:color="auto"/>
            <w:bottom w:val="none" w:sz="0" w:space="0" w:color="auto"/>
            <w:right w:val="none" w:sz="0" w:space="0" w:color="auto"/>
          </w:divBdr>
        </w:div>
        <w:div w:id="47531604">
          <w:marLeft w:val="0"/>
          <w:marRight w:val="0"/>
          <w:marTop w:val="0"/>
          <w:marBottom w:val="0"/>
          <w:divBdr>
            <w:top w:val="none" w:sz="0" w:space="0" w:color="auto"/>
            <w:left w:val="none" w:sz="0" w:space="0" w:color="auto"/>
            <w:bottom w:val="none" w:sz="0" w:space="0" w:color="auto"/>
            <w:right w:val="none" w:sz="0" w:space="0" w:color="auto"/>
          </w:divBdr>
        </w:div>
        <w:div w:id="388849425">
          <w:marLeft w:val="0"/>
          <w:marRight w:val="0"/>
          <w:marTop w:val="0"/>
          <w:marBottom w:val="0"/>
          <w:divBdr>
            <w:top w:val="none" w:sz="0" w:space="0" w:color="auto"/>
            <w:left w:val="none" w:sz="0" w:space="0" w:color="auto"/>
            <w:bottom w:val="none" w:sz="0" w:space="0" w:color="auto"/>
            <w:right w:val="none" w:sz="0" w:space="0" w:color="auto"/>
          </w:divBdr>
        </w:div>
        <w:div w:id="1172376808">
          <w:marLeft w:val="0"/>
          <w:marRight w:val="0"/>
          <w:marTop w:val="0"/>
          <w:marBottom w:val="0"/>
          <w:divBdr>
            <w:top w:val="none" w:sz="0" w:space="0" w:color="auto"/>
            <w:left w:val="none" w:sz="0" w:space="0" w:color="auto"/>
            <w:bottom w:val="none" w:sz="0" w:space="0" w:color="auto"/>
            <w:right w:val="none" w:sz="0" w:space="0" w:color="auto"/>
          </w:divBdr>
        </w:div>
        <w:div w:id="877738384">
          <w:marLeft w:val="0"/>
          <w:marRight w:val="0"/>
          <w:marTop w:val="0"/>
          <w:marBottom w:val="0"/>
          <w:divBdr>
            <w:top w:val="none" w:sz="0" w:space="0" w:color="auto"/>
            <w:left w:val="none" w:sz="0" w:space="0" w:color="auto"/>
            <w:bottom w:val="none" w:sz="0" w:space="0" w:color="auto"/>
            <w:right w:val="none" w:sz="0" w:space="0" w:color="auto"/>
          </w:divBdr>
        </w:div>
        <w:div w:id="1417897175">
          <w:marLeft w:val="0"/>
          <w:marRight w:val="0"/>
          <w:marTop w:val="0"/>
          <w:marBottom w:val="0"/>
          <w:divBdr>
            <w:top w:val="none" w:sz="0" w:space="0" w:color="auto"/>
            <w:left w:val="none" w:sz="0" w:space="0" w:color="auto"/>
            <w:bottom w:val="none" w:sz="0" w:space="0" w:color="auto"/>
            <w:right w:val="none" w:sz="0" w:space="0" w:color="auto"/>
          </w:divBdr>
        </w:div>
        <w:div w:id="623583318">
          <w:marLeft w:val="0"/>
          <w:marRight w:val="0"/>
          <w:marTop w:val="0"/>
          <w:marBottom w:val="0"/>
          <w:divBdr>
            <w:top w:val="none" w:sz="0" w:space="0" w:color="auto"/>
            <w:left w:val="none" w:sz="0" w:space="0" w:color="auto"/>
            <w:bottom w:val="none" w:sz="0" w:space="0" w:color="auto"/>
            <w:right w:val="none" w:sz="0" w:space="0" w:color="auto"/>
          </w:divBdr>
        </w:div>
        <w:div w:id="643312870">
          <w:marLeft w:val="0"/>
          <w:marRight w:val="0"/>
          <w:marTop w:val="0"/>
          <w:marBottom w:val="0"/>
          <w:divBdr>
            <w:top w:val="none" w:sz="0" w:space="0" w:color="auto"/>
            <w:left w:val="none" w:sz="0" w:space="0" w:color="auto"/>
            <w:bottom w:val="none" w:sz="0" w:space="0" w:color="auto"/>
            <w:right w:val="none" w:sz="0" w:space="0" w:color="auto"/>
          </w:divBdr>
        </w:div>
        <w:div w:id="127362832">
          <w:marLeft w:val="0"/>
          <w:marRight w:val="0"/>
          <w:marTop w:val="0"/>
          <w:marBottom w:val="0"/>
          <w:divBdr>
            <w:top w:val="none" w:sz="0" w:space="0" w:color="auto"/>
            <w:left w:val="none" w:sz="0" w:space="0" w:color="auto"/>
            <w:bottom w:val="none" w:sz="0" w:space="0" w:color="auto"/>
            <w:right w:val="none" w:sz="0" w:space="0" w:color="auto"/>
          </w:divBdr>
        </w:div>
        <w:div w:id="1924603410">
          <w:marLeft w:val="0"/>
          <w:marRight w:val="0"/>
          <w:marTop w:val="0"/>
          <w:marBottom w:val="0"/>
          <w:divBdr>
            <w:top w:val="none" w:sz="0" w:space="0" w:color="auto"/>
            <w:left w:val="none" w:sz="0" w:space="0" w:color="auto"/>
            <w:bottom w:val="none" w:sz="0" w:space="0" w:color="auto"/>
            <w:right w:val="none" w:sz="0" w:space="0" w:color="auto"/>
          </w:divBdr>
        </w:div>
        <w:div w:id="922297066">
          <w:marLeft w:val="0"/>
          <w:marRight w:val="0"/>
          <w:marTop w:val="0"/>
          <w:marBottom w:val="0"/>
          <w:divBdr>
            <w:top w:val="none" w:sz="0" w:space="0" w:color="auto"/>
            <w:left w:val="none" w:sz="0" w:space="0" w:color="auto"/>
            <w:bottom w:val="none" w:sz="0" w:space="0" w:color="auto"/>
            <w:right w:val="none" w:sz="0" w:space="0" w:color="auto"/>
          </w:divBdr>
        </w:div>
        <w:div w:id="267585642">
          <w:marLeft w:val="0"/>
          <w:marRight w:val="0"/>
          <w:marTop w:val="0"/>
          <w:marBottom w:val="0"/>
          <w:divBdr>
            <w:top w:val="none" w:sz="0" w:space="0" w:color="auto"/>
            <w:left w:val="none" w:sz="0" w:space="0" w:color="auto"/>
            <w:bottom w:val="none" w:sz="0" w:space="0" w:color="auto"/>
            <w:right w:val="none" w:sz="0" w:space="0" w:color="auto"/>
          </w:divBdr>
        </w:div>
        <w:div w:id="1651709538">
          <w:marLeft w:val="0"/>
          <w:marRight w:val="0"/>
          <w:marTop w:val="0"/>
          <w:marBottom w:val="0"/>
          <w:divBdr>
            <w:top w:val="none" w:sz="0" w:space="0" w:color="auto"/>
            <w:left w:val="none" w:sz="0" w:space="0" w:color="auto"/>
            <w:bottom w:val="none" w:sz="0" w:space="0" w:color="auto"/>
            <w:right w:val="none" w:sz="0" w:space="0" w:color="auto"/>
          </w:divBdr>
        </w:div>
        <w:div w:id="1100177298">
          <w:marLeft w:val="0"/>
          <w:marRight w:val="0"/>
          <w:marTop w:val="0"/>
          <w:marBottom w:val="0"/>
          <w:divBdr>
            <w:top w:val="none" w:sz="0" w:space="0" w:color="auto"/>
            <w:left w:val="none" w:sz="0" w:space="0" w:color="auto"/>
            <w:bottom w:val="none" w:sz="0" w:space="0" w:color="auto"/>
            <w:right w:val="none" w:sz="0" w:space="0" w:color="auto"/>
          </w:divBdr>
        </w:div>
        <w:div w:id="255938699">
          <w:marLeft w:val="0"/>
          <w:marRight w:val="0"/>
          <w:marTop w:val="0"/>
          <w:marBottom w:val="0"/>
          <w:divBdr>
            <w:top w:val="none" w:sz="0" w:space="0" w:color="auto"/>
            <w:left w:val="none" w:sz="0" w:space="0" w:color="auto"/>
            <w:bottom w:val="none" w:sz="0" w:space="0" w:color="auto"/>
            <w:right w:val="none" w:sz="0" w:space="0" w:color="auto"/>
          </w:divBdr>
        </w:div>
        <w:div w:id="1962686982">
          <w:marLeft w:val="0"/>
          <w:marRight w:val="0"/>
          <w:marTop w:val="0"/>
          <w:marBottom w:val="0"/>
          <w:divBdr>
            <w:top w:val="none" w:sz="0" w:space="0" w:color="auto"/>
            <w:left w:val="none" w:sz="0" w:space="0" w:color="auto"/>
            <w:bottom w:val="none" w:sz="0" w:space="0" w:color="auto"/>
            <w:right w:val="none" w:sz="0" w:space="0" w:color="auto"/>
          </w:divBdr>
        </w:div>
        <w:div w:id="2122914199">
          <w:marLeft w:val="0"/>
          <w:marRight w:val="0"/>
          <w:marTop w:val="0"/>
          <w:marBottom w:val="0"/>
          <w:divBdr>
            <w:top w:val="none" w:sz="0" w:space="0" w:color="auto"/>
            <w:left w:val="none" w:sz="0" w:space="0" w:color="auto"/>
            <w:bottom w:val="none" w:sz="0" w:space="0" w:color="auto"/>
            <w:right w:val="none" w:sz="0" w:space="0" w:color="auto"/>
          </w:divBdr>
        </w:div>
        <w:div w:id="1191257261">
          <w:marLeft w:val="0"/>
          <w:marRight w:val="0"/>
          <w:marTop w:val="0"/>
          <w:marBottom w:val="0"/>
          <w:divBdr>
            <w:top w:val="none" w:sz="0" w:space="0" w:color="auto"/>
            <w:left w:val="none" w:sz="0" w:space="0" w:color="auto"/>
            <w:bottom w:val="none" w:sz="0" w:space="0" w:color="auto"/>
            <w:right w:val="none" w:sz="0" w:space="0" w:color="auto"/>
          </w:divBdr>
        </w:div>
        <w:div w:id="94446310">
          <w:marLeft w:val="0"/>
          <w:marRight w:val="0"/>
          <w:marTop w:val="0"/>
          <w:marBottom w:val="0"/>
          <w:divBdr>
            <w:top w:val="none" w:sz="0" w:space="0" w:color="auto"/>
            <w:left w:val="none" w:sz="0" w:space="0" w:color="auto"/>
            <w:bottom w:val="none" w:sz="0" w:space="0" w:color="auto"/>
            <w:right w:val="none" w:sz="0" w:space="0" w:color="auto"/>
          </w:divBdr>
        </w:div>
        <w:div w:id="1665162140">
          <w:marLeft w:val="0"/>
          <w:marRight w:val="0"/>
          <w:marTop w:val="0"/>
          <w:marBottom w:val="0"/>
          <w:divBdr>
            <w:top w:val="none" w:sz="0" w:space="0" w:color="auto"/>
            <w:left w:val="none" w:sz="0" w:space="0" w:color="auto"/>
            <w:bottom w:val="none" w:sz="0" w:space="0" w:color="auto"/>
            <w:right w:val="none" w:sz="0" w:space="0" w:color="auto"/>
          </w:divBdr>
        </w:div>
        <w:div w:id="249512139">
          <w:marLeft w:val="0"/>
          <w:marRight w:val="0"/>
          <w:marTop w:val="0"/>
          <w:marBottom w:val="0"/>
          <w:divBdr>
            <w:top w:val="none" w:sz="0" w:space="0" w:color="auto"/>
            <w:left w:val="none" w:sz="0" w:space="0" w:color="auto"/>
            <w:bottom w:val="none" w:sz="0" w:space="0" w:color="auto"/>
            <w:right w:val="none" w:sz="0" w:space="0" w:color="auto"/>
          </w:divBdr>
        </w:div>
        <w:div w:id="996807069">
          <w:marLeft w:val="0"/>
          <w:marRight w:val="0"/>
          <w:marTop w:val="0"/>
          <w:marBottom w:val="0"/>
          <w:divBdr>
            <w:top w:val="none" w:sz="0" w:space="0" w:color="auto"/>
            <w:left w:val="none" w:sz="0" w:space="0" w:color="auto"/>
            <w:bottom w:val="none" w:sz="0" w:space="0" w:color="auto"/>
            <w:right w:val="none" w:sz="0" w:space="0" w:color="auto"/>
          </w:divBdr>
        </w:div>
        <w:div w:id="1324312175">
          <w:marLeft w:val="0"/>
          <w:marRight w:val="0"/>
          <w:marTop w:val="0"/>
          <w:marBottom w:val="0"/>
          <w:divBdr>
            <w:top w:val="none" w:sz="0" w:space="0" w:color="auto"/>
            <w:left w:val="none" w:sz="0" w:space="0" w:color="auto"/>
            <w:bottom w:val="none" w:sz="0" w:space="0" w:color="auto"/>
            <w:right w:val="none" w:sz="0" w:space="0" w:color="auto"/>
          </w:divBdr>
        </w:div>
        <w:div w:id="1606840209">
          <w:marLeft w:val="0"/>
          <w:marRight w:val="0"/>
          <w:marTop w:val="0"/>
          <w:marBottom w:val="0"/>
          <w:divBdr>
            <w:top w:val="none" w:sz="0" w:space="0" w:color="auto"/>
            <w:left w:val="none" w:sz="0" w:space="0" w:color="auto"/>
            <w:bottom w:val="none" w:sz="0" w:space="0" w:color="auto"/>
            <w:right w:val="none" w:sz="0" w:space="0" w:color="auto"/>
          </w:divBdr>
        </w:div>
        <w:div w:id="1181510918">
          <w:marLeft w:val="0"/>
          <w:marRight w:val="0"/>
          <w:marTop w:val="0"/>
          <w:marBottom w:val="0"/>
          <w:divBdr>
            <w:top w:val="none" w:sz="0" w:space="0" w:color="auto"/>
            <w:left w:val="none" w:sz="0" w:space="0" w:color="auto"/>
            <w:bottom w:val="none" w:sz="0" w:space="0" w:color="auto"/>
            <w:right w:val="none" w:sz="0" w:space="0" w:color="auto"/>
          </w:divBdr>
        </w:div>
        <w:div w:id="423376702">
          <w:marLeft w:val="0"/>
          <w:marRight w:val="0"/>
          <w:marTop w:val="0"/>
          <w:marBottom w:val="0"/>
          <w:divBdr>
            <w:top w:val="none" w:sz="0" w:space="0" w:color="auto"/>
            <w:left w:val="none" w:sz="0" w:space="0" w:color="auto"/>
            <w:bottom w:val="none" w:sz="0" w:space="0" w:color="auto"/>
            <w:right w:val="none" w:sz="0" w:space="0" w:color="auto"/>
          </w:divBdr>
        </w:div>
        <w:div w:id="1745028724">
          <w:marLeft w:val="0"/>
          <w:marRight w:val="0"/>
          <w:marTop w:val="0"/>
          <w:marBottom w:val="0"/>
          <w:divBdr>
            <w:top w:val="none" w:sz="0" w:space="0" w:color="auto"/>
            <w:left w:val="none" w:sz="0" w:space="0" w:color="auto"/>
            <w:bottom w:val="none" w:sz="0" w:space="0" w:color="auto"/>
            <w:right w:val="none" w:sz="0" w:space="0" w:color="auto"/>
          </w:divBdr>
        </w:div>
        <w:div w:id="576090437">
          <w:marLeft w:val="0"/>
          <w:marRight w:val="0"/>
          <w:marTop w:val="0"/>
          <w:marBottom w:val="0"/>
          <w:divBdr>
            <w:top w:val="none" w:sz="0" w:space="0" w:color="auto"/>
            <w:left w:val="none" w:sz="0" w:space="0" w:color="auto"/>
            <w:bottom w:val="none" w:sz="0" w:space="0" w:color="auto"/>
            <w:right w:val="none" w:sz="0" w:space="0" w:color="auto"/>
          </w:divBdr>
        </w:div>
        <w:div w:id="432750148">
          <w:marLeft w:val="0"/>
          <w:marRight w:val="0"/>
          <w:marTop w:val="0"/>
          <w:marBottom w:val="0"/>
          <w:divBdr>
            <w:top w:val="none" w:sz="0" w:space="0" w:color="auto"/>
            <w:left w:val="none" w:sz="0" w:space="0" w:color="auto"/>
            <w:bottom w:val="none" w:sz="0" w:space="0" w:color="auto"/>
            <w:right w:val="none" w:sz="0" w:space="0" w:color="auto"/>
          </w:divBdr>
        </w:div>
        <w:div w:id="1606881025">
          <w:marLeft w:val="0"/>
          <w:marRight w:val="0"/>
          <w:marTop w:val="0"/>
          <w:marBottom w:val="0"/>
          <w:divBdr>
            <w:top w:val="none" w:sz="0" w:space="0" w:color="auto"/>
            <w:left w:val="none" w:sz="0" w:space="0" w:color="auto"/>
            <w:bottom w:val="none" w:sz="0" w:space="0" w:color="auto"/>
            <w:right w:val="none" w:sz="0" w:space="0" w:color="auto"/>
          </w:divBdr>
        </w:div>
        <w:div w:id="580259659">
          <w:marLeft w:val="0"/>
          <w:marRight w:val="0"/>
          <w:marTop w:val="0"/>
          <w:marBottom w:val="0"/>
          <w:divBdr>
            <w:top w:val="none" w:sz="0" w:space="0" w:color="auto"/>
            <w:left w:val="none" w:sz="0" w:space="0" w:color="auto"/>
            <w:bottom w:val="none" w:sz="0" w:space="0" w:color="auto"/>
            <w:right w:val="none" w:sz="0" w:space="0" w:color="auto"/>
          </w:divBdr>
        </w:div>
        <w:div w:id="1264534872">
          <w:marLeft w:val="0"/>
          <w:marRight w:val="0"/>
          <w:marTop w:val="0"/>
          <w:marBottom w:val="0"/>
          <w:divBdr>
            <w:top w:val="none" w:sz="0" w:space="0" w:color="auto"/>
            <w:left w:val="none" w:sz="0" w:space="0" w:color="auto"/>
            <w:bottom w:val="none" w:sz="0" w:space="0" w:color="auto"/>
            <w:right w:val="none" w:sz="0" w:space="0" w:color="auto"/>
          </w:divBdr>
        </w:div>
        <w:div w:id="1440300812">
          <w:marLeft w:val="0"/>
          <w:marRight w:val="0"/>
          <w:marTop w:val="0"/>
          <w:marBottom w:val="0"/>
          <w:divBdr>
            <w:top w:val="none" w:sz="0" w:space="0" w:color="auto"/>
            <w:left w:val="none" w:sz="0" w:space="0" w:color="auto"/>
            <w:bottom w:val="none" w:sz="0" w:space="0" w:color="auto"/>
            <w:right w:val="none" w:sz="0" w:space="0" w:color="auto"/>
          </w:divBdr>
        </w:div>
        <w:div w:id="1096318054">
          <w:marLeft w:val="0"/>
          <w:marRight w:val="0"/>
          <w:marTop w:val="0"/>
          <w:marBottom w:val="0"/>
          <w:divBdr>
            <w:top w:val="none" w:sz="0" w:space="0" w:color="auto"/>
            <w:left w:val="none" w:sz="0" w:space="0" w:color="auto"/>
            <w:bottom w:val="none" w:sz="0" w:space="0" w:color="auto"/>
            <w:right w:val="none" w:sz="0" w:space="0" w:color="auto"/>
          </w:divBdr>
        </w:div>
        <w:div w:id="2109959194">
          <w:marLeft w:val="0"/>
          <w:marRight w:val="0"/>
          <w:marTop w:val="0"/>
          <w:marBottom w:val="0"/>
          <w:divBdr>
            <w:top w:val="none" w:sz="0" w:space="0" w:color="auto"/>
            <w:left w:val="none" w:sz="0" w:space="0" w:color="auto"/>
            <w:bottom w:val="none" w:sz="0" w:space="0" w:color="auto"/>
            <w:right w:val="none" w:sz="0" w:space="0" w:color="auto"/>
          </w:divBdr>
        </w:div>
        <w:div w:id="1519543053">
          <w:marLeft w:val="0"/>
          <w:marRight w:val="0"/>
          <w:marTop w:val="0"/>
          <w:marBottom w:val="0"/>
          <w:divBdr>
            <w:top w:val="none" w:sz="0" w:space="0" w:color="auto"/>
            <w:left w:val="none" w:sz="0" w:space="0" w:color="auto"/>
            <w:bottom w:val="none" w:sz="0" w:space="0" w:color="auto"/>
            <w:right w:val="none" w:sz="0" w:space="0" w:color="auto"/>
          </w:divBdr>
        </w:div>
        <w:div w:id="2093966073">
          <w:marLeft w:val="0"/>
          <w:marRight w:val="0"/>
          <w:marTop w:val="0"/>
          <w:marBottom w:val="0"/>
          <w:divBdr>
            <w:top w:val="none" w:sz="0" w:space="0" w:color="auto"/>
            <w:left w:val="none" w:sz="0" w:space="0" w:color="auto"/>
            <w:bottom w:val="none" w:sz="0" w:space="0" w:color="auto"/>
            <w:right w:val="none" w:sz="0" w:space="0" w:color="auto"/>
          </w:divBdr>
        </w:div>
        <w:div w:id="465852504">
          <w:marLeft w:val="0"/>
          <w:marRight w:val="0"/>
          <w:marTop w:val="0"/>
          <w:marBottom w:val="0"/>
          <w:divBdr>
            <w:top w:val="none" w:sz="0" w:space="0" w:color="auto"/>
            <w:left w:val="none" w:sz="0" w:space="0" w:color="auto"/>
            <w:bottom w:val="none" w:sz="0" w:space="0" w:color="auto"/>
            <w:right w:val="none" w:sz="0" w:space="0" w:color="auto"/>
          </w:divBdr>
        </w:div>
        <w:div w:id="1100367608">
          <w:marLeft w:val="0"/>
          <w:marRight w:val="0"/>
          <w:marTop w:val="0"/>
          <w:marBottom w:val="0"/>
          <w:divBdr>
            <w:top w:val="none" w:sz="0" w:space="0" w:color="auto"/>
            <w:left w:val="none" w:sz="0" w:space="0" w:color="auto"/>
            <w:bottom w:val="none" w:sz="0" w:space="0" w:color="auto"/>
            <w:right w:val="none" w:sz="0" w:space="0" w:color="auto"/>
          </w:divBdr>
        </w:div>
        <w:div w:id="622619121">
          <w:marLeft w:val="0"/>
          <w:marRight w:val="0"/>
          <w:marTop w:val="0"/>
          <w:marBottom w:val="0"/>
          <w:divBdr>
            <w:top w:val="none" w:sz="0" w:space="0" w:color="auto"/>
            <w:left w:val="none" w:sz="0" w:space="0" w:color="auto"/>
            <w:bottom w:val="none" w:sz="0" w:space="0" w:color="auto"/>
            <w:right w:val="none" w:sz="0" w:space="0" w:color="auto"/>
          </w:divBdr>
        </w:div>
        <w:div w:id="1825854513">
          <w:marLeft w:val="0"/>
          <w:marRight w:val="0"/>
          <w:marTop w:val="0"/>
          <w:marBottom w:val="0"/>
          <w:divBdr>
            <w:top w:val="none" w:sz="0" w:space="0" w:color="auto"/>
            <w:left w:val="none" w:sz="0" w:space="0" w:color="auto"/>
            <w:bottom w:val="none" w:sz="0" w:space="0" w:color="auto"/>
            <w:right w:val="none" w:sz="0" w:space="0" w:color="auto"/>
          </w:divBdr>
        </w:div>
        <w:div w:id="2095592162">
          <w:marLeft w:val="0"/>
          <w:marRight w:val="0"/>
          <w:marTop w:val="0"/>
          <w:marBottom w:val="0"/>
          <w:divBdr>
            <w:top w:val="none" w:sz="0" w:space="0" w:color="auto"/>
            <w:left w:val="none" w:sz="0" w:space="0" w:color="auto"/>
            <w:bottom w:val="none" w:sz="0" w:space="0" w:color="auto"/>
            <w:right w:val="none" w:sz="0" w:space="0" w:color="auto"/>
          </w:divBdr>
        </w:div>
        <w:div w:id="332993820">
          <w:marLeft w:val="0"/>
          <w:marRight w:val="0"/>
          <w:marTop w:val="0"/>
          <w:marBottom w:val="0"/>
          <w:divBdr>
            <w:top w:val="none" w:sz="0" w:space="0" w:color="auto"/>
            <w:left w:val="none" w:sz="0" w:space="0" w:color="auto"/>
            <w:bottom w:val="none" w:sz="0" w:space="0" w:color="auto"/>
            <w:right w:val="none" w:sz="0" w:space="0" w:color="auto"/>
          </w:divBdr>
        </w:div>
        <w:div w:id="1477528502">
          <w:marLeft w:val="0"/>
          <w:marRight w:val="0"/>
          <w:marTop w:val="0"/>
          <w:marBottom w:val="0"/>
          <w:divBdr>
            <w:top w:val="none" w:sz="0" w:space="0" w:color="auto"/>
            <w:left w:val="none" w:sz="0" w:space="0" w:color="auto"/>
            <w:bottom w:val="none" w:sz="0" w:space="0" w:color="auto"/>
            <w:right w:val="none" w:sz="0" w:space="0" w:color="auto"/>
          </w:divBdr>
        </w:div>
        <w:div w:id="672804534">
          <w:marLeft w:val="0"/>
          <w:marRight w:val="0"/>
          <w:marTop w:val="0"/>
          <w:marBottom w:val="0"/>
          <w:divBdr>
            <w:top w:val="none" w:sz="0" w:space="0" w:color="auto"/>
            <w:left w:val="none" w:sz="0" w:space="0" w:color="auto"/>
            <w:bottom w:val="none" w:sz="0" w:space="0" w:color="auto"/>
            <w:right w:val="none" w:sz="0" w:space="0" w:color="auto"/>
          </w:divBdr>
        </w:div>
        <w:div w:id="322468276">
          <w:marLeft w:val="0"/>
          <w:marRight w:val="0"/>
          <w:marTop w:val="0"/>
          <w:marBottom w:val="0"/>
          <w:divBdr>
            <w:top w:val="none" w:sz="0" w:space="0" w:color="auto"/>
            <w:left w:val="none" w:sz="0" w:space="0" w:color="auto"/>
            <w:bottom w:val="none" w:sz="0" w:space="0" w:color="auto"/>
            <w:right w:val="none" w:sz="0" w:space="0" w:color="auto"/>
          </w:divBdr>
        </w:div>
        <w:div w:id="142552851">
          <w:marLeft w:val="0"/>
          <w:marRight w:val="0"/>
          <w:marTop w:val="0"/>
          <w:marBottom w:val="0"/>
          <w:divBdr>
            <w:top w:val="none" w:sz="0" w:space="0" w:color="auto"/>
            <w:left w:val="none" w:sz="0" w:space="0" w:color="auto"/>
            <w:bottom w:val="none" w:sz="0" w:space="0" w:color="auto"/>
            <w:right w:val="none" w:sz="0" w:space="0" w:color="auto"/>
          </w:divBdr>
        </w:div>
        <w:div w:id="2064215386">
          <w:marLeft w:val="0"/>
          <w:marRight w:val="0"/>
          <w:marTop w:val="0"/>
          <w:marBottom w:val="0"/>
          <w:divBdr>
            <w:top w:val="none" w:sz="0" w:space="0" w:color="auto"/>
            <w:left w:val="none" w:sz="0" w:space="0" w:color="auto"/>
            <w:bottom w:val="none" w:sz="0" w:space="0" w:color="auto"/>
            <w:right w:val="none" w:sz="0" w:space="0" w:color="auto"/>
          </w:divBdr>
        </w:div>
        <w:div w:id="1087310227">
          <w:marLeft w:val="0"/>
          <w:marRight w:val="0"/>
          <w:marTop w:val="0"/>
          <w:marBottom w:val="0"/>
          <w:divBdr>
            <w:top w:val="none" w:sz="0" w:space="0" w:color="auto"/>
            <w:left w:val="none" w:sz="0" w:space="0" w:color="auto"/>
            <w:bottom w:val="none" w:sz="0" w:space="0" w:color="auto"/>
            <w:right w:val="none" w:sz="0" w:space="0" w:color="auto"/>
          </w:divBdr>
        </w:div>
        <w:div w:id="1228030334">
          <w:marLeft w:val="0"/>
          <w:marRight w:val="0"/>
          <w:marTop w:val="0"/>
          <w:marBottom w:val="0"/>
          <w:divBdr>
            <w:top w:val="none" w:sz="0" w:space="0" w:color="auto"/>
            <w:left w:val="none" w:sz="0" w:space="0" w:color="auto"/>
            <w:bottom w:val="none" w:sz="0" w:space="0" w:color="auto"/>
            <w:right w:val="none" w:sz="0" w:space="0" w:color="auto"/>
          </w:divBdr>
        </w:div>
        <w:div w:id="729570483">
          <w:marLeft w:val="0"/>
          <w:marRight w:val="0"/>
          <w:marTop w:val="0"/>
          <w:marBottom w:val="0"/>
          <w:divBdr>
            <w:top w:val="none" w:sz="0" w:space="0" w:color="auto"/>
            <w:left w:val="none" w:sz="0" w:space="0" w:color="auto"/>
            <w:bottom w:val="none" w:sz="0" w:space="0" w:color="auto"/>
            <w:right w:val="none" w:sz="0" w:space="0" w:color="auto"/>
          </w:divBdr>
        </w:div>
        <w:div w:id="1769278434">
          <w:marLeft w:val="0"/>
          <w:marRight w:val="0"/>
          <w:marTop w:val="0"/>
          <w:marBottom w:val="0"/>
          <w:divBdr>
            <w:top w:val="none" w:sz="0" w:space="0" w:color="auto"/>
            <w:left w:val="none" w:sz="0" w:space="0" w:color="auto"/>
            <w:bottom w:val="none" w:sz="0" w:space="0" w:color="auto"/>
            <w:right w:val="none" w:sz="0" w:space="0" w:color="auto"/>
          </w:divBdr>
        </w:div>
        <w:div w:id="1832481411">
          <w:marLeft w:val="0"/>
          <w:marRight w:val="0"/>
          <w:marTop w:val="0"/>
          <w:marBottom w:val="0"/>
          <w:divBdr>
            <w:top w:val="none" w:sz="0" w:space="0" w:color="auto"/>
            <w:left w:val="none" w:sz="0" w:space="0" w:color="auto"/>
            <w:bottom w:val="none" w:sz="0" w:space="0" w:color="auto"/>
            <w:right w:val="none" w:sz="0" w:space="0" w:color="auto"/>
          </w:divBdr>
        </w:div>
        <w:div w:id="1127236797">
          <w:marLeft w:val="0"/>
          <w:marRight w:val="0"/>
          <w:marTop w:val="0"/>
          <w:marBottom w:val="0"/>
          <w:divBdr>
            <w:top w:val="none" w:sz="0" w:space="0" w:color="auto"/>
            <w:left w:val="none" w:sz="0" w:space="0" w:color="auto"/>
            <w:bottom w:val="none" w:sz="0" w:space="0" w:color="auto"/>
            <w:right w:val="none" w:sz="0" w:space="0" w:color="auto"/>
          </w:divBdr>
        </w:div>
        <w:div w:id="754398473">
          <w:marLeft w:val="0"/>
          <w:marRight w:val="0"/>
          <w:marTop w:val="0"/>
          <w:marBottom w:val="0"/>
          <w:divBdr>
            <w:top w:val="none" w:sz="0" w:space="0" w:color="auto"/>
            <w:left w:val="none" w:sz="0" w:space="0" w:color="auto"/>
            <w:bottom w:val="none" w:sz="0" w:space="0" w:color="auto"/>
            <w:right w:val="none" w:sz="0" w:space="0" w:color="auto"/>
          </w:divBdr>
        </w:div>
        <w:div w:id="710613668">
          <w:marLeft w:val="0"/>
          <w:marRight w:val="0"/>
          <w:marTop w:val="0"/>
          <w:marBottom w:val="0"/>
          <w:divBdr>
            <w:top w:val="none" w:sz="0" w:space="0" w:color="auto"/>
            <w:left w:val="none" w:sz="0" w:space="0" w:color="auto"/>
            <w:bottom w:val="none" w:sz="0" w:space="0" w:color="auto"/>
            <w:right w:val="none" w:sz="0" w:space="0" w:color="auto"/>
          </w:divBdr>
        </w:div>
        <w:div w:id="491484800">
          <w:marLeft w:val="0"/>
          <w:marRight w:val="0"/>
          <w:marTop w:val="0"/>
          <w:marBottom w:val="0"/>
          <w:divBdr>
            <w:top w:val="none" w:sz="0" w:space="0" w:color="auto"/>
            <w:left w:val="none" w:sz="0" w:space="0" w:color="auto"/>
            <w:bottom w:val="none" w:sz="0" w:space="0" w:color="auto"/>
            <w:right w:val="none" w:sz="0" w:space="0" w:color="auto"/>
          </w:divBdr>
        </w:div>
        <w:div w:id="685398973">
          <w:marLeft w:val="0"/>
          <w:marRight w:val="0"/>
          <w:marTop w:val="0"/>
          <w:marBottom w:val="0"/>
          <w:divBdr>
            <w:top w:val="none" w:sz="0" w:space="0" w:color="auto"/>
            <w:left w:val="none" w:sz="0" w:space="0" w:color="auto"/>
            <w:bottom w:val="none" w:sz="0" w:space="0" w:color="auto"/>
            <w:right w:val="none" w:sz="0" w:space="0" w:color="auto"/>
          </w:divBdr>
        </w:div>
        <w:div w:id="186138948">
          <w:marLeft w:val="0"/>
          <w:marRight w:val="0"/>
          <w:marTop w:val="0"/>
          <w:marBottom w:val="0"/>
          <w:divBdr>
            <w:top w:val="none" w:sz="0" w:space="0" w:color="auto"/>
            <w:left w:val="none" w:sz="0" w:space="0" w:color="auto"/>
            <w:bottom w:val="none" w:sz="0" w:space="0" w:color="auto"/>
            <w:right w:val="none" w:sz="0" w:space="0" w:color="auto"/>
          </w:divBdr>
        </w:div>
        <w:div w:id="2060471709">
          <w:marLeft w:val="0"/>
          <w:marRight w:val="0"/>
          <w:marTop w:val="0"/>
          <w:marBottom w:val="0"/>
          <w:divBdr>
            <w:top w:val="none" w:sz="0" w:space="0" w:color="auto"/>
            <w:left w:val="none" w:sz="0" w:space="0" w:color="auto"/>
            <w:bottom w:val="none" w:sz="0" w:space="0" w:color="auto"/>
            <w:right w:val="none" w:sz="0" w:space="0" w:color="auto"/>
          </w:divBdr>
        </w:div>
        <w:div w:id="664825834">
          <w:marLeft w:val="0"/>
          <w:marRight w:val="0"/>
          <w:marTop w:val="0"/>
          <w:marBottom w:val="0"/>
          <w:divBdr>
            <w:top w:val="none" w:sz="0" w:space="0" w:color="auto"/>
            <w:left w:val="none" w:sz="0" w:space="0" w:color="auto"/>
            <w:bottom w:val="none" w:sz="0" w:space="0" w:color="auto"/>
            <w:right w:val="none" w:sz="0" w:space="0" w:color="auto"/>
          </w:divBdr>
        </w:div>
        <w:div w:id="2144543311">
          <w:marLeft w:val="0"/>
          <w:marRight w:val="0"/>
          <w:marTop w:val="0"/>
          <w:marBottom w:val="0"/>
          <w:divBdr>
            <w:top w:val="none" w:sz="0" w:space="0" w:color="auto"/>
            <w:left w:val="none" w:sz="0" w:space="0" w:color="auto"/>
            <w:bottom w:val="none" w:sz="0" w:space="0" w:color="auto"/>
            <w:right w:val="none" w:sz="0" w:space="0" w:color="auto"/>
          </w:divBdr>
        </w:div>
        <w:div w:id="1229926105">
          <w:marLeft w:val="0"/>
          <w:marRight w:val="0"/>
          <w:marTop w:val="0"/>
          <w:marBottom w:val="0"/>
          <w:divBdr>
            <w:top w:val="none" w:sz="0" w:space="0" w:color="auto"/>
            <w:left w:val="none" w:sz="0" w:space="0" w:color="auto"/>
            <w:bottom w:val="none" w:sz="0" w:space="0" w:color="auto"/>
            <w:right w:val="none" w:sz="0" w:space="0" w:color="auto"/>
          </w:divBdr>
        </w:div>
        <w:div w:id="1174489506">
          <w:marLeft w:val="0"/>
          <w:marRight w:val="0"/>
          <w:marTop w:val="0"/>
          <w:marBottom w:val="0"/>
          <w:divBdr>
            <w:top w:val="none" w:sz="0" w:space="0" w:color="auto"/>
            <w:left w:val="none" w:sz="0" w:space="0" w:color="auto"/>
            <w:bottom w:val="none" w:sz="0" w:space="0" w:color="auto"/>
            <w:right w:val="none" w:sz="0" w:space="0" w:color="auto"/>
          </w:divBdr>
        </w:div>
        <w:div w:id="1793404568">
          <w:marLeft w:val="0"/>
          <w:marRight w:val="0"/>
          <w:marTop w:val="0"/>
          <w:marBottom w:val="0"/>
          <w:divBdr>
            <w:top w:val="none" w:sz="0" w:space="0" w:color="auto"/>
            <w:left w:val="none" w:sz="0" w:space="0" w:color="auto"/>
            <w:bottom w:val="none" w:sz="0" w:space="0" w:color="auto"/>
            <w:right w:val="none" w:sz="0" w:space="0" w:color="auto"/>
          </w:divBdr>
        </w:div>
        <w:div w:id="407458934">
          <w:marLeft w:val="0"/>
          <w:marRight w:val="0"/>
          <w:marTop w:val="0"/>
          <w:marBottom w:val="0"/>
          <w:divBdr>
            <w:top w:val="none" w:sz="0" w:space="0" w:color="auto"/>
            <w:left w:val="none" w:sz="0" w:space="0" w:color="auto"/>
            <w:bottom w:val="none" w:sz="0" w:space="0" w:color="auto"/>
            <w:right w:val="none" w:sz="0" w:space="0" w:color="auto"/>
          </w:divBdr>
        </w:div>
        <w:div w:id="1274362907">
          <w:marLeft w:val="0"/>
          <w:marRight w:val="0"/>
          <w:marTop w:val="0"/>
          <w:marBottom w:val="0"/>
          <w:divBdr>
            <w:top w:val="none" w:sz="0" w:space="0" w:color="auto"/>
            <w:left w:val="none" w:sz="0" w:space="0" w:color="auto"/>
            <w:bottom w:val="none" w:sz="0" w:space="0" w:color="auto"/>
            <w:right w:val="none" w:sz="0" w:space="0" w:color="auto"/>
          </w:divBdr>
        </w:div>
        <w:div w:id="1846936504">
          <w:marLeft w:val="0"/>
          <w:marRight w:val="0"/>
          <w:marTop w:val="0"/>
          <w:marBottom w:val="0"/>
          <w:divBdr>
            <w:top w:val="none" w:sz="0" w:space="0" w:color="auto"/>
            <w:left w:val="none" w:sz="0" w:space="0" w:color="auto"/>
            <w:bottom w:val="none" w:sz="0" w:space="0" w:color="auto"/>
            <w:right w:val="none" w:sz="0" w:space="0" w:color="auto"/>
          </w:divBdr>
        </w:div>
        <w:div w:id="859271540">
          <w:marLeft w:val="0"/>
          <w:marRight w:val="0"/>
          <w:marTop w:val="0"/>
          <w:marBottom w:val="0"/>
          <w:divBdr>
            <w:top w:val="none" w:sz="0" w:space="0" w:color="auto"/>
            <w:left w:val="none" w:sz="0" w:space="0" w:color="auto"/>
            <w:bottom w:val="none" w:sz="0" w:space="0" w:color="auto"/>
            <w:right w:val="none" w:sz="0" w:space="0" w:color="auto"/>
          </w:divBdr>
        </w:div>
        <w:div w:id="611017430">
          <w:marLeft w:val="0"/>
          <w:marRight w:val="0"/>
          <w:marTop w:val="0"/>
          <w:marBottom w:val="0"/>
          <w:divBdr>
            <w:top w:val="none" w:sz="0" w:space="0" w:color="auto"/>
            <w:left w:val="none" w:sz="0" w:space="0" w:color="auto"/>
            <w:bottom w:val="none" w:sz="0" w:space="0" w:color="auto"/>
            <w:right w:val="none" w:sz="0" w:space="0" w:color="auto"/>
          </w:divBdr>
        </w:div>
      </w:divsChild>
    </w:div>
    <w:div w:id="1302999707">
      <w:bodyDiv w:val="1"/>
      <w:marLeft w:val="0"/>
      <w:marRight w:val="0"/>
      <w:marTop w:val="0"/>
      <w:marBottom w:val="0"/>
      <w:divBdr>
        <w:top w:val="none" w:sz="0" w:space="0" w:color="auto"/>
        <w:left w:val="none" w:sz="0" w:space="0" w:color="auto"/>
        <w:bottom w:val="none" w:sz="0" w:space="0" w:color="auto"/>
        <w:right w:val="none" w:sz="0" w:space="0" w:color="auto"/>
      </w:divBdr>
    </w:div>
    <w:div w:id="1316452721">
      <w:bodyDiv w:val="1"/>
      <w:marLeft w:val="0"/>
      <w:marRight w:val="0"/>
      <w:marTop w:val="0"/>
      <w:marBottom w:val="0"/>
      <w:divBdr>
        <w:top w:val="none" w:sz="0" w:space="0" w:color="auto"/>
        <w:left w:val="none" w:sz="0" w:space="0" w:color="auto"/>
        <w:bottom w:val="none" w:sz="0" w:space="0" w:color="auto"/>
        <w:right w:val="none" w:sz="0" w:space="0" w:color="auto"/>
      </w:divBdr>
    </w:div>
    <w:div w:id="1374311613">
      <w:bodyDiv w:val="1"/>
      <w:marLeft w:val="0"/>
      <w:marRight w:val="0"/>
      <w:marTop w:val="0"/>
      <w:marBottom w:val="0"/>
      <w:divBdr>
        <w:top w:val="none" w:sz="0" w:space="0" w:color="auto"/>
        <w:left w:val="none" w:sz="0" w:space="0" w:color="auto"/>
        <w:bottom w:val="none" w:sz="0" w:space="0" w:color="auto"/>
        <w:right w:val="none" w:sz="0" w:space="0" w:color="auto"/>
      </w:divBdr>
    </w:div>
    <w:div w:id="1388339497">
      <w:bodyDiv w:val="1"/>
      <w:marLeft w:val="0"/>
      <w:marRight w:val="0"/>
      <w:marTop w:val="0"/>
      <w:marBottom w:val="0"/>
      <w:divBdr>
        <w:top w:val="none" w:sz="0" w:space="0" w:color="auto"/>
        <w:left w:val="none" w:sz="0" w:space="0" w:color="auto"/>
        <w:bottom w:val="none" w:sz="0" w:space="0" w:color="auto"/>
        <w:right w:val="none" w:sz="0" w:space="0" w:color="auto"/>
      </w:divBdr>
    </w:div>
    <w:div w:id="1405185098">
      <w:bodyDiv w:val="1"/>
      <w:marLeft w:val="0"/>
      <w:marRight w:val="0"/>
      <w:marTop w:val="0"/>
      <w:marBottom w:val="0"/>
      <w:divBdr>
        <w:top w:val="none" w:sz="0" w:space="0" w:color="auto"/>
        <w:left w:val="none" w:sz="0" w:space="0" w:color="auto"/>
        <w:bottom w:val="none" w:sz="0" w:space="0" w:color="auto"/>
        <w:right w:val="none" w:sz="0" w:space="0" w:color="auto"/>
      </w:divBdr>
      <w:divsChild>
        <w:div w:id="1551378475">
          <w:marLeft w:val="0"/>
          <w:marRight w:val="0"/>
          <w:marTop w:val="0"/>
          <w:marBottom w:val="0"/>
          <w:divBdr>
            <w:top w:val="none" w:sz="0" w:space="0" w:color="auto"/>
            <w:left w:val="none" w:sz="0" w:space="0" w:color="auto"/>
            <w:bottom w:val="none" w:sz="0" w:space="0" w:color="auto"/>
            <w:right w:val="none" w:sz="0" w:space="0" w:color="auto"/>
          </w:divBdr>
        </w:div>
        <w:div w:id="2116826622">
          <w:marLeft w:val="0"/>
          <w:marRight w:val="0"/>
          <w:marTop w:val="0"/>
          <w:marBottom w:val="0"/>
          <w:divBdr>
            <w:top w:val="none" w:sz="0" w:space="0" w:color="auto"/>
            <w:left w:val="none" w:sz="0" w:space="0" w:color="auto"/>
            <w:bottom w:val="none" w:sz="0" w:space="0" w:color="auto"/>
            <w:right w:val="none" w:sz="0" w:space="0" w:color="auto"/>
          </w:divBdr>
        </w:div>
        <w:div w:id="1562129308">
          <w:marLeft w:val="0"/>
          <w:marRight w:val="0"/>
          <w:marTop w:val="0"/>
          <w:marBottom w:val="0"/>
          <w:divBdr>
            <w:top w:val="none" w:sz="0" w:space="0" w:color="auto"/>
            <w:left w:val="none" w:sz="0" w:space="0" w:color="auto"/>
            <w:bottom w:val="none" w:sz="0" w:space="0" w:color="auto"/>
            <w:right w:val="none" w:sz="0" w:space="0" w:color="auto"/>
          </w:divBdr>
        </w:div>
        <w:div w:id="1898668340">
          <w:marLeft w:val="0"/>
          <w:marRight w:val="0"/>
          <w:marTop w:val="0"/>
          <w:marBottom w:val="0"/>
          <w:divBdr>
            <w:top w:val="none" w:sz="0" w:space="0" w:color="auto"/>
            <w:left w:val="none" w:sz="0" w:space="0" w:color="auto"/>
            <w:bottom w:val="none" w:sz="0" w:space="0" w:color="auto"/>
            <w:right w:val="none" w:sz="0" w:space="0" w:color="auto"/>
          </w:divBdr>
        </w:div>
        <w:div w:id="758404596">
          <w:marLeft w:val="0"/>
          <w:marRight w:val="0"/>
          <w:marTop w:val="0"/>
          <w:marBottom w:val="0"/>
          <w:divBdr>
            <w:top w:val="none" w:sz="0" w:space="0" w:color="auto"/>
            <w:left w:val="none" w:sz="0" w:space="0" w:color="auto"/>
            <w:bottom w:val="none" w:sz="0" w:space="0" w:color="auto"/>
            <w:right w:val="none" w:sz="0" w:space="0" w:color="auto"/>
          </w:divBdr>
        </w:div>
        <w:div w:id="462504125">
          <w:marLeft w:val="0"/>
          <w:marRight w:val="0"/>
          <w:marTop w:val="0"/>
          <w:marBottom w:val="0"/>
          <w:divBdr>
            <w:top w:val="none" w:sz="0" w:space="0" w:color="auto"/>
            <w:left w:val="none" w:sz="0" w:space="0" w:color="auto"/>
            <w:bottom w:val="none" w:sz="0" w:space="0" w:color="auto"/>
            <w:right w:val="none" w:sz="0" w:space="0" w:color="auto"/>
          </w:divBdr>
        </w:div>
        <w:div w:id="453136967">
          <w:marLeft w:val="0"/>
          <w:marRight w:val="0"/>
          <w:marTop w:val="0"/>
          <w:marBottom w:val="0"/>
          <w:divBdr>
            <w:top w:val="none" w:sz="0" w:space="0" w:color="auto"/>
            <w:left w:val="none" w:sz="0" w:space="0" w:color="auto"/>
            <w:bottom w:val="none" w:sz="0" w:space="0" w:color="auto"/>
            <w:right w:val="none" w:sz="0" w:space="0" w:color="auto"/>
          </w:divBdr>
        </w:div>
        <w:div w:id="110519161">
          <w:marLeft w:val="0"/>
          <w:marRight w:val="0"/>
          <w:marTop w:val="0"/>
          <w:marBottom w:val="0"/>
          <w:divBdr>
            <w:top w:val="none" w:sz="0" w:space="0" w:color="auto"/>
            <w:left w:val="none" w:sz="0" w:space="0" w:color="auto"/>
            <w:bottom w:val="none" w:sz="0" w:space="0" w:color="auto"/>
            <w:right w:val="none" w:sz="0" w:space="0" w:color="auto"/>
          </w:divBdr>
        </w:div>
        <w:div w:id="905726540">
          <w:marLeft w:val="0"/>
          <w:marRight w:val="0"/>
          <w:marTop w:val="0"/>
          <w:marBottom w:val="0"/>
          <w:divBdr>
            <w:top w:val="none" w:sz="0" w:space="0" w:color="auto"/>
            <w:left w:val="none" w:sz="0" w:space="0" w:color="auto"/>
            <w:bottom w:val="none" w:sz="0" w:space="0" w:color="auto"/>
            <w:right w:val="none" w:sz="0" w:space="0" w:color="auto"/>
          </w:divBdr>
        </w:div>
        <w:div w:id="1839231797">
          <w:marLeft w:val="0"/>
          <w:marRight w:val="0"/>
          <w:marTop w:val="0"/>
          <w:marBottom w:val="0"/>
          <w:divBdr>
            <w:top w:val="none" w:sz="0" w:space="0" w:color="auto"/>
            <w:left w:val="none" w:sz="0" w:space="0" w:color="auto"/>
            <w:bottom w:val="none" w:sz="0" w:space="0" w:color="auto"/>
            <w:right w:val="none" w:sz="0" w:space="0" w:color="auto"/>
          </w:divBdr>
        </w:div>
        <w:div w:id="1834293337">
          <w:marLeft w:val="0"/>
          <w:marRight w:val="0"/>
          <w:marTop w:val="0"/>
          <w:marBottom w:val="0"/>
          <w:divBdr>
            <w:top w:val="none" w:sz="0" w:space="0" w:color="auto"/>
            <w:left w:val="none" w:sz="0" w:space="0" w:color="auto"/>
            <w:bottom w:val="none" w:sz="0" w:space="0" w:color="auto"/>
            <w:right w:val="none" w:sz="0" w:space="0" w:color="auto"/>
          </w:divBdr>
        </w:div>
        <w:div w:id="715467678">
          <w:marLeft w:val="0"/>
          <w:marRight w:val="0"/>
          <w:marTop w:val="0"/>
          <w:marBottom w:val="0"/>
          <w:divBdr>
            <w:top w:val="none" w:sz="0" w:space="0" w:color="auto"/>
            <w:left w:val="none" w:sz="0" w:space="0" w:color="auto"/>
            <w:bottom w:val="none" w:sz="0" w:space="0" w:color="auto"/>
            <w:right w:val="none" w:sz="0" w:space="0" w:color="auto"/>
          </w:divBdr>
        </w:div>
        <w:div w:id="1535072595">
          <w:marLeft w:val="0"/>
          <w:marRight w:val="0"/>
          <w:marTop w:val="0"/>
          <w:marBottom w:val="0"/>
          <w:divBdr>
            <w:top w:val="none" w:sz="0" w:space="0" w:color="auto"/>
            <w:left w:val="none" w:sz="0" w:space="0" w:color="auto"/>
            <w:bottom w:val="none" w:sz="0" w:space="0" w:color="auto"/>
            <w:right w:val="none" w:sz="0" w:space="0" w:color="auto"/>
          </w:divBdr>
        </w:div>
        <w:div w:id="2030793807">
          <w:marLeft w:val="0"/>
          <w:marRight w:val="0"/>
          <w:marTop w:val="0"/>
          <w:marBottom w:val="0"/>
          <w:divBdr>
            <w:top w:val="none" w:sz="0" w:space="0" w:color="auto"/>
            <w:left w:val="none" w:sz="0" w:space="0" w:color="auto"/>
            <w:bottom w:val="none" w:sz="0" w:space="0" w:color="auto"/>
            <w:right w:val="none" w:sz="0" w:space="0" w:color="auto"/>
          </w:divBdr>
        </w:div>
        <w:div w:id="498421006">
          <w:marLeft w:val="0"/>
          <w:marRight w:val="0"/>
          <w:marTop w:val="0"/>
          <w:marBottom w:val="0"/>
          <w:divBdr>
            <w:top w:val="none" w:sz="0" w:space="0" w:color="auto"/>
            <w:left w:val="none" w:sz="0" w:space="0" w:color="auto"/>
            <w:bottom w:val="none" w:sz="0" w:space="0" w:color="auto"/>
            <w:right w:val="none" w:sz="0" w:space="0" w:color="auto"/>
          </w:divBdr>
        </w:div>
        <w:div w:id="657226193">
          <w:marLeft w:val="0"/>
          <w:marRight w:val="0"/>
          <w:marTop w:val="0"/>
          <w:marBottom w:val="0"/>
          <w:divBdr>
            <w:top w:val="none" w:sz="0" w:space="0" w:color="auto"/>
            <w:left w:val="none" w:sz="0" w:space="0" w:color="auto"/>
            <w:bottom w:val="none" w:sz="0" w:space="0" w:color="auto"/>
            <w:right w:val="none" w:sz="0" w:space="0" w:color="auto"/>
          </w:divBdr>
        </w:div>
        <w:div w:id="2018800368">
          <w:marLeft w:val="0"/>
          <w:marRight w:val="0"/>
          <w:marTop w:val="0"/>
          <w:marBottom w:val="0"/>
          <w:divBdr>
            <w:top w:val="none" w:sz="0" w:space="0" w:color="auto"/>
            <w:left w:val="none" w:sz="0" w:space="0" w:color="auto"/>
            <w:bottom w:val="none" w:sz="0" w:space="0" w:color="auto"/>
            <w:right w:val="none" w:sz="0" w:space="0" w:color="auto"/>
          </w:divBdr>
        </w:div>
        <w:div w:id="2072339373">
          <w:marLeft w:val="0"/>
          <w:marRight w:val="0"/>
          <w:marTop w:val="0"/>
          <w:marBottom w:val="0"/>
          <w:divBdr>
            <w:top w:val="none" w:sz="0" w:space="0" w:color="auto"/>
            <w:left w:val="none" w:sz="0" w:space="0" w:color="auto"/>
            <w:bottom w:val="none" w:sz="0" w:space="0" w:color="auto"/>
            <w:right w:val="none" w:sz="0" w:space="0" w:color="auto"/>
          </w:divBdr>
        </w:div>
        <w:div w:id="140970124">
          <w:marLeft w:val="0"/>
          <w:marRight w:val="0"/>
          <w:marTop w:val="0"/>
          <w:marBottom w:val="0"/>
          <w:divBdr>
            <w:top w:val="none" w:sz="0" w:space="0" w:color="auto"/>
            <w:left w:val="none" w:sz="0" w:space="0" w:color="auto"/>
            <w:bottom w:val="none" w:sz="0" w:space="0" w:color="auto"/>
            <w:right w:val="none" w:sz="0" w:space="0" w:color="auto"/>
          </w:divBdr>
        </w:div>
        <w:div w:id="1644503459">
          <w:marLeft w:val="0"/>
          <w:marRight w:val="0"/>
          <w:marTop w:val="0"/>
          <w:marBottom w:val="0"/>
          <w:divBdr>
            <w:top w:val="none" w:sz="0" w:space="0" w:color="auto"/>
            <w:left w:val="none" w:sz="0" w:space="0" w:color="auto"/>
            <w:bottom w:val="none" w:sz="0" w:space="0" w:color="auto"/>
            <w:right w:val="none" w:sz="0" w:space="0" w:color="auto"/>
          </w:divBdr>
        </w:div>
        <w:div w:id="59522436">
          <w:marLeft w:val="0"/>
          <w:marRight w:val="0"/>
          <w:marTop w:val="0"/>
          <w:marBottom w:val="0"/>
          <w:divBdr>
            <w:top w:val="none" w:sz="0" w:space="0" w:color="auto"/>
            <w:left w:val="none" w:sz="0" w:space="0" w:color="auto"/>
            <w:bottom w:val="none" w:sz="0" w:space="0" w:color="auto"/>
            <w:right w:val="none" w:sz="0" w:space="0" w:color="auto"/>
          </w:divBdr>
        </w:div>
        <w:div w:id="75059815">
          <w:marLeft w:val="0"/>
          <w:marRight w:val="0"/>
          <w:marTop w:val="0"/>
          <w:marBottom w:val="0"/>
          <w:divBdr>
            <w:top w:val="none" w:sz="0" w:space="0" w:color="auto"/>
            <w:left w:val="none" w:sz="0" w:space="0" w:color="auto"/>
            <w:bottom w:val="none" w:sz="0" w:space="0" w:color="auto"/>
            <w:right w:val="none" w:sz="0" w:space="0" w:color="auto"/>
          </w:divBdr>
        </w:div>
        <w:div w:id="1468233466">
          <w:marLeft w:val="0"/>
          <w:marRight w:val="0"/>
          <w:marTop w:val="0"/>
          <w:marBottom w:val="0"/>
          <w:divBdr>
            <w:top w:val="none" w:sz="0" w:space="0" w:color="auto"/>
            <w:left w:val="none" w:sz="0" w:space="0" w:color="auto"/>
            <w:bottom w:val="none" w:sz="0" w:space="0" w:color="auto"/>
            <w:right w:val="none" w:sz="0" w:space="0" w:color="auto"/>
          </w:divBdr>
        </w:div>
        <w:div w:id="149442080">
          <w:marLeft w:val="0"/>
          <w:marRight w:val="0"/>
          <w:marTop w:val="0"/>
          <w:marBottom w:val="0"/>
          <w:divBdr>
            <w:top w:val="none" w:sz="0" w:space="0" w:color="auto"/>
            <w:left w:val="none" w:sz="0" w:space="0" w:color="auto"/>
            <w:bottom w:val="none" w:sz="0" w:space="0" w:color="auto"/>
            <w:right w:val="none" w:sz="0" w:space="0" w:color="auto"/>
          </w:divBdr>
        </w:div>
        <w:div w:id="1116754753">
          <w:marLeft w:val="0"/>
          <w:marRight w:val="0"/>
          <w:marTop w:val="0"/>
          <w:marBottom w:val="0"/>
          <w:divBdr>
            <w:top w:val="none" w:sz="0" w:space="0" w:color="auto"/>
            <w:left w:val="none" w:sz="0" w:space="0" w:color="auto"/>
            <w:bottom w:val="none" w:sz="0" w:space="0" w:color="auto"/>
            <w:right w:val="none" w:sz="0" w:space="0" w:color="auto"/>
          </w:divBdr>
        </w:div>
        <w:div w:id="334236427">
          <w:marLeft w:val="0"/>
          <w:marRight w:val="0"/>
          <w:marTop w:val="0"/>
          <w:marBottom w:val="0"/>
          <w:divBdr>
            <w:top w:val="none" w:sz="0" w:space="0" w:color="auto"/>
            <w:left w:val="none" w:sz="0" w:space="0" w:color="auto"/>
            <w:bottom w:val="none" w:sz="0" w:space="0" w:color="auto"/>
            <w:right w:val="none" w:sz="0" w:space="0" w:color="auto"/>
          </w:divBdr>
        </w:div>
        <w:div w:id="611133556">
          <w:marLeft w:val="0"/>
          <w:marRight w:val="0"/>
          <w:marTop w:val="0"/>
          <w:marBottom w:val="0"/>
          <w:divBdr>
            <w:top w:val="none" w:sz="0" w:space="0" w:color="auto"/>
            <w:left w:val="none" w:sz="0" w:space="0" w:color="auto"/>
            <w:bottom w:val="none" w:sz="0" w:space="0" w:color="auto"/>
            <w:right w:val="none" w:sz="0" w:space="0" w:color="auto"/>
          </w:divBdr>
        </w:div>
        <w:div w:id="16203422">
          <w:marLeft w:val="0"/>
          <w:marRight w:val="0"/>
          <w:marTop w:val="0"/>
          <w:marBottom w:val="0"/>
          <w:divBdr>
            <w:top w:val="none" w:sz="0" w:space="0" w:color="auto"/>
            <w:left w:val="none" w:sz="0" w:space="0" w:color="auto"/>
            <w:bottom w:val="none" w:sz="0" w:space="0" w:color="auto"/>
            <w:right w:val="none" w:sz="0" w:space="0" w:color="auto"/>
          </w:divBdr>
        </w:div>
        <w:div w:id="1208300636">
          <w:marLeft w:val="0"/>
          <w:marRight w:val="0"/>
          <w:marTop w:val="0"/>
          <w:marBottom w:val="0"/>
          <w:divBdr>
            <w:top w:val="none" w:sz="0" w:space="0" w:color="auto"/>
            <w:left w:val="none" w:sz="0" w:space="0" w:color="auto"/>
            <w:bottom w:val="none" w:sz="0" w:space="0" w:color="auto"/>
            <w:right w:val="none" w:sz="0" w:space="0" w:color="auto"/>
          </w:divBdr>
        </w:div>
      </w:divsChild>
    </w:div>
    <w:div w:id="1462068408">
      <w:bodyDiv w:val="1"/>
      <w:marLeft w:val="0"/>
      <w:marRight w:val="0"/>
      <w:marTop w:val="0"/>
      <w:marBottom w:val="0"/>
      <w:divBdr>
        <w:top w:val="none" w:sz="0" w:space="0" w:color="auto"/>
        <w:left w:val="none" w:sz="0" w:space="0" w:color="auto"/>
        <w:bottom w:val="none" w:sz="0" w:space="0" w:color="auto"/>
        <w:right w:val="none" w:sz="0" w:space="0" w:color="auto"/>
      </w:divBdr>
      <w:divsChild>
        <w:div w:id="1715542346">
          <w:marLeft w:val="0"/>
          <w:marRight w:val="0"/>
          <w:marTop w:val="0"/>
          <w:marBottom w:val="0"/>
          <w:divBdr>
            <w:top w:val="none" w:sz="0" w:space="0" w:color="auto"/>
            <w:left w:val="none" w:sz="0" w:space="0" w:color="auto"/>
            <w:bottom w:val="none" w:sz="0" w:space="0" w:color="auto"/>
            <w:right w:val="none" w:sz="0" w:space="0" w:color="auto"/>
          </w:divBdr>
        </w:div>
        <w:div w:id="938372143">
          <w:marLeft w:val="0"/>
          <w:marRight w:val="0"/>
          <w:marTop w:val="0"/>
          <w:marBottom w:val="0"/>
          <w:divBdr>
            <w:top w:val="none" w:sz="0" w:space="0" w:color="auto"/>
            <w:left w:val="none" w:sz="0" w:space="0" w:color="auto"/>
            <w:bottom w:val="none" w:sz="0" w:space="0" w:color="auto"/>
            <w:right w:val="none" w:sz="0" w:space="0" w:color="auto"/>
          </w:divBdr>
        </w:div>
        <w:div w:id="2013680324">
          <w:marLeft w:val="0"/>
          <w:marRight w:val="0"/>
          <w:marTop w:val="0"/>
          <w:marBottom w:val="0"/>
          <w:divBdr>
            <w:top w:val="none" w:sz="0" w:space="0" w:color="auto"/>
            <w:left w:val="none" w:sz="0" w:space="0" w:color="auto"/>
            <w:bottom w:val="none" w:sz="0" w:space="0" w:color="auto"/>
            <w:right w:val="none" w:sz="0" w:space="0" w:color="auto"/>
          </w:divBdr>
        </w:div>
        <w:div w:id="1286736878">
          <w:marLeft w:val="0"/>
          <w:marRight w:val="0"/>
          <w:marTop w:val="0"/>
          <w:marBottom w:val="0"/>
          <w:divBdr>
            <w:top w:val="none" w:sz="0" w:space="0" w:color="auto"/>
            <w:left w:val="none" w:sz="0" w:space="0" w:color="auto"/>
            <w:bottom w:val="none" w:sz="0" w:space="0" w:color="auto"/>
            <w:right w:val="none" w:sz="0" w:space="0" w:color="auto"/>
          </w:divBdr>
        </w:div>
        <w:div w:id="781145641">
          <w:marLeft w:val="0"/>
          <w:marRight w:val="0"/>
          <w:marTop w:val="0"/>
          <w:marBottom w:val="0"/>
          <w:divBdr>
            <w:top w:val="none" w:sz="0" w:space="0" w:color="auto"/>
            <w:left w:val="none" w:sz="0" w:space="0" w:color="auto"/>
            <w:bottom w:val="none" w:sz="0" w:space="0" w:color="auto"/>
            <w:right w:val="none" w:sz="0" w:space="0" w:color="auto"/>
          </w:divBdr>
        </w:div>
        <w:div w:id="2057966898">
          <w:marLeft w:val="0"/>
          <w:marRight w:val="0"/>
          <w:marTop w:val="0"/>
          <w:marBottom w:val="0"/>
          <w:divBdr>
            <w:top w:val="none" w:sz="0" w:space="0" w:color="auto"/>
            <w:left w:val="none" w:sz="0" w:space="0" w:color="auto"/>
            <w:bottom w:val="none" w:sz="0" w:space="0" w:color="auto"/>
            <w:right w:val="none" w:sz="0" w:space="0" w:color="auto"/>
          </w:divBdr>
        </w:div>
        <w:div w:id="566040229">
          <w:marLeft w:val="0"/>
          <w:marRight w:val="0"/>
          <w:marTop w:val="0"/>
          <w:marBottom w:val="0"/>
          <w:divBdr>
            <w:top w:val="none" w:sz="0" w:space="0" w:color="auto"/>
            <w:left w:val="none" w:sz="0" w:space="0" w:color="auto"/>
            <w:bottom w:val="none" w:sz="0" w:space="0" w:color="auto"/>
            <w:right w:val="none" w:sz="0" w:space="0" w:color="auto"/>
          </w:divBdr>
        </w:div>
        <w:div w:id="892274223">
          <w:marLeft w:val="0"/>
          <w:marRight w:val="0"/>
          <w:marTop w:val="0"/>
          <w:marBottom w:val="0"/>
          <w:divBdr>
            <w:top w:val="none" w:sz="0" w:space="0" w:color="auto"/>
            <w:left w:val="none" w:sz="0" w:space="0" w:color="auto"/>
            <w:bottom w:val="none" w:sz="0" w:space="0" w:color="auto"/>
            <w:right w:val="none" w:sz="0" w:space="0" w:color="auto"/>
          </w:divBdr>
        </w:div>
        <w:div w:id="1112627971">
          <w:marLeft w:val="0"/>
          <w:marRight w:val="0"/>
          <w:marTop w:val="0"/>
          <w:marBottom w:val="0"/>
          <w:divBdr>
            <w:top w:val="none" w:sz="0" w:space="0" w:color="auto"/>
            <w:left w:val="none" w:sz="0" w:space="0" w:color="auto"/>
            <w:bottom w:val="none" w:sz="0" w:space="0" w:color="auto"/>
            <w:right w:val="none" w:sz="0" w:space="0" w:color="auto"/>
          </w:divBdr>
        </w:div>
        <w:div w:id="406346559">
          <w:marLeft w:val="0"/>
          <w:marRight w:val="0"/>
          <w:marTop w:val="0"/>
          <w:marBottom w:val="0"/>
          <w:divBdr>
            <w:top w:val="none" w:sz="0" w:space="0" w:color="auto"/>
            <w:left w:val="none" w:sz="0" w:space="0" w:color="auto"/>
            <w:bottom w:val="none" w:sz="0" w:space="0" w:color="auto"/>
            <w:right w:val="none" w:sz="0" w:space="0" w:color="auto"/>
          </w:divBdr>
        </w:div>
        <w:div w:id="776217997">
          <w:marLeft w:val="0"/>
          <w:marRight w:val="0"/>
          <w:marTop w:val="0"/>
          <w:marBottom w:val="0"/>
          <w:divBdr>
            <w:top w:val="none" w:sz="0" w:space="0" w:color="auto"/>
            <w:left w:val="none" w:sz="0" w:space="0" w:color="auto"/>
            <w:bottom w:val="none" w:sz="0" w:space="0" w:color="auto"/>
            <w:right w:val="none" w:sz="0" w:space="0" w:color="auto"/>
          </w:divBdr>
        </w:div>
        <w:div w:id="938104460">
          <w:marLeft w:val="0"/>
          <w:marRight w:val="0"/>
          <w:marTop w:val="0"/>
          <w:marBottom w:val="0"/>
          <w:divBdr>
            <w:top w:val="none" w:sz="0" w:space="0" w:color="auto"/>
            <w:left w:val="none" w:sz="0" w:space="0" w:color="auto"/>
            <w:bottom w:val="none" w:sz="0" w:space="0" w:color="auto"/>
            <w:right w:val="none" w:sz="0" w:space="0" w:color="auto"/>
          </w:divBdr>
        </w:div>
        <w:div w:id="1481773357">
          <w:marLeft w:val="0"/>
          <w:marRight w:val="0"/>
          <w:marTop w:val="0"/>
          <w:marBottom w:val="0"/>
          <w:divBdr>
            <w:top w:val="none" w:sz="0" w:space="0" w:color="auto"/>
            <w:left w:val="none" w:sz="0" w:space="0" w:color="auto"/>
            <w:bottom w:val="none" w:sz="0" w:space="0" w:color="auto"/>
            <w:right w:val="none" w:sz="0" w:space="0" w:color="auto"/>
          </w:divBdr>
        </w:div>
        <w:div w:id="2003502669">
          <w:marLeft w:val="0"/>
          <w:marRight w:val="0"/>
          <w:marTop w:val="0"/>
          <w:marBottom w:val="0"/>
          <w:divBdr>
            <w:top w:val="none" w:sz="0" w:space="0" w:color="auto"/>
            <w:left w:val="none" w:sz="0" w:space="0" w:color="auto"/>
            <w:bottom w:val="none" w:sz="0" w:space="0" w:color="auto"/>
            <w:right w:val="none" w:sz="0" w:space="0" w:color="auto"/>
          </w:divBdr>
        </w:div>
        <w:div w:id="1253389298">
          <w:marLeft w:val="0"/>
          <w:marRight w:val="0"/>
          <w:marTop w:val="0"/>
          <w:marBottom w:val="0"/>
          <w:divBdr>
            <w:top w:val="none" w:sz="0" w:space="0" w:color="auto"/>
            <w:left w:val="none" w:sz="0" w:space="0" w:color="auto"/>
            <w:bottom w:val="none" w:sz="0" w:space="0" w:color="auto"/>
            <w:right w:val="none" w:sz="0" w:space="0" w:color="auto"/>
          </w:divBdr>
        </w:div>
        <w:div w:id="1527718001">
          <w:marLeft w:val="0"/>
          <w:marRight w:val="0"/>
          <w:marTop w:val="0"/>
          <w:marBottom w:val="0"/>
          <w:divBdr>
            <w:top w:val="none" w:sz="0" w:space="0" w:color="auto"/>
            <w:left w:val="none" w:sz="0" w:space="0" w:color="auto"/>
            <w:bottom w:val="none" w:sz="0" w:space="0" w:color="auto"/>
            <w:right w:val="none" w:sz="0" w:space="0" w:color="auto"/>
          </w:divBdr>
        </w:div>
        <w:div w:id="300886574">
          <w:marLeft w:val="0"/>
          <w:marRight w:val="0"/>
          <w:marTop w:val="0"/>
          <w:marBottom w:val="0"/>
          <w:divBdr>
            <w:top w:val="none" w:sz="0" w:space="0" w:color="auto"/>
            <w:left w:val="none" w:sz="0" w:space="0" w:color="auto"/>
            <w:bottom w:val="none" w:sz="0" w:space="0" w:color="auto"/>
            <w:right w:val="none" w:sz="0" w:space="0" w:color="auto"/>
          </w:divBdr>
        </w:div>
        <w:div w:id="824857336">
          <w:marLeft w:val="0"/>
          <w:marRight w:val="0"/>
          <w:marTop w:val="0"/>
          <w:marBottom w:val="0"/>
          <w:divBdr>
            <w:top w:val="none" w:sz="0" w:space="0" w:color="auto"/>
            <w:left w:val="none" w:sz="0" w:space="0" w:color="auto"/>
            <w:bottom w:val="none" w:sz="0" w:space="0" w:color="auto"/>
            <w:right w:val="none" w:sz="0" w:space="0" w:color="auto"/>
          </w:divBdr>
        </w:div>
        <w:div w:id="56245060">
          <w:marLeft w:val="0"/>
          <w:marRight w:val="0"/>
          <w:marTop w:val="0"/>
          <w:marBottom w:val="0"/>
          <w:divBdr>
            <w:top w:val="none" w:sz="0" w:space="0" w:color="auto"/>
            <w:left w:val="none" w:sz="0" w:space="0" w:color="auto"/>
            <w:bottom w:val="none" w:sz="0" w:space="0" w:color="auto"/>
            <w:right w:val="none" w:sz="0" w:space="0" w:color="auto"/>
          </w:divBdr>
        </w:div>
        <w:div w:id="1197699064">
          <w:marLeft w:val="0"/>
          <w:marRight w:val="0"/>
          <w:marTop w:val="0"/>
          <w:marBottom w:val="0"/>
          <w:divBdr>
            <w:top w:val="none" w:sz="0" w:space="0" w:color="auto"/>
            <w:left w:val="none" w:sz="0" w:space="0" w:color="auto"/>
            <w:bottom w:val="none" w:sz="0" w:space="0" w:color="auto"/>
            <w:right w:val="none" w:sz="0" w:space="0" w:color="auto"/>
          </w:divBdr>
        </w:div>
        <w:div w:id="827594301">
          <w:marLeft w:val="0"/>
          <w:marRight w:val="0"/>
          <w:marTop w:val="0"/>
          <w:marBottom w:val="0"/>
          <w:divBdr>
            <w:top w:val="none" w:sz="0" w:space="0" w:color="auto"/>
            <w:left w:val="none" w:sz="0" w:space="0" w:color="auto"/>
            <w:bottom w:val="none" w:sz="0" w:space="0" w:color="auto"/>
            <w:right w:val="none" w:sz="0" w:space="0" w:color="auto"/>
          </w:divBdr>
        </w:div>
        <w:div w:id="1063144737">
          <w:marLeft w:val="0"/>
          <w:marRight w:val="0"/>
          <w:marTop w:val="0"/>
          <w:marBottom w:val="0"/>
          <w:divBdr>
            <w:top w:val="none" w:sz="0" w:space="0" w:color="auto"/>
            <w:left w:val="none" w:sz="0" w:space="0" w:color="auto"/>
            <w:bottom w:val="none" w:sz="0" w:space="0" w:color="auto"/>
            <w:right w:val="none" w:sz="0" w:space="0" w:color="auto"/>
          </w:divBdr>
        </w:div>
        <w:div w:id="376199761">
          <w:marLeft w:val="0"/>
          <w:marRight w:val="0"/>
          <w:marTop w:val="0"/>
          <w:marBottom w:val="0"/>
          <w:divBdr>
            <w:top w:val="none" w:sz="0" w:space="0" w:color="auto"/>
            <w:left w:val="none" w:sz="0" w:space="0" w:color="auto"/>
            <w:bottom w:val="none" w:sz="0" w:space="0" w:color="auto"/>
            <w:right w:val="none" w:sz="0" w:space="0" w:color="auto"/>
          </w:divBdr>
        </w:div>
        <w:div w:id="1791900694">
          <w:marLeft w:val="0"/>
          <w:marRight w:val="0"/>
          <w:marTop w:val="0"/>
          <w:marBottom w:val="0"/>
          <w:divBdr>
            <w:top w:val="none" w:sz="0" w:space="0" w:color="auto"/>
            <w:left w:val="none" w:sz="0" w:space="0" w:color="auto"/>
            <w:bottom w:val="none" w:sz="0" w:space="0" w:color="auto"/>
            <w:right w:val="none" w:sz="0" w:space="0" w:color="auto"/>
          </w:divBdr>
        </w:div>
        <w:div w:id="531186869">
          <w:marLeft w:val="0"/>
          <w:marRight w:val="0"/>
          <w:marTop w:val="0"/>
          <w:marBottom w:val="0"/>
          <w:divBdr>
            <w:top w:val="none" w:sz="0" w:space="0" w:color="auto"/>
            <w:left w:val="none" w:sz="0" w:space="0" w:color="auto"/>
            <w:bottom w:val="none" w:sz="0" w:space="0" w:color="auto"/>
            <w:right w:val="none" w:sz="0" w:space="0" w:color="auto"/>
          </w:divBdr>
        </w:div>
        <w:div w:id="2106657068">
          <w:marLeft w:val="0"/>
          <w:marRight w:val="0"/>
          <w:marTop w:val="0"/>
          <w:marBottom w:val="0"/>
          <w:divBdr>
            <w:top w:val="none" w:sz="0" w:space="0" w:color="auto"/>
            <w:left w:val="none" w:sz="0" w:space="0" w:color="auto"/>
            <w:bottom w:val="none" w:sz="0" w:space="0" w:color="auto"/>
            <w:right w:val="none" w:sz="0" w:space="0" w:color="auto"/>
          </w:divBdr>
        </w:div>
        <w:div w:id="1838231444">
          <w:marLeft w:val="0"/>
          <w:marRight w:val="0"/>
          <w:marTop w:val="0"/>
          <w:marBottom w:val="0"/>
          <w:divBdr>
            <w:top w:val="none" w:sz="0" w:space="0" w:color="auto"/>
            <w:left w:val="none" w:sz="0" w:space="0" w:color="auto"/>
            <w:bottom w:val="none" w:sz="0" w:space="0" w:color="auto"/>
            <w:right w:val="none" w:sz="0" w:space="0" w:color="auto"/>
          </w:divBdr>
        </w:div>
        <w:div w:id="1451971574">
          <w:marLeft w:val="0"/>
          <w:marRight w:val="0"/>
          <w:marTop w:val="0"/>
          <w:marBottom w:val="0"/>
          <w:divBdr>
            <w:top w:val="none" w:sz="0" w:space="0" w:color="auto"/>
            <w:left w:val="none" w:sz="0" w:space="0" w:color="auto"/>
            <w:bottom w:val="none" w:sz="0" w:space="0" w:color="auto"/>
            <w:right w:val="none" w:sz="0" w:space="0" w:color="auto"/>
          </w:divBdr>
        </w:div>
        <w:div w:id="513111374">
          <w:marLeft w:val="0"/>
          <w:marRight w:val="0"/>
          <w:marTop w:val="0"/>
          <w:marBottom w:val="0"/>
          <w:divBdr>
            <w:top w:val="none" w:sz="0" w:space="0" w:color="auto"/>
            <w:left w:val="none" w:sz="0" w:space="0" w:color="auto"/>
            <w:bottom w:val="none" w:sz="0" w:space="0" w:color="auto"/>
            <w:right w:val="none" w:sz="0" w:space="0" w:color="auto"/>
          </w:divBdr>
        </w:div>
      </w:divsChild>
    </w:div>
    <w:div w:id="1496607734">
      <w:bodyDiv w:val="1"/>
      <w:marLeft w:val="0"/>
      <w:marRight w:val="0"/>
      <w:marTop w:val="0"/>
      <w:marBottom w:val="0"/>
      <w:divBdr>
        <w:top w:val="none" w:sz="0" w:space="0" w:color="auto"/>
        <w:left w:val="none" w:sz="0" w:space="0" w:color="auto"/>
        <w:bottom w:val="none" w:sz="0" w:space="0" w:color="auto"/>
        <w:right w:val="none" w:sz="0" w:space="0" w:color="auto"/>
      </w:divBdr>
      <w:divsChild>
        <w:div w:id="2052876942">
          <w:marLeft w:val="0"/>
          <w:marRight w:val="0"/>
          <w:marTop w:val="0"/>
          <w:marBottom w:val="0"/>
          <w:divBdr>
            <w:top w:val="none" w:sz="0" w:space="0" w:color="auto"/>
            <w:left w:val="none" w:sz="0" w:space="0" w:color="auto"/>
            <w:bottom w:val="none" w:sz="0" w:space="0" w:color="auto"/>
            <w:right w:val="none" w:sz="0" w:space="0" w:color="auto"/>
          </w:divBdr>
        </w:div>
        <w:div w:id="1759594968">
          <w:marLeft w:val="0"/>
          <w:marRight w:val="0"/>
          <w:marTop w:val="0"/>
          <w:marBottom w:val="0"/>
          <w:divBdr>
            <w:top w:val="none" w:sz="0" w:space="0" w:color="auto"/>
            <w:left w:val="none" w:sz="0" w:space="0" w:color="auto"/>
            <w:bottom w:val="none" w:sz="0" w:space="0" w:color="auto"/>
            <w:right w:val="none" w:sz="0" w:space="0" w:color="auto"/>
          </w:divBdr>
        </w:div>
        <w:div w:id="16933616">
          <w:marLeft w:val="0"/>
          <w:marRight w:val="0"/>
          <w:marTop w:val="0"/>
          <w:marBottom w:val="0"/>
          <w:divBdr>
            <w:top w:val="none" w:sz="0" w:space="0" w:color="auto"/>
            <w:left w:val="none" w:sz="0" w:space="0" w:color="auto"/>
            <w:bottom w:val="none" w:sz="0" w:space="0" w:color="auto"/>
            <w:right w:val="none" w:sz="0" w:space="0" w:color="auto"/>
          </w:divBdr>
        </w:div>
        <w:div w:id="1094127197">
          <w:marLeft w:val="0"/>
          <w:marRight w:val="0"/>
          <w:marTop w:val="0"/>
          <w:marBottom w:val="0"/>
          <w:divBdr>
            <w:top w:val="none" w:sz="0" w:space="0" w:color="auto"/>
            <w:left w:val="none" w:sz="0" w:space="0" w:color="auto"/>
            <w:bottom w:val="none" w:sz="0" w:space="0" w:color="auto"/>
            <w:right w:val="none" w:sz="0" w:space="0" w:color="auto"/>
          </w:divBdr>
        </w:div>
        <w:div w:id="208610589">
          <w:marLeft w:val="0"/>
          <w:marRight w:val="0"/>
          <w:marTop w:val="0"/>
          <w:marBottom w:val="0"/>
          <w:divBdr>
            <w:top w:val="none" w:sz="0" w:space="0" w:color="auto"/>
            <w:left w:val="none" w:sz="0" w:space="0" w:color="auto"/>
            <w:bottom w:val="none" w:sz="0" w:space="0" w:color="auto"/>
            <w:right w:val="none" w:sz="0" w:space="0" w:color="auto"/>
          </w:divBdr>
        </w:div>
        <w:div w:id="1419330784">
          <w:marLeft w:val="0"/>
          <w:marRight w:val="0"/>
          <w:marTop w:val="0"/>
          <w:marBottom w:val="0"/>
          <w:divBdr>
            <w:top w:val="none" w:sz="0" w:space="0" w:color="auto"/>
            <w:left w:val="none" w:sz="0" w:space="0" w:color="auto"/>
            <w:bottom w:val="none" w:sz="0" w:space="0" w:color="auto"/>
            <w:right w:val="none" w:sz="0" w:space="0" w:color="auto"/>
          </w:divBdr>
        </w:div>
        <w:div w:id="1589580443">
          <w:marLeft w:val="0"/>
          <w:marRight w:val="0"/>
          <w:marTop w:val="0"/>
          <w:marBottom w:val="0"/>
          <w:divBdr>
            <w:top w:val="none" w:sz="0" w:space="0" w:color="auto"/>
            <w:left w:val="none" w:sz="0" w:space="0" w:color="auto"/>
            <w:bottom w:val="none" w:sz="0" w:space="0" w:color="auto"/>
            <w:right w:val="none" w:sz="0" w:space="0" w:color="auto"/>
          </w:divBdr>
        </w:div>
        <w:div w:id="1380208400">
          <w:marLeft w:val="0"/>
          <w:marRight w:val="0"/>
          <w:marTop w:val="0"/>
          <w:marBottom w:val="0"/>
          <w:divBdr>
            <w:top w:val="none" w:sz="0" w:space="0" w:color="auto"/>
            <w:left w:val="none" w:sz="0" w:space="0" w:color="auto"/>
            <w:bottom w:val="none" w:sz="0" w:space="0" w:color="auto"/>
            <w:right w:val="none" w:sz="0" w:space="0" w:color="auto"/>
          </w:divBdr>
        </w:div>
        <w:div w:id="1156991440">
          <w:marLeft w:val="0"/>
          <w:marRight w:val="0"/>
          <w:marTop w:val="0"/>
          <w:marBottom w:val="0"/>
          <w:divBdr>
            <w:top w:val="none" w:sz="0" w:space="0" w:color="auto"/>
            <w:left w:val="none" w:sz="0" w:space="0" w:color="auto"/>
            <w:bottom w:val="none" w:sz="0" w:space="0" w:color="auto"/>
            <w:right w:val="none" w:sz="0" w:space="0" w:color="auto"/>
          </w:divBdr>
        </w:div>
        <w:div w:id="1419056020">
          <w:marLeft w:val="0"/>
          <w:marRight w:val="0"/>
          <w:marTop w:val="0"/>
          <w:marBottom w:val="0"/>
          <w:divBdr>
            <w:top w:val="none" w:sz="0" w:space="0" w:color="auto"/>
            <w:left w:val="none" w:sz="0" w:space="0" w:color="auto"/>
            <w:bottom w:val="none" w:sz="0" w:space="0" w:color="auto"/>
            <w:right w:val="none" w:sz="0" w:space="0" w:color="auto"/>
          </w:divBdr>
        </w:div>
        <w:div w:id="573777374">
          <w:marLeft w:val="0"/>
          <w:marRight w:val="0"/>
          <w:marTop w:val="0"/>
          <w:marBottom w:val="0"/>
          <w:divBdr>
            <w:top w:val="none" w:sz="0" w:space="0" w:color="auto"/>
            <w:left w:val="none" w:sz="0" w:space="0" w:color="auto"/>
            <w:bottom w:val="none" w:sz="0" w:space="0" w:color="auto"/>
            <w:right w:val="none" w:sz="0" w:space="0" w:color="auto"/>
          </w:divBdr>
        </w:div>
        <w:div w:id="1356881392">
          <w:marLeft w:val="0"/>
          <w:marRight w:val="0"/>
          <w:marTop w:val="0"/>
          <w:marBottom w:val="0"/>
          <w:divBdr>
            <w:top w:val="none" w:sz="0" w:space="0" w:color="auto"/>
            <w:left w:val="none" w:sz="0" w:space="0" w:color="auto"/>
            <w:bottom w:val="none" w:sz="0" w:space="0" w:color="auto"/>
            <w:right w:val="none" w:sz="0" w:space="0" w:color="auto"/>
          </w:divBdr>
        </w:div>
        <w:div w:id="1730349163">
          <w:marLeft w:val="0"/>
          <w:marRight w:val="0"/>
          <w:marTop w:val="0"/>
          <w:marBottom w:val="0"/>
          <w:divBdr>
            <w:top w:val="none" w:sz="0" w:space="0" w:color="auto"/>
            <w:left w:val="none" w:sz="0" w:space="0" w:color="auto"/>
            <w:bottom w:val="none" w:sz="0" w:space="0" w:color="auto"/>
            <w:right w:val="none" w:sz="0" w:space="0" w:color="auto"/>
          </w:divBdr>
        </w:div>
        <w:div w:id="79328585">
          <w:marLeft w:val="0"/>
          <w:marRight w:val="0"/>
          <w:marTop w:val="0"/>
          <w:marBottom w:val="0"/>
          <w:divBdr>
            <w:top w:val="none" w:sz="0" w:space="0" w:color="auto"/>
            <w:left w:val="none" w:sz="0" w:space="0" w:color="auto"/>
            <w:bottom w:val="none" w:sz="0" w:space="0" w:color="auto"/>
            <w:right w:val="none" w:sz="0" w:space="0" w:color="auto"/>
          </w:divBdr>
        </w:div>
        <w:div w:id="192500626">
          <w:marLeft w:val="0"/>
          <w:marRight w:val="0"/>
          <w:marTop w:val="0"/>
          <w:marBottom w:val="0"/>
          <w:divBdr>
            <w:top w:val="none" w:sz="0" w:space="0" w:color="auto"/>
            <w:left w:val="none" w:sz="0" w:space="0" w:color="auto"/>
            <w:bottom w:val="none" w:sz="0" w:space="0" w:color="auto"/>
            <w:right w:val="none" w:sz="0" w:space="0" w:color="auto"/>
          </w:divBdr>
        </w:div>
        <w:div w:id="384722992">
          <w:marLeft w:val="0"/>
          <w:marRight w:val="0"/>
          <w:marTop w:val="0"/>
          <w:marBottom w:val="0"/>
          <w:divBdr>
            <w:top w:val="none" w:sz="0" w:space="0" w:color="auto"/>
            <w:left w:val="none" w:sz="0" w:space="0" w:color="auto"/>
            <w:bottom w:val="none" w:sz="0" w:space="0" w:color="auto"/>
            <w:right w:val="none" w:sz="0" w:space="0" w:color="auto"/>
          </w:divBdr>
        </w:div>
        <w:div w:id="737020032">
          <w:marLeft w:val="0"/>
          <w:marRight w:val="0"/>
          <w:marTop w:val="0"/>
          <w:marBottom w:val="0"/>
          <w:divBdr>
            <w:top w:val="none" w:sz="0" w:space="0" w:color="auto"/>
            <w:left w:val="none" w:sz="0" w:space="0" w:color="auto"/>
            <w:bottom w:val="none" w:sz="0" w:space="0" w:color="auto"/>
            <w:right w:val="none" w:sz="0" w:space="0" w:color="auto"/>
          </w:divBdr>
        </w:div>
        <w:div w:id="619460211">
          <w:marLeft w:val="0"/>
          <w:marRight w:val="0"/>
          <w:marTop w:val="0"/>
          <w:marBottom w:val="0"/>
          <w:divBdr>
            <w:top w:val="none" w:sz="0" w:space="0" w:color="auto"/>
            <w:left w:val="none" w:sz="0" w:space="0" w:color="auto"/>
            <w:bottom w:val="none" w:sz="0" w:space="0" w:color="auto"/>
            <w:right w:val="none" w:sz="0" w:space="0" w:color="auto"/>
          </w:divBdr>
        </w:div>
        <w:div w:id="1963996938">
          <w:marLeft w:val="0"/>
          <w:marRight w:val="0"/>
          <w:marTop w:val="0"/>
          <w:marBottom w:val="0"/>
          <w:divBdr>
            <w:top w:val="none" w:sz="0" w:space="0" w:color="auto"/>
            <w:left w:val="none" w:sz="0" w:space="0" w:color="auto"/>
            <w:bottom w:val="none" w:sz="0" w:space="0" w:color="auto"/>
            <w:right w:val="none" w:sz="0" w:space="0" w:color="auto"/>
          </w:divBdr>
        </w:div>
        <w:div w:id="65033295">
          <w:marLeft w:val="0"/>
          <w:marRight w:val="0"/>
          <w:marTop w:val="0"/>
          <w:marBottom w:val="0"/>
          <w:divBdr>
            <w:top w:val="none" w:sz="0" w:space="0" w:color="auto"/>
            <w:left w:val="none" w:sz="0" w:space="0" w:color="auto"/>
            <w:bottom w:val="none" w:sz="0" w:space="0" w:color="auto"/>
            <w:right w:val="none" w:sz="0" w:space="0" w:color="auto"/>
          </w:divBdr>
        </w:div>
        <w:div w:id="2082216558">
          <w:marLeft w:val="0"/>
          <w:marRight w:val="0"/>
          <w:marTop w:val="0"/>
          <w:marBottom w:val="0"/>
          <w:divBdr>
            <w:top w:val="none" w:sz="0" w:space="0" w:color="auto"/>
            <w:left w:val="none" w:sz="0" w:space="0" w:color="auto"/>
            <w:bottom w:val="none" w:sz="0" w:space="0" w:color="auto"/>
            <w:right w:val="none" w:sz="0" w:space="0" w:color="auto"/>
          </w:divBdr>
        </w:div>
        <w:div w:id="156845821">
          <w:marLeft w:val="0"/>
          <w:marRight w:val="0"/>
          <w:marTop w:val="0"/>
          <w:marBottom w:val="0"/>
          <w:divBdr>
            <w:top w:val="none" w:sz="0" w:space="0" w:color="auto"/>
            <w:left w:val="none" w:sz="0" w:space="0" w:color="auto"/>
            <w:bottom w:val="none" w:sz="0" w:space="0" w:color="auto"/>
            <w:right w:val="none" w:sz="0" w:space="0" w:color="auto"/>
          </w:divBdr>
        </w:div>
        <w:div w:id="58092549">
          <w:marLeft w:val="0"/>
          <w:marRight w:val="0"/>
          <w:marTop w:val="0"/>
          <w:marBottom w:val="0"/>
          <w:divBdr>
            <w:top w:val="none" w:sz="0" w:space="0" w:color="auto"/>
            <w:left w:val="none" w:sz="0" w:space="0" w:color="auto"/>
            <w:bottom w:val="none" w:sz="0" w:space="0" w:color="auto"/>
            <w:right w:val="none" w:sz="0" w:space="0" w:color="auto"/>
          </w:divBdr>
        </w:div>
        <w:div w:id="550455884">
          <w:marLeft w:val="0"/>
          <w:marRight w:val="0"/>
          <w:marTop w:val="0"/>
          <w:marBottom w:val="0"/>
          <w:divBdr>
            <w:top w:val="none" w:sz="0" w:space="0" w:color="auto"/>
            <w:left w:val="none" w:sz="0" w:space="0" w:color="auto"/>
            <w:bottom w:val="none" w:sz="0" w:space="0" w:color="auto"/>
            <w:right w:val="none" w:sz="0" w:space="0" w:color="auto"/>
          </w:divBdr>
        </w:div>
        <w:div w:id="1623612078">
          <w:marLeft w:val="0"/>
          <w:marRight w:val="0"/>
          <w:marTop w:val="0"/>
          <w:marBottom w:val="0"/>
          <w:divBdr>
            <w:top w:val="none" w:sz="0" w:space="0" w:color="auto"/>
            <w:left w:val="none" w:sz="0" w:space="0" w:color="auto"/>
            <w:bottom w:val="none" w:sz="0" w:space="0" w:color="auto"/>
            <w:right w:val="none" w:sz="0" w:space="0" w:color="auto"/>
          </w:divBdr>
        </w:div>
        <w:div w:id="1523589446">
          <w:marLeft w:val="0"/>
          <w:marRight w:val="0"/>
          <w:marTop w:val="0"/>
          <w:marBottom w:val="0"/>
          <w:divBdr>
            <w:top w:val="none" w:sz="0" w:space="0" w:color="auto"/>
            <w:left w:val="none" w:sz="0" w:space="0" w:color="auto"/>
            <w:bottom w:val="none" w:sz="0" w:space="0" w:color="auto"/>
            <w:right w:val="none" w:sz="0" w:space="0" w:color="auto"/>
          </w:divBdr>
        </w:div>
        <w:div w:id="310210139">
          <w:marLeft w:val="0"/>
          <w:marRight w:val="0"/>
          <w:marTop w:val="0"/>
          <w:marBottom w:val="0"/>
          <w:divBdr>
            <w:top w:val="none" w:sz="0" w:space="0" w:color="auto"/>
            <w:left w:val="none" w:sz="0" w:space="0" w:color="auto"/>
            <w:bottom w:val="none" w:sz="0" w:space="0" w:color="auto"/>
            <w:right w:val="none" w:sz="0" w:space="0" w:color="auto"/>
          </w:divBdr>
        </w:div>
        <w:div w:id="1019087519">
          <w:marLeft w:val="0"/>
          <w:marRight w:val="0"/>
          <w:marTop w:val="0"/>
          <w:marBottom w:val="0"/>
          <w:divBdr>
            <w:top w:val="none" w:sz="0" w:space="0" w:color="auto"/>
            <w:left w:val="none" w:sz="0" w:space="0" w:color="auto"/>
            <w:bottom w:val="none" w:sz="0" w:space="0" w:color="auto"/>
            <w:right w:val="none" w:sz="0" w:space="0" w:color="auto"/>
          </w:divBdr>
        </w:div>
        <w:div w:id="1865751567">
          <w:marLeft w:val="0"/>
          <w:marRight w:val="0"/>
          <w:marTop w:val="0"/>
          <w:marBottom w:val="0"/>
          <w:divBdr>
            <w:top w:val="none" w:sz="0" w:space="0" w:color="auto"/>
            <w:left w:val="none" w:sz="0" w:space="0" w:color="auto"/>
            <w:bottom w:val="none" w:sz="0" w:space="0" w:color="auto"/>
            <w:right w:val="none" w:sz="0" w:space="0" w:color="auto"/>
          </w:divBdr>
        </w:div>
        <w:div w:id="1768844433">
          <w:marLeft w:val="0"/>
          <w:marRight w:val="0"/>
          <w:marTop w:val="0"/>
          <w:marBottom w:val="0"/>
          <w:divBdr>
            <w:top w:val="none" w:sz="0" w:space="0" w:color="auto"/>
            <w:left w:val="none" w:sz="0" w:space="0" w:color="auto"/>
            <w:bottom w:val="none" w:sz="0" w:space="0" w:color="auto"/>
            <w:right w:val="none" w:sz="0" w:space="0" w:color="auto"/>
          </w:divBdr>
        </w:div>
        <w:div w:id="642001590">
          <w:marLeft w:val="0"/>
          <w:marRight w:val="0"/>
          <w:marTop w:val="0"/>
          <w:marBottom w:val="0"/>
          <w:divBdr>
            <w:top w:val="none" w:sz="0" w:space="0" w:color="auto"/>
            <w:left w:val="none" w:sz="0" w:space="0" w:color="auto"/>
            <w:bottom w:val="none" w:sz="0" w:space="0" w:color="auto"/>
            <w:right w:val="none" w:sz="0" w:space="0" w:color="auto"/>
          </w:divBdr>
        </w:div>
        <w:div w:id="311326900">
          <w:marLeft w:val="0"/>
          <w:marRight w:val="0"/>
          <w:marTop w:val="0"/>
          <w:marBottom w:val="0"/>
          <w:divBdr>
            <w:top w:val="none" w:sz="0" w:space="0" w:color="auto"/>
            <w:left w:val="none" w:sz="0" w:space="0" w:color="auto"/>
            <w:bottom w:val="none" w:sz="0" w:space="0" w:color="auto"/>
            <w:right w:val="none" w:sz="0" w:space="0" w:color="auto"/>
          </w:divBdr>
        </w:div>
        <w:div w:id="1294554956">
          <w:marLeft w:val="0"/>
          <w:marRight w:val="0"/>
          <w:marTop w:val="0"/>
          <w:marBottom w:val="0"/>
          <w:divBdr>
            <w:top w:val="none" w:sz="0" w:space="0" w:color="auto"/>
            <w:left w:val="none" w:sz="0" w:space="0" w:color="auto"/>
            <w:bottom w:val="none" w:sz="0" w:space="0" w:color="auto"/>
            <w:right w:val="none" w:sz="0" w:space="0" w:color="auto"/>
          </w:divBdr>
        </w:div>
        <w:div w:id="549919027">
          <w:marLeft w:val="0"/>
          <w:marRight w:val="0"/>
          <w:marTop w:val="0"/>
          <w:marBottom w:val="0"/>
          <w:divBdr>
            <w:top w:val="none" w:sz="0" w:space="0" w:color="auto"/>
            <w:left w:val="none" w:sz="0" w:space="0" w:color="auto"/>
            <w:bottom w:val="none" w:sz="0" w:space="0" w:color="auto"/>
            <w:right w:val="none" w:sz="0" w:space="0" w:color="auto"/>
          </w:divBdr>
        </w:div>
        <w:div w:id="1380977439">
          <w:marLeft w:val="0"/>
          <w:marRight w:val="0"/>
          <w:marTop w:val="0"/>
          <w:marBottom w:val="0"/>
          <w:divBdr>
            <w:top w:val="none" w:sz="0" w:space="0" w:color="auto"/>
            <w:left w:val="none" w:sz="0" w:space="0" w:color="auto"/>
            <w:bottom w:val="none" w:sz="0" w:space="0" w:color="auto"/>
            <w:right w:val="none" w:sz="0" w:space="0" w:color="auto"/>
          </w:divBdr>
        </w:div>
        <w:div w:id="560334317">
          <w:marLeft w:val="0"/>
          <w:marRight w:val="0"/>
          <w:marTop w:val="0"/>
          <w:marBottom w:val="0"/>
          <w:divBdr>
            <w:top w:val="none" w:sz="0" w:space="0" w:color="auto"/>
            <w:left w:val="none" w:sz="0" w:space="0" w:color="auto"/>
            <w:bottom w:val="none" w:sz="0" w:space="0" w:color="auto"/>
            <w:right w:val="none" w:sz="0" w:space="0" w:color="auto"/>
          </w:divBdr>
        </w:div>
        <w:div w:id="1722823045">
          <w:marLeft w:val="0"/>
          <w:marRight w:val="0"/>
          <w:marTop w:val="0"/>
          <w:marBottom w:val="0"/>
          <w:divBdr>
            <w:top w:val="none" w:sz="0" w:space="0" w:color="auto"/>
            <w:left w:val="none" w:sz="0" w:space="0" w:color="auto"/>
            <w:bottom w:val="none" w:sz="0" w:space="0" w:color="auto"/>
            <w:right w:val="none" w:sz="0" w:space="0" w:color="auto"/>
          </w:divBdr>
        </w:div>
        <w:div w:id="1465007832">
          <w:marLeft w:val="0"/>
          <w:marRight w:val="0"/>
          <w:marTop w:val="0"/>
          <w:marBottom w:val="0"/>
          <w:divBdr>
            <w:top w:val="none" w:sz="0" w:space="0" w:color="auto"/>
            <w:left w:val="none" w:sz="0" w:space="0" w:color="auto"/>
            <w:bottom w:val="none" w:sz="0" w:space="0" w:color="auto"/>
            <w:right w:val="none" w:sz="0" w:space="0" w:color="auto"/>
          </w:divBdr>
        </w:div>
        <w:div w:id="159541281">
          <w:marLeft w:val="0"/>
          <w:marRight w:val="0"/>
          <w:marTop w:val="0"/>
          <w:marBottom w:val="0"/>
          <w:divBdr>
            <w:top w:val="none" w:sz="0" w:space="0" w:color="auto"/>
            <w:left w:val="none" w:sz="0" w:space="0" w:color="auto"/>
            <w:bottom w:val="none" w:sz="0" w:space="0" w:color="auto"/>
            <w:right w:val="none" w:sz="0" w:space="0" w:color="auto"/>
          </w:divBdr>
        </w:div>
        <w:div w:id="1452169969">
          <w:marLeft w:val="0"/>
          <w:marRight w:val="0"/>
          <w:marTop w:val="0"/>
          <w:marBottom w:val="0"/>
          <w:divBdr>
            <w:top w:val="none" w:sz="0" w:space="0" w:color="auto"/>
            <w:left w:val="none" w:sz="0" w:space="0" w:color="auto"/>
            <w:bottom w:val="none" w:sz="0" w:space="0" w:color="auto"/>
            <w:right w:val="none" w:sz="0" w:space="0" w:color="auto"/>
          </w:divBdr>
        </w:div>
        <w:div w:id="2064139907">
          <w:marLeft w:val="0"/>
          <w:marRight w:val="0"/>
          <w:marTop w:val="0"/>
          <w:marBottom w:val="0"/>
          <w:divBdr>
            <w:top w:val="none" w:sz="0" w:space="0" w:color="auto"/>
            <w:left w:val="none" w:sz="0" w:space="0" w:color="auto"/>
            <w:bottom w:val="none" w:sz="0" w:space="0" w:color="auto"/>
            <w:right w:val="none" w:sz="0" w:space="0" w:color="auto"/>
          </w:divBdr>
        </w:div>
        <w:div w:id="485169859">
          <w:marLeft w:val="0"/>
          <w:marRight w:val="0"/>
          <w:marTop w:val="0"/>
          <w:marBottom w:val="0"/>
          <w:divBdr>
            <w:top w:val="none" w:sz="0" w:space="0" w:color="auto"/>
            <w:left w:val="none" w:sz="0" w:space="0" w:color="auto"/>
            <w:bottom w:val="none" w:sz="0" w:space="0" w:color="auto"/>
            <w:right w:val="none" w:sz="0" w:space="0" w:color="auto"/>
          </w:divBdr>
        </w:div>
        <w:div w:id="695931399">
          <w:marLeft w:val="0"/>
          <w:marRight w:val="0"/>
          <w:marTop w:val="0"/>
          <w:marBottom w:val="0"/>
          <w:divBdr>
            <w:top w:val="none" w:sz="0" w:space="0" w:color="auto"/>
            <w:left w:val="none" w:sz="0" w:space="0" w:color="auto"/>
            <w:bottom w:val="none" w:sz="0" w:space="0" w:color="auto"/>
            <w:right w:val="none" w:sz="0" w:space="0" w:color="auto"/>
          </w:divBdr>
        </w:div>
        <w:div w:id="470950744">
          <w:marLeft w:val="0"/>
          <w:marRight w:val="0"/>
          <w:marTop w:val="0"/>
          <w:marBottom w:val="0"/>
          <w:divBdr>
            <w:top w:val="none" w:sz="0" w:space="0" w:color="auto"/>
            <w:left w:val="none" w:sz="0" w:space="0" w:color="auto"/>
            <w:bottom w:val="none" w:sz="0" w:space="0" w:color="auto"/>
            <w:right w:val="none" w:sz="0" w:space="0" w:color="auto"/>
          </w:divBdr>
        </w:div>
        <w:div w:id="13650824">
          <w:marLeft w:val="0"/>
          <w:marRight w:val="0"/>
          <w:marTop w:val="0"/>
          <w:marBottom w:val="0"/>
          <w:divBdr>
            <w:top w:val="none" w:sz="0" w:space="0" w:color="auto"/>
            <w:left w:val="none" w:sz="0" w:space="0" w:color="auto"/>
            <w:bottom w:val="none" w:sz="0" w:space="0" w:color="auto"/>
            <w:right w:val="none" w:sz="0" w:space="0" w:color="auto"/>
          </w:divBdr>
        </w:div>
        <w:div w:id="1302614892">
          <w:marLeft w:val="0"/>
          <w:marRight w:val="0"/>
          <w:marTop w:val="0"/>
          <w:marBottom w:val="0"/>
          <w:divBdr>
            <w:top w:val="none" w:sz="0" w:space="0" w:color="auto"/>
            <w:left w:val="none" w:sz="0" w:space="0" w:color="auto"/>
            <w:bottom w:val="none" w:sz="0" w:space="0" w:color="auto"/>
            <w:right w:val="none" w:sz="0" w:space="0" w:color="auto"/>
          </w:divBdr>
        </w:div>
        <w:div w:id="1694109056">
          <w:marLeft w:val="0"/>
          <w:marRight w:val="0"/>
          <w:marTop w:val="0"/>
          <w:marBottom w:val="0"/>
          <w:divBdr>
            <w:top w:val="none" w:sz="0" w:space="0" w:color="auto"/>
            <w:left w:val="none" w:sz="0" w:space="0" w:color="auto"/>
            <w:bottom w:val="none" w:sz="0" w:space="0" w:color="auto"/>
            <w:right w:val="none" w:sz="0" w:space="0" w:color="auto"/>
          </w:divBdr>
        </w:div>
        <w:div w:id="85352297">
          <w:marLeft w:val="0"/>
          <w:marRight w:val="0"/>
          <w:marTop w:val="0"/>
          <w:marBottom w:val="0"/>
          <w:divBdr>
            <w:top w:val="none" w:sz="0" w:space="0" w:color="auto"/>
            <w:left w:val="none" w:sz="0" w:space="0" w:color="auto"/>
            <w:bottom w:val="none" w:sz="0" w:space="0" w:color="auto"/>
            <w:right w:val="none" w:sz="0" w:space="0" w:color="auto"/>
          </w:divBdr>
        </w:div>
        <w:div w:id="1542596022">
          <w:marLeft w:val="0"/>
          <w:marRight w:val="0"/>
          <w:marTop w:val="0"/>
          <w:marBottom w:val="0"/>
          <w:divBdr>
            <w:top w:val="none" w:sz="0" w:space="0" w:color="auto"/>
            <w:left w:val="none" w:sz="0" w:space="0" w:color="auto"/>
            <w:bottom w:val="none" w:sz="0" w:space="0" w:color="auto"/>
            <w:right w:val="none" w:sz="0" w:space="0" w:color="auto"/>
          </w:divBdr>
        </w:div>
        <w:div w:id="1368142179">
          <w:marLeft w:val="0"/>
          <w:marRight w:val="0"/>
          <w:marTop w:val="0"/>
          <w:marBottom w:val="0"/>
          <w:divBdr>
            <w:top w:val="none" w:sz="0" w:space="0" w:color="auto"/>
            <w:left w:val="none" w:sz="0" w:space="0" w:color="auto"/>
            <w:bottom w:val="none" w:sz="0" w:space="0" w:color="auto"/>
            <w:right w:val="none" w:sz="0" w:space="0" w:color="auto"/>
          </w:divBdr>
        </w:div>
        <w:div w:id="931087636">
          <w:marLeft w:val="0"/>
          <w:marRight w:val="0"/>
          <w:marTop w:val="0"/>
          <w:marBottom w:val="0"/>
          <w:divBdr>
            <w:top w:val="none" w:sz="0" w:space="0" w:color="auto"/>
            <w:left w:val="none" w:sz="0" w:space="0" w:color="auto"/>
            <w:bottom w:val="none" w:sz="0" w:space="0" w:color="auto"/>
            <w:right w:val="none" w:sz="0" w:space="0" w:color="auto"/>
          </w:divBdr>
        </w:div>
        <w:div w:id="838888815">
          <w:marLeft w:val="0"/>
          <w:marRight w:val="0"/>
          <w:marTop w:val="0"/>
          <w:marBottom w:val="0"/>
          <w:divBdr>
            <w:top w:val="none" w:sz="0" w:space="0" w:color="auto"/>
            <w:left w:val="none" w:sz="0" w:space="0" w:color="auto"/>
            <w:bottom w:val="none" w:sz="0" w:space="0" w:color="auto"/>
            <w:right w:val="none" w:sz="0" w:space="0" w:color="auto"/>
          </w:divBdr>
        </w:div>
        <w:div w:id="1444610813">
          <w:marLeft w:val="0"/>
          <w:marRight w:val="0"/>
          <w:marTop w:val="0"/>
          <w:marBottom w:val="0"/>
          <w:divBdr>
            <w:top w:val="none" w:sz="0" w:space="0" w:color="auto"/>
            <w:left w:val="none" w:sz="0" w:space="0" w:color="auto"/>
            <w:bottom w:val="none" w:sz="0" w:space="0" w:color="auto"/>
            <w:right w:val="none" w:sz="0" w:space="0" w:color="auto"/>
          </w:divBdr>
        </w:div>
        <w:div w:id="719478329">
          <w:marLeft w:val="0"/>
          <w:marRight w:val="0"/>
          <w:marTop w:val="0"/>
          <w:marBottom w:val="0"/>
          <w:divBdr>
            <w:top w:val="none" w:sz="0" w:space="0" w:color="auto"/>
            <w:left w:val="none" w:sz="0" w:space="0" w:color="auto"/>
            <w:bottom w:val="none" w:sz="0" w:space="0" w:color="auto"/>
            <w:right w:val="none" w:sz="0" w:space="0" w:color="auto"/>
          </w:divBdr>
        </w:div>
        <w:div w:id="1448544425">
          <w:marLeft w:val="0"/>
          <w:marRight w:val="0"/>
          <w:marTop w:val="0"/>
          <w:marBottom w:val="0"/>
          <w:divBdr>
            <w:top w:val="none" w:sz="0" w:space="0" w:color="auto"/>
            <w:left w:val="none" w:sz="0" w:space="0" w:color="auto"/>
            <w:bottom w:val="none" w:sz="0" w:space="0" w:color="auto"/>
            <w:right w:val="none" w:sz="0" w:space="0" w:color="auto"/>
          </w:divBdr>
        </w:div>
        <w:div w:id="923756144">
          <w:marLeft w:val="0"/>
          <w:marRight w:val="0"/>
          <w:marTop w:val="0"/>
          <w:marBottom w:val="0"/>
          <w:divBdr>
            <w:top w:val="none" w:sz="0" w:space="0" w:color="auto"/>
            <w:left w:val="none" w:sz="0" w:space="0" w:color="auto"/>
            <w:bottom w:val="none" w:sz="0" w:space="0" w:color="auto"/>
            <w:right w:val="none" w:sz="0" w:space="0" w:color="auto"/>
          </w:divBdr>
        </w:div>
        <w:div w:id="1890915766">
          <w:marLeft w:val="0"/>
          <w:marRight w:val="0"/>
          <w:marTop w:val="0"/>
          <w:marBottom w:val="0"/>
          <w:divBdr>
            <w:top w:val="none" w:sz="0" w:space="0" w:color="auto"/>
            <w:left w:val="none" w:sz="0" w:space="0" w:color="auto"/>
            <w:bottom w:val="none" w:sz="0" w:space="0" w:color="auto"/>
            <w:right w:val="none" w:sz="0" w:space="0" w:color="auto"/>
          </w:divBdr>
        </w:div>
        <w:div w:id="2084182093">
          <w:marLeft w:val="0"/>
          <w:marRight w:val="0"/>
          <w:marTop w:val="0"/>
          <w:marBottom w:val="0"/>
          <w:divBdr>
            <w:top w:val="none" w:sz="0" w:space="0" w:color="auto"/>
            <w:left w:val="none" w:sz="0" w:space="0" w:color="auto"/>
            <w:bottom w:val="none" w:sz="0" w:space="0" w:color="auto"/>
            <w:right w:val="none" w:sz="0" w:space="0" w:color="auto"/>
          </w:divBdr>
        </w:div>
        <w:div w:id="1537620040">
          <w:marLeft w:val="0"/>
          <w:marRight w:val="0"/>
          <w:marTop w:val="0"/>
          <w:marBottom w:val="0"/>
          <w:divBdr>
            <w:top w:val="none" w:sz="0" w:space="0" w:color="auto"/>
            <w:left w:val="none" w:sz="0" w:space="0" w:color="auto"/>
            <w:bottom w:val="none" w:sz="0" w:space="0" w:color="auto"/>
            <w:right w:val="none" w:sz="0" w:space="0" w:color="auto"/>
          </w:divBdr>
        </w:div>
        <w:div w:id="767505974">
          <w:marLeft w:val="0"/>
          <w:marRight w:val="0"/>
          <w:marTop w:val="0"/>
          <w:marBottom w:val="0"/>
          <w:divBdr>
            <w:top w:val="none" w:sz="0" w:space="0" w:color="auto"/>
            <w:left w:val="none" w:sz="0" w:space="0" w:color="auto"/>
            <w:bottom w:val="none" w:sz="0" w:space="0" w:color="auto"/>
            <w:right w:val="none" w:sz="0" w:space="0" w:color="auto"/>
          </w:divBdr>
        </w:div>
        <w:div w:id="1216816674">
          <w:marLeft w:val="0"/>
          <w:marRight w:val="0"/>
          <w:marTop w:val="0"/>
          <w:marBottom w:val="0"/>
          <w:divBdr>
            <w:top w:val="none" w:sz="0" w:space="0" w:color="auto"/>
            <w:left w:val="none" w:sz="0" w:space="0" w:color="auto"/>
            <w:bottom w:val="none" w:sz="0" w:space="0" w:color="auto"/>
            <w:right w:val="none" w:sz="0" w:space="0" w:color="auto"/>
          </w:divBdr>
        </w:div>
        <w:div w:id="2033066265">
          <w:marLeft w:val="0"/>
          <w:marRight w:val="0"/>
          <w:marTop w:val="0"/>
          <w:marBottom w:val="0"/>
          <w:divBdr>
            <w:top w:val="none" w:sz="0" w:space="0" w:color="auto"/>
            <w:left w:val="none" w:sz="0" w:space="0" w:color="auto"/>
            <w:bottom w:val="none" w:sz="0" w:space="0" w:color="auto"/>
            <w:right w:val="none" w:sz="0" w:space="0" w:color="auto"/>
          </w:divBdr>
        </w:div>
        <w:div w:id="1196886183">
          <w:marLeft w:val="0"/>
          <w:marRight w:val="0"/>
          <w:marTop w:val="0"/>
          <w:marBottom w:val="0"/>
          <w:divBdr>
            <w:top w:val="none" w:sz="0" w:space="0" w:color="auto"/>
            <w:left w:val="none" w:sz="0" w:space="0" w:color="auto"/>
            <w:bottom w:val="none" w:sz="0" w:space="0" w:color="auto"/>
            <w:right w:val="none" w:sz="0" w:space="0" w:color="auto"/>
          </w:divBdr>
        </w:div>
        <w:div w:id="1787505395">
          <w:marLeft w:val="0"/>
          <w:marRight w:val="0"/>
          <w:marTop w:val="0"/>
          <w:marBottom w:val="0"/>
          <w:divBdr>
            <w:top w:val="none" w:sz="0" w:space="0" w:color="auto"/>
            <w:left w:val="none" w:sz="0" w:space="0" w:color="auto"/>
            <w:bottom w:val="none" w:sz="0" w:space="0" w:color="auto"/>
            <w:right w:val="none" w:sz="0" w:space="0" w:color="auto"/>
          </w:divBdr>
        </w:div>
        <w:div w:id="842013302">
          <w:marLeft w:val="0"/>
          <w:marRight w:val="0"/>
          <w:marTop w:val="0"/>
          <w:marBottom w:val="0"/>
          <w:divBdr>
            <w:top w:val="none" w:sz="0" w:space="0" w:color="auto"/>
            <w:left w:val="none" w:sz="0" w:space="0" w:color="auto"/>
            <w:bottom w:val="none" w:sz="0" w:space="0" w:color="auto"/>
            <w:right w:val="none" w:sz="0" w:space="0" w:color="auto"/>
          </w:divBdr>
        </w:div>
        <w:div w:id="1057364534">
          <w:marLeft w:val="0"/>
          <w:marRight w:val="0"/>
          <w:marTop w:val="0"/>
          <w:marBottom w:val="0"/>
          <w:divBdr>
            <w:top w:val="none" w:sz="0" w:space="0" w:color="auto"/>
            <w:left w:val="none" w:sz="0" w:space="0" w:color="auto"/>
            <w:bottom w:val="none" w:sz="0" w:space="0" w:color="auto"/>
            <w:right w:val="none" w:sz="0" w:space="0" w:color="auto"/>
          </w:divBdr>
        </w:div>
        <w:div w:id="465857077">
          <w:marLeft w:val="0"/>
          <w:marRight w:val="0"/>
          <w:marTop w:val="0"/>
          <w:marBottom w:val="0"/>
          <w:divBdr>
            <w:top w:val="none" w:sz="0" w:space="0" w:color="auto"/>
            <w:left w:val="none" w:sz="0" w:space="0" w:color="auto"/>
            <w:bottom w:val="none" w:sz="0" w:space="0" w:color="auto"/>
            <w:right w:val="none" w:sz="0" w:space="0" w:color="auto"/>
          </w:divBdr>
        </w:div>
        <w:div w:id="351690892">
          <w:marLeft w:val="0"/>
          <w:marRight w:val="0"/>
          <w:marTop w:val="0"/>
          <w:marBottom w:val="0"/>
          <w:divBdr>
            <w:top w:val="none" w:sz="0" w:space="0" w:color="auto"/>
            <w:left w:val="none" w:sz="0" w:space="0" w:color="auto"/>
            <w:bottom w:val="none" w:sz="0" w:space="0" w:color="auto"/>
            <w:right w:val="none" w:sz="0" w:space="0" w:color="auto"/>
          </w:divBdr>
        </w:div>
        <w:div w:id="2069109406">
          <w:marLeft w:val="0"/>
          <w:marRight w:val="0"/>
          <w:marTop w:val="0"/>
          <w:marBottom w:val="0"/>
          <w:divBdr>
            <w:top w:val="none" w:sz="0" w:space="0" w:color="auto"/>
            <w:left w:val="none" w:sz="0" w:space="0" w:color="auto"/>
            <w:bottom w:val="none" w:sz="0" w:space="0" w:color="auto"/>
            <w:right w:val="none" w:sz="0" w:space="0" w:color="auto"/>
          </w:divBdr>
        </w:div>
        <w:div w:id="1009914132">
          <w:marLeft w:val="0"/>
          <w:marRight w:val="0"/>
          <w:marTop w:val="0"/>
          <w:marBottom w:val="0"/>
          <w:divBdr>
            <w:top w:val="none" w:sz="0" w:space="0" w:color="auto"/>
            <w:left w:val="none" w:sz="0" w:space="0" w:color="auto"/>
            <w:bottom w:val="none" w:sz="0" w:space="0" w:color="auto"/>
            <w:right w:val="none" w:sz="0" w:space="0" w:color="auto"/>
          </w:divBdr>
        </w:div>
        <w:div w:id="951595946">
          <w:marLeft w:val="0"/>
          <w:marRight w:val="0"/>
          <w:marTop w:val="0"/>
          <w:marBottom w:val="0"/>
          <w:divBdr>
            <w:top w:val="none" w:sz="0" w:space="0" w:color="auto"/>
            <w:left w:val="none" w:sz="0" w:space="0" w:color="auto"/>
            <w:bottom w:val="none" w:sz="0" w:space="0" w:color="auto"/>
            <w:right w:val="none" w:sz="0" w:space="0" w:color="auto"/>
          </w:divBdr>
        </w:div>
        <w:div w:id="368839086">
          <w:marLeft w:val="0"/>
          <w:marRight w:val="0"/>
          <w:marTop w:val="0"/>
          <w:marBottom w:val="0"/>
          <w:divBdr>
            <w:top w:val="none" w:sz="0" w:space="0" w:color="auto"/>
            <w:left w:val="none" w:sz="0" w:space="0" w:color="auto"/>
            <w:bottom w:val="none" w:sz="0" w:space="0" w:color="auto"/>
            <w:right w:val="none" w:sz="0" w:space="0" w:color="auto"/>
          </w:divBdr>
        </w:div>
        <w:div w:id="1688094400">
          <w:marLeft w:val="0"/>
          <w:marRight w:val="0"/>
          <w:marTop w:val="0"/>
          <w:marBottom w:val="0"/>
          <w:divBdr>
            <w:top w:val="none" w:sz="0" w:space="0" w:color="auto"/>
            <w:left w:val="none" w:sz="0" w:space="0" w:color="auto"/>
            <w:bottom w:val="none" w:sz="0" w:space="0" w:color="auto"/>
            <w:right w:val="none" w:sz="0" w:space="0" w:color="auto"/>
          </w:divBdr>
        </w:div>
        <w:div w:id="1461143434">
          <w:marLeft w:val="0"/>
          <w:marRight w:val="0"/>
          <w:marTop w:val="0"/>
          <w:marBottom w:val="0"/>
          <w:divBdr>
            <w:top w:val="none" w:sz="0" w:space="0" w:color="auto"/>
            <w:left w:val="none" w:sz="0" w:space="0" w:color="auto"/>
            <w:bottom w:val="none" w:sz="0" w:space="0" w:color="auto"/>
            <w:right w:val="none" w:sz="0" w:space="0" w:color="auto"/>
          </w:divBdr>
        </w:div>
        <w:div w:id="435247350">
          <w:marLeft w:val="0"/>
          <w:marRight w:val="0"/>
          <w:marTop w:val="0"/>
          <w:marBottom w:val="0"/>
          <w:divBdr>
            <w:top w:val="none" w:sz="0" w:space="0" w:color="auto"/>
            <w:left w:val="none" w:sz="0" w:space="0" w:color="auto"/>
            <w:bottom w:val="none" w:sz="0" w:space="0" w:color="auto"/>
            <w:right w:val="none" w:sz="0" w:space="0" w:color="auto"/>
          </w:divBdr>
        </w:div>
        <w:div w:id="2037005057">
          <w:marLeft w:val="0"/>
          <w:marRight w:val="0"/>
          <w:marTop w:val="0"/>
          <w:marBottom w:val="0"/>
          <w:divBdr>
            <w:top w:val="none" w:sz="0" w:space="0" w:color="auto"/>
            <w:left w:val="none" w:sz="0" w:space="0" w:color="auto"/>
            <w:bottom w:val="none" w:sz="0" w:space="0" w:color="auto"/>
            <w:right w:val="none" w:sz="0" w:space="0" w:color="auto"/>
          </w:divBdr>
        </w:div>
        <w:div w:id="1060790160">
          <w:marLeft w:val="0"/>
          <w:marRight w:val="0"/>
          <w:marTop w:val="0"/>
          <w:marBottom w:val="0"/>
          <w:divBdr>
            <w:top w:val="none" w:sz="0" w:space="0" w:color="auto"/>
            <w:left w:val="none" w:sz="0" w:space="0" w:color="auto"/>
            <w:bottom w:val="none" w:sz="0" w:space="0" w:color="auto"/>
            <w:right w:val="none" w:sz="0" w:space="0" w:color="auto"/>
          </w:divBdr>
        </w:div>
        <w:div w:id="818690448">
          <w:marLeft w:val="0"/>
          <w:marRight w:val="0"/>
          <w:marTop w:val="0"/>
          <w:marBottom w:val="0"/>
          <w:divBdr>
            <w:top w:val="none" w:sz="0" w:space="0" w:color="auto"/>
            <w:left w:val="none" w:sz="0" w:space="0" w:color="auto"/>
            <w:bottom w:val="none" w:sz="0" w:space="0" w:color="auto"/>
            <w:right w:val="none" w:sz="0" w:space="0" w:color="auto"/>
          </w:divBdr>
        </w:div>
      </w:divsChild>
    </w:div>
    <w:div w:id="1545409623">
      <w:bodyDiv w:val="1"/>
      <w:marLeft w:val="0"/>
      <w:marRight w:val="0"/>
      <w:marTop w:val="0"/>
      <w:marBottom w:val="0"/>
      <w:divBdr>
        <w:top w:val="none" w:sz="0" w:space="0" w:color="auto"/>
        <w:left w:val="none" w:sz="0" w:space="0" w:color="auto"/>
        <w:bottom w:val="none" w:sz="0" w:space="0" w:color="auto"/>
        <w:right w:val="none" w:sz="0" w:space="0" w:color="auto"/>
      </w:divBdr>
    </w:div>
    <w:div w:id="1555966686">
      <w:bodyDiv w:val="1"/>
      <w:marLeft w:val="0"/>
      <w:marRight w:val="0"/>
      <w:marTop w:val="0"/>
      <w:marBottom w:val="0"/>
      <w:divBdr>
        <w:top w:val="none" w:sz="0" w:space="0" w:color="auto"/>
        <w:left w:val="none" w:sz="0" w:space="0" w:color="auto"/>
        <w:bottom w:val="none" w:sz="0" w:space="0" w:color="auto"/>
        <w:right w:val="none" w:sz="0" w:space="0" w:color="auto"/>
      </w:divBdr>
    </w:div>
    <w:div w:id="1588804278">
      <w:bodyDiv w:val="1"/>
      <w:marLeft w:val="0"/>
      <w:marRight w:val="0"/>
      <w:marTop w:val="0"/>
      <w:marBottom w:val="0"/>
      <w:divBdr>
        <w:top w:val="none" w:sz="0" w:space="0" w:color="auto"/>
        <w:left w:val="none" w:sz="0" w:space="0" w:color="auto"/>
        <w:bottom w:val="none" w:sz="0" w:space="0" w:color="auto"/>
        <w:right w:val="none" w:sz="0" w:space="0" w:color="auto"/>
      </w:divBdr>
      <w:divsChild>
        <w:div w:id="16195881">
          <w:marLeft w:val="0"/>
          <w:marRight w:val="0"/>
          <w:marTop w:val="0"/>
          <w:marBottom w:val="0"/>
          <w:divBdr>
            <w:top w:val="none" w:sz="0" w:space="0" w:color="auto"/>
            <w:left w:val="none" w:sz="0" w:space="0" w:color="auto"/>
            <w:bottom w:val="none" w:sz="0" w:space="0" w:color="auto"/>
            <w:right w:val="none" w:sz="0" w:space="0" w:color="auto"/>
          </w:divBdr>
        </w:div>
        <w:div w:id="890578566">
          <w:marLeft w:val="0"/>
          <w:marRight w:val="0"/>
          <w:marTop w:val="0"/>
          <w:marBottom w:val="0"/>
          <w:divBdr>
            <w:top w:val="none" w:sz="0" w:space="0" w:color="auto"/>
            <w:left w:val="none" w:sz="0" w:space="0" w:color="auto"/>
            <w:bottom w:val="none" w:sz="0" w:space="0" w:color="auto"/>
            <w:right w:val="none" w:sz="0" w:space="0" w:color="auto"/>
          </w:divBdr>
        </w:div>
        <w:div w:id="1902598977">
          <w:marLeft w:val="0"/>
          <w:marRight w:val="0"/>
          <w:marTop w:val="0"/>
          <w:marBottom w:val="0"/>
          <w:divBdr>
            <w:top w:val="none" w:sz="0" w:space="0" w:color="auto"/>
            <w:left w:val="none" w:sz="0" w:space="0" w:color="auto"/>
            <w:bottom w:val="none" w:sz="0" w:space="0" w:color="auto"/>
            <w:right w:val="none" w:sz="0" w:space="0" w:color="auto"/>
          </w:divBdr>
        </w:div>
        <w:div w:id="1653483060">
          <w:marLeft w:val="0"/>
          <w:marRight w:val="0"/>
          <w:marTop w:val="0"/>
          <w:marBottom w:val="0"/>
          <w:divBdr>
            <w:top w:val="none" w:sz="0" w:space="0" w:color="auto"/>
            <w:left w:val="none" w:sz="0" w:space="0" w:color="auto"/>
            <w:bottom w:val="none" w:sz="0" w:space="0" w:color="auto"/>
            <w:right w:val="none" w:sz="0" w:space="0" w:color="auto"/>
          </w:divBdr>
        </w:div>
        <w:div w:id="932317848">
          <w:marLeft w:val="0"/>
          <w:marRight w:val="0"/>
          <w:marTop w:val="0"/>
          <w:marBottom w:val="0"/>
          <w:divBdr>
            <w:top w:val="none" w:sz="0" w:space="0" w:color="auto"/>
            <w:left w:val="none" w:sz="0" w:space="0" w:color="auto"/>
            <w:bottom w:val="none" w:sz="0" w:space="0" w:color="auto"/>
            <w:right w:val="none" w:sz="0" w:space="0" w:color="auto"/>
          </w:divBdr>
        </w:div>
        <w:div w:id="2081169906">
          <w:marLeft w:val="0"/>
          <w:marRight w:val="0"/>
          <w:marTop w:val="0"/>
          <w:marBottom w:val="0"/>
          <w:divBdr>
            <w:top w:val="none" w:sz="0" w:space="0" w:color="auto"/>
            <w:left w:val="none" w:sz="0" w:space="0" w:color="auto"/>
            <w:bottom w:val="none" w:sz="0" w:space="0" w:color="auto"/>
            <w:right w:val="none" w:sz="0" w:space="0" w:color="auto"/>
          </w:divBdr>
        </w:div>
        <w:div w:id="1536036202">
          <w:marLeft w:val="0"/>
          <w:marRight w:val="0"/>
          <w:marTop w:val="0"/>
          <w:marBottom w:val="0"/>
          <w:divBdr>
            <w:top w:val="none" w:sz="0" w:space="0" w:color="auto"/>
            <w:left w:val="none" w:sz="0" w:space="0" w:color="auto"/>
            <w:bottom w:val="none" w:sz="0" w:space="0" w:color="auto"/>
            <w:right w:val="none" w:sz="0" w:space="0" w:color="auto"/>
          </w:divBdr>
        </w:div>
        <w:div w:id="653215940">
          <w:marLeft w:val="0"/>
          <w:marRight w:val="0"/>
          <w:marTop w:val="0"/>
          <w:marBottom w:val="0"/>
          <w:divBdr>
            <w:top w:val="none" w:sz="0" w:space="0" w:color="auto"/>
            <w:left w:val="none" w:sz="0" w:space="0" w:color="auto"/>
            <w:bottom w:val="none" w:sz="0" w:space="0" w:color="auto"/>
            <w:right w:val="none" w:sz="0" w:space="0" w:color="auto"/>
          </w:divBdr>
        </w:div>
        <w:div w:id="364990636">
          <w:marLeft w:val="0"/>
          <w:marRight w:val="0"/>
          <w:marTop w:val="0"/>
          <w:marBottom w:val="0"/>
          <w:divBdr>
            <w:top w:val="none" w:sz="0" w:space="0" w:color="auto"/>
            <w:left w:val="none" w:sz="0" w:space="0" w:color="auto"/>
            <w:bottom w:val="none" w:sz="0" w:space="0" w:color="auto"/>
            <w:right w:val="none" w:sz="0" w:space="0" w:color="auto"/>
          </w:divBdr>
        </w:div>
        <w:div w:id="63259876">
          <w:marLeft w:val="0"/>
          <w:marRight w:val="0"/>
          <w:marTop w:val="0"/>
          <w:marBottom w:val="0"/>
          <w:divBdr>
            <w:top w:val="none" w:sz="0" w:space="0" w:color="auto"/>
            <w:left w:val="none" w:sz="0" w:space="0" w:color="auto"/>
            <w:bottom w:val="none" w:sz="0" w:space="0" w:color="auto"/>
            <w:right w:val="none" w:sz="0" w:space="0" w:color="auto"/>
          </w:divBdr>
        </w:div>
        <w:div w:id="102893551">
          <w:marLeft w:val="0"/>
          <w:marRight w:val="0"/>
          <w:marTop w:val="0"/>
          <w:marBottom w:val="0"/>
          <w:divBdr>
            <w:top w:val="none" w:sz="0" w:space="0" w:color="auto"/>
            <w:left w:val="none" w:sz="0" w:space="0" w:color="auto"/>
            <w:bottom w:val="none" w:sz="0" w:space="0" w:color="auto"/>
            <w:right w:val="none" w:sz="0" w:space="0" w:color="auto"/>
          </w:divBdr>
        </w:div>
        <w:div w:id="1628850794">
          <w:marLeft w:val="0"/>
          <w:marRight w:val="0"/>
          <w:marTop w:val="0"/>
          <w:marBottom w:val="0"/>
          <w:divBdr>
            <w:top w:val="none" w:sz="0" w:space="0" w:color="auto"/>
            <w:left w:val="none" w:sz="0" w:space="0" w:color="auto"/>
            <w:bottom w:val="none" w:sz="0" w:space="0" w:color="auto"/>
            <w:right w:val="none" w:sz="0" w:space="0" w:color="auto"/>
          </w:divBdr>
        </w:div>
        <w:div w:id="1756586295">
          <w:marLeft w:val="0"/>
          <w:marRight w:val="0"/>
          <w:marTop w:val="0"/>
          <w:marBottom w:val="0"/>
          <w:divBdr>
            <w:top w:val="none" w:sz="0" w:space="0" w:color="auto"/>
            <w:left w:val="none" w:sz="0" w:space="0" w:color="auto"/>
            <w:bottom w:val="none" w:sz="0" w:space="0" w:color="auto"/>
            <w:right w:val="none" w:sz="0" w:space="0" w:color="auto"/>
          </w:divBdr>
        </w:div>
        <w:div w:id="590358801">
          <w:marLeft w:val="0"/>
          <w:marRight w:val="0"/>
          <w:marTop w:val="0"/>
          <w:marBottom w:val="0"/>
          <w:divBdr>
            <w:top w:val="none" w:sz="0" w:space="0" w:color="auto"/>
            <w:left w:val="none" w:sz="0" w:space="0" w:color="auto"/>
            <w:bottom w:val="none" w:sz="0" w:space="0" w:color="auto"/>
            <w:right w:val="none" w:sz="0" w:space="0" w:color="auto"/>
          </w:divBdr>
        </w:div>
        <w:div w:id="217978328">
          <w:marLeft w:val="0"/>
          <w:marRight w:val="0"/>
          <w:marTop w:val="0"/>
          <w:marBottom w:val="0"/>
          <w:divBdr>
            <w:top w:val="none" w:sz="0" w:space="0" w:color="auto"/>
            <w:left w:val="none" w:sz="0" w:space="0" w:color="auto"/>
            <w:bottom w:val="none" w:sz="0" w:space="0" w:color="auto"/>
            <w:right w:val="none" w:sz="0" w:space="0" w:color="auto"/>
          </w:divBdr>
        </w:div>
        <w:div w:id="229074413">
          <w:marLeft w:val="0"/>
          <w:marRight w:val="0"/>
          <w:marTop w:val="0"/>
          <w:marBottom w:val="0"/>
          <w:divBdr>
            <w:top w:val="none" w:sz="0" w:space="0" w:color="auto"/>
            <w:left w:val="none" w:sz="0" w:space="0" w:color="auto"/>
            <w:bottom w:val="none" w:sz="0" w:space="0" w:color="auto"/>
            <w:right w:val="none" w:sz="0" w:space="0" w:color="auto"/>
          </w:divBdr>
        </w:div>
        <w:div w:id="1529416902">
          <w:marLeft w:val="0"/>
          <w:marRight w:val="0"/>
          <w:marTop w:val="0"/>
          <w:marBottom w:val="0"/>
          <w:divBdr>
            <w:top w:val="none" w:sz="0" w:space="0" w:color="auto"/>
            <w:left w:val="none" w:sz="0" w:space="0" w:color="auto"/>
            <w:bottom w:val="none" w:sz="0" w:space="0" w:color="auto"/>
            <w:right w:val="none" w:sz="0" w:space="0" w:color="auto"/>
          </w:divBdr>
        </w:div>
        <w:div w:id="426199612">
          <w:marLeft w:val="0"/>
          <w:marRight w:val="0"/>
          <w:marTop w:val="0"/>
          <w:marBottom w:val="0"/>
          <w:divBdr>
            <w:top w:val="none" w:sz="0" w:space="0" w:color="auto"/>
            <w:left w:val="none" w:sz="0" w:space="0" w:color="auto"/>
            <w:bottom w:val="none" w:sz="0" w:space="0" w:color="auto"/>
            <w:right w:val="none" w:sz="0" w:space="0" w:color="auto"/>
          </w:divBdr>
        </w:div>
        <w:div w:id="2112042188">
          <w:marLeft w:val="0"/>
          <w:marRight w:val="0"/>
          <w:marTop w:val="0"/>
          <w:marBottom w:val="0"/>
          <w:divBdr>
            <w:top w:val="none" w:sz="0" w:space="0" w:color="auto"/>
            <w:left w:val="none" w:sz="0" w:space="0" w:color="auto"/>
            <w:bottom w:val="none" w:sz="0" w:space="0" w:color="auto"/>
            <w:right w:val="none" w:sz="0" w:space="0" w:color="auto"/>
          </w:divBdr>
        </w:div>
        <w:div w:id="156773158">
          <w:marLeft w:val="0"/>
          <w:marRight w:val="0"/>
          <w:marTop w:val="0"/>
          <w:marBottom w:val="0"/>
          <w:divBdr>
            <w:top w:val="none" w:sz="0" w:space="0" w:color="auto"/>
            <w:left w:val="none" w:sz="0" w:space="0" w:color="auto"/>
            <w:bottom w:val="none" w:sz="0" w:space="0" w:color="auto"/>
            <w:right w:val="none" w:sz="0" w:space="0" w:color="auto"/>
          </w:divBdr>
        </w:div>
        <w:div w:id="1557817089">
          <w:marLeft w:val="0"/>
          <w:marRight w:val="0"/>
          <w:marTop w:val="0"/>
          <w:marBottom w:val="0"/>
          <w:divBdr>
            <w:top w:val="none" w:sz="0" w:space="0" w:color="auto"/>
            <w:left w:val="none" w:sz="0" w:space="0" w:color="auto"/>
            <w:bottom w:val="none" w:sz="0" w:space="0" w:color="auto"/>
            <w:right w:val="none" w:sz="0" w:space="0" w:color="auto"/>
          </w:divBdr>
        </w:div>
        <w:div w:id="769087369">
          <w:marLeft w:val="0"/>
          <w:marRight w:val="0"/>
          <w:marTop w:val="0"/>
          <w:marBottom w:val="0"/>
          <w:divBdr>
            <w:top w:val="none" w:sz="0" w:space="0" w:color="auto"/>
            <w:left w:val="none" w:sz="0" w:space="0" w:color="auto"/>
            <w:bottom w:val="none" w:sz="0" w:space="0" w:color="auto"/>
            <w:right w:val="none" w:sz="0" w:space="0" w:color="auto"/>
          </w:divBdr>
        </w:div>
        <w:div w:id="1470200067">
          <w:marLeft w:val="0"/>
          <w:marRight w:val="0"/>
          <w:marTop w:val="0"/>
          <w:marBottom w:val="0"/>
          <w:divBdr>
            <w:top w:val="none" w:sz="0" w:space="0" w:color="auto"/>
            <w:left w:val="none" w:sz="0" w:space="0" w:color="auto"/>
            <w:bottom w:val="none" w:sz="0" w:space="0" w:color="auto"/>
            <w:right w:val="none" w:sz="0" w:space="0" w:color="auto"/>
          </w:divBdr>
        </w:div>
        <w:div w:id="156194176">
          <w:marLeft w:val="0"/>
          <w:marRight w:val="0"/>
          <w:marTop w:val="0"/>
          <w:marBottom w:val="0"/>
          <w:divBdr>
            <w:top w:val="none" w:sz="0" w:space="0" w:color="auto"/>
            <w:left w:val="none" w:sz="0" w:space="0" w:color="auto"/>
            <w:bottom w:val="none" w:sz="0" w:space="0" w:color="auto"/>
            <w:right w:val="none" w:sz="0" w:space="0" w:color="auto"/>
          </w:divBdr>
        </w:div>
        <w:div w:id="960380349">
          <w:marLeft w:val="0"/>
          <w:marRight w:val="0"/>
          <w:marTop w:val="0"/>
          <w:marBottom w:val="0"/>
          <w:divBdr>
            <w:top w:val="none" w:sz="0" w:space="0" w:color="auto"/>
            <w:left w:val="none" w:sz="0" w:space="0" w:color="auto"/>
            <w:bottom w:val="none" w:sz="0" w:space="0" w:color="auto"/>
            <w:right w:val="none" w:sz="0" w:space="0" w:color="auto"/>
          </w:divBdr>
        </w:div>
        <w:div w:id="501625794">
          <w:marLeft w:val="0"/>
          <w:marRight w:val="0"/>
          <w:marTop w:val="0"/>
          <w:marBottom w:val="0"/>
          <w:divBdr>
            <w:top w:val="none" w:sz="0" w:space="0" w:color="auto"/>
            <w:left w:val="none" w:sz="0" w:space="0" w:color="auto"/>
            <w:bottom w:val="none" w:sz="0" w:space="0" w:color="auto"/>
            <w:right w:val="none" w:sz="0" w:space="0" w:color="auto"/>
          </w:divBdr>
        </w:div>
        <w:div w:id="926158226">
          <w:marLeft w:val="0"/>
          <w:marRight w:val="0"/>
          <w:marTop w:val="0"/>
          <w:marBottom w:val="0"/>
          <w:divBdr>
            <w:top w:val="none" w:sz="0" w:space="0" w:color="auto"/>
            <w:left w:val="none" w:sz="0" w:space="0" w:color="auto"/>
            <w:bottom w:val="none" w:sz="0" w:space="0" w:color="auto"/>
            <w:right w:val="none" w:sz="0" w:space="0" w:color="auto"/>
          </w:divBdr>
        </w:div>
        <w:div w:id="519508649">
          <w:marLeft w:val="0"/>
          <w:marRight w:val="0"/>
          <w:marTop w:val="0"/>
          <w:marBottom w:val="0"/>
          <w:divBdr>
            <w:top w:val="none" w:sz="0" w:space="0" w:color="auto"/>
            <w:left w:val="none" w:sz="0" w:space="0" w:color="auto"/>
            <w:bottom w:val="none" w:sz="0" w:space="0" w:color="auto"/>
            <w:right w:val="none" w:sz="0" w:space="0" w:color="auto"/>
          </w:divBdr>
        </w:div>
        <w:div w:id="1956906334">
          <w:marLeft w:val="0"/>
          <w:marRight w:val="0"/>
          <w:marTop w:val="0"/>
          <w:marBottom w:val="0"/>
          <w:divBdr>
            <w:top w:val="none" w:sz="0" w:space="0" w:color="auto"/>
            <w:left w:val="none" w:sz="0" w:space="0" w:color="auto"/>
            <w:bottom w:val="none" w:sz="0" w:space="0" w:color="auto"/>
            <w:right w:val="none" w:sz="0" w:space="0" w:color="auto"/>
          </w:divBdr>
        </w:div>
      </w:divsChild>
    </w:div>
    <w:div w:id="1591162187">
      <w:bodyDiv w:val="1"/>
      <w:marLeft w:val="0"/>
      <w:marRight w:val="0"/>
      <w:marTop w:val="0"/>
      <w:marBottom w:val="0"/>
      <w:divBdr>
        <w:top w:val="none" w:sz="0" w:space="0" w:color="auto"/>
        <w:left w:val="none" w:sz="0" w:space="0" w:color="auto"/>
        <w:bottom w:val="none" w:sz="0" w:space="0" w:color="auto"/>
        <w:right w:val="none" w:sz="0" w:space="0" w:color="auto"/>
      </w:divBdr>
    </w:div>
    <w:div w:id="1662657555">
      <w:bodyDiv w:val="1"/>
      <w:marLeft w:val="0"/>
      <w:marRight w:val="0"/>
      <w:marTop w:val="0"/>
      <w:marBottom w:val="0"/>
      <w:divBdr>
        <w:top w:val="none" w:sz="0" w:space="0" w:color="auto"/>
        <w:left w:val="none" w:sz="0" w:space="0" w:color="auto"/>
        <w:bottom w:val="none" w:sz="0" w:space="0" w:color="auto"/>
        <w:right w:val="none" w:sz="0" w:space="0" w:color="auto"/>
      </w:divBdr>
    </w:div>
    <w:div w:id="1677342105">
      <w:bodyDiv w:val="1"/>
      <w:marLeft w:val="0"/>
      <w:marRight w:val="0"/>
      <w:marTop w:val="0"/>
      <w:marBottom w:val="0"/>
      <w:divBdr>
        <w:top w:val="none" w:sz="0" w:space="0" w:color="auto"/>
        <w:left w:val="none" w:sz="0" w:space="0" w:color="auto"/>
        <w:bottom w:val="none" w:sz="0" w:space="0" w:color="auto"/>
        <w:right w:val="none" w:sz="0" w:space="0" w:color="auto"/>
      </w:divBdr>
    </w:div>
    <w:div w:id="1720208019">
      <w:bodyDiv w:val="1"/>
      <w:marLeft w:val="0"/>
      <w:marRight w:val="0"/>
      <w:marTop w:val="0"/>
      <w:marBottom w:val="0"/>
      <w:divBdr>
        <w:top w:val="none" w:sz="0" w:space="0" w:color="auto"/>
        <w:left w:val="none" w:sz="0" w:space="0" w:color="auto"/>
        <w:bottom w:val="none" w:sz="0" w:space="0" w:color="auto"/>
        <w:right w:val="none" w:sz="0" w:space="0" w:color="auto"/>
      </w:divBdr>
    </w:div>
    <w:div w:id="1732079049">
      <w:bodyDiv w:val="1"/>
      <w:marLeft w:val="0"/>
      <w:marRight w:val="0"/>
      <w:marTop w:val="0"/>
      <w:marBottom w:val="0"/>
      <w:divBdr>
        <w:top w:val="none" w:sz="0" w:space="0" w:color="auto"/>
        <w:left w:val="none" w:sz="0" w:space="0" w:color="auto"/>
        <w:bottom w:val="none" w:sz="0" w:space="0" w:color="auto"/>
        <w:right w:val="none" w:sz="0" w:space="0" w:color="auto"/>
      </w:divBdr>
      <w:divsChild>
        <w:div w:id="322202588">
          <w:marLeft w:val="0"/>
          <w:marRight w:val="0"/>
          <w:marTop w:val="0"/>
          <w:marBottom w:val="0"/>
          <w:divBdr>
            <w:top w:val="none" w:sz="0" w:space="0" w:color="auto"/>
            <w:left w:val="none" w:sz="0" w:space="0" w:color="auto"/>
            <w:bottom w:val="none" w:sz="0" w:space="0" w:color="auto"/>
            <w:right w:val="none" w:sz="0" w:space="0" w:color="auto"/>
          </w:divBdr>
        </w:div>
        <w:div w:id="94834307">
          <w:marLeft w:val="0"/>
          <w:marRight w:val="0"/>
          <w:marTop w:val="0"/>
          <w:marBottom w:val="0"/>
          <w:divBdr>
            <w:top w:val="none" w:sz="0" w:space="0" w:color="auto"/>
            <w:left w:val="none" w:sz="0" w:space="0" w:color="auto"/>
            <w:bottom w:val="none" w:sz="0" w:space="0" w:color="auto"/>
            <w:right w:val="none" w:sz="0" w:space="0" w:color="auto"/>
          </w:divBdr>
        </w:div>
        <w:div w:id="1176069061">
          <w:marLeft w:val="0"/>
          <w:marRight w:val="0"/>
          <w:marTop w:val="0"/>
          <w:marBottom w:val="0"/>
          <w:divBdr>
            <w:top w:val="none" w:sz="0" w:space="0" w:color="auto"/>
            <w:left w:val="none" w:sz="0" w:space="0" w:color="auto"/>
            <w:bottom w:val="none" w:sz="0" w:space="0" w:color="auto"/>
            <w:right w:val="none" w:sz="0" w:space="0" w:color="auto"/>
          </w:divBdr>
        </w:div>
        <w:div w:id="502667970">
          <w:marLeft w:val="0"/>
          <w:marRight w:val="0"/>
          <w:marTop w:val="0"/>
          <w:marBottom w:val="0"/>
          <w:divBdr>
            <w:top w:val="none" w:sz="0" w:space="0" w:color="auto"/>
            <w:left w:val="none" w:sz="0" w:space="0" w:color="auto"/>
            <w:bottom w:val="none" w:sz="0" w:space="0" w:color="auto"/>
            <w:right w:val="none" w:sz="0" w:space="0" w:color="auto"/>
          </w:divBdr>
        </w:div>
        <w:div w:id="420417782">
          <w:marLeft w:val="0"/>
          <w:marRight w:val="0"/>
          <w:marTop w:val="0"/>
          <w:marBottom w:val="0"/>
          <w:divBdr>
            <w:top w:val="none" w:sz="0" w:space="0" w:color="auto"/>
            <w:left w:val="none" w:sz="0" w:space="0" w:color="auto"/>
            <w:bottom w:val="none" w:sz="0" w:space="0" w:color="auto"/>
            <w:right w:val="none" w:sz="0" w:space="0" w:color="auto"/>
          </w:divBdr>
        </w:div>
        <w:div w:id="880748818">
          <w:marLeft w:val="0"/>
          <w:marRight w:val="0"/>
          <w:marTop w:val="0"/>
          <w:marBottom w:val="0"/>
          <w:divBdr>
            <w:top w:val="none" w:sz="0" w:space="0" w:color="auto"/>
            <w:left w:val="none" w:sz="0" w:space="0" w:color="auto"/>
            <w:bottom w:val="none" w:sz="0" w:space="0" w:color="auto"/>
            <w:right w:val="none" w:sz="0" w:space="0" w:color="auto"/>
          </w:divBdr>
        </w:div>
        <w:div w:id="552430149">
          <w:marLeft w:val="0"/>
          <w:marRight w:val="0"/>
          <w:marTop w:val="0"/>
          <w:marBottom w:val="0"/>
          <w:divBdr>
            <w:top w:val="none" w:sz="0" w:space="0" w:color="auto"/>
            <w:left w:val="none" w:sz="0" w:space="0" w:color="auto"/>
            <w:bottom w:val="none" w:sz="0" w:space="0" w:color="auto"/>
            <w:right w:val="none" w:sz="0" w:space="0" w:color="auto"/>
          </w:divBdr>
        </w:div>
        <w:div w:id="2108040315">
          <w:marLeft w:val="0"/>
          <w:marRight w:val="0"/>
          <w:marTop w:val="0"/>
          <w:marBottom w:val="0"/>
          <w:divBdr>
            <w:top w:val="none" w:sz="0" w:space="0" w:color="auto"/>
            <w:left w:val="none" w:sz="0" w:space="0" w:color="auto"/>
            <w:bottom w:val="none" w:sz="0" w:space="0" w:color="auto"/>
            <w:right w:val="none" w:sz="0" w:space="0" w:color="auto"/>
          </w:divBdr>
        </w:div>
        <w:div w:id="289212532">
          <w:marLeft w:val="0"/>
          <w:marRight w:val="0"/>
          <w:marTop w:val="0"/>
          <w:marBottom w:val="0"/>
          <w:divBdr>
            <w:top w:val="none" w:sz="0" w:space="0" w:color="auto"/>
            <w:left w:val="none" w:sz="0" w:space="0" w:color="auto"/>
            <w:bottom w:val="none" w:sz="0" w:space="0" w:color="auto"/>
            <w:right w:val="none" w:sz="0" w:space="0" w:color="auto"/>
          </w:divBdr>
        </w:div>
        <w:div w:id="1569732371">
          <w:marLeft w:val="0"/>
          <w:marRight w:val="0"/>
          <w:marTop w:val="0"/>
          <w:marBottom w:val="0"/>
          <w:divBdr>
            <w:top w:val="none" w:sz="0" w:space="0" w:color="auto"/>
            <w:left w:val="none" w:sz="0" w:space="0" w:color="auto"/>
            <w:bottom w:val="none" w:sz="0" w:space="0" w:color="auto"/>
            <w:right w:val="none" w:sz="0" w:space="0" w:color="auto"/>
          </w:divBdr>
        </w:div>
        <w:div w:id="2125491492">
          <w:marLeft w:val="0"/>
          <w:marRight w:val="0"/>
          <w:marTop w:val="0"/>
          <w:marBottom w:val="0"/>
          <w:divBdr>
            <w:top w:val="none" w:sz="0" w:space="0" w:color="auto"/>
            <w:left w:val="none" w:sz="0" w:space="0" w:color="auto"/>
            <w:bottom w:val="none" w:sz="0" w:space="0" w:color="auto"/>
            <w:right w:val="none" w:sz="0" w:space="0" w:color="auto"/>
          </w:divBdr>
        </w:div>
        <w:div w:id="947473109">
          <w:marLeft w:val="0"/>
          <w:marRight w:val="0"/>
          <w:marTop w:val="0"/>
          <w:marBottom w:val="0"/>
          <w:divBdr>
            <w:top w:val="none" w:sz="0" w:space="0" w:color="auto"/>
            <w:left w:val="none" w:sz="0" w:space="0" w:color="auto"/>
            <w:bottom w:val="none" w:sz="0" w:space="0" w:color="auto"/>
            <w:right w:val="none" w:sz="0" w:space="0" w:color="auto"/>
          </w:divBdr>
        </w:div>
        <w:div w:id="1626615938">
          <w:marLeft w:val="0"/>
          <w:marRight w:val="0"/>
          <w:marTop w:val="0"/>
          <w:marBottom w:val="0"/>
          <w:divBdr>
            <w:top w:val="none" w:sz="0" w:space="0" w:color="auto"/>
            <w:left w:val="none" w:sz="0" w:space="0" w:color="auto"/>
            <w:bottom w:val="none" w:sz="0" w:space="0" w:color="auto"/>
            <w:right w:val="none" w:sz="0" w:space="0" w:color="auto"/>
          </w:divBdr>
        </w:div>
        <w:div w:id="2018842033">
          <w:marLeft w:val="0"/>
          <w:marRight w:val="0"/>
          <w:marTop w:val="0"/>
          <w:marBottom w:val="0"/>
          <w:divBdr>
            <w:top w:val="none" w:sz="0" w:space="0" w:color="auto"/>
            <w:left w:val="none" w:sz="0" w:space="0" w:color="auto"/>
            <w:bottom w:val="none" w:sz="0" w:space="0" w:color="auto"/>
            <w:right w:val="none" w:sz="0" w:space="0" w:color="auto"/>
          </w:divBdr>
        </w:div>
        <w:div w:id="850726855">
          <w:marLeft w:val="0"/>
          <w:marRight w:val="0"/>
          <w:marTop w:val="0"/>
          <w:marBottom w:val="0"/>
          <w:divBdr>
            <w:top w:val="none" w:sz="0" w:space="0" w:color="auto"/>
            <w:left w:val="none" w:sz="0" w:space="0" w:color="auto"/>
            <w:bottom w:val="none" w:sz="0" w:space="0" w:color="auto"/>
            <w:right w:val="none" w:sz="0" w:space="0" w:color="auto"/>
          </w:divBdr>
        </w:div>
        <w:div w:id="1481656003">
          <w:marLeft w:val="0"/>
          <w:marRight w:val="0"/>
          <w:marTop w:val="0"/>
          <w:marBottom w:val="0"/>
          <w:divBdr>
            <w:top w:val="none" w:sz="0" w:space="0" w:color="auto"/>
            <w:left w:val="none" w:sz="0" w:space="0" w:color="auto"/>
            <w:bottom w:val="none" w:sz="0" w:space="0" w:color="auto"/>
            <w:right w:val="none" w:sz="0" w:space="0" w:color="auto"/>
          </w:divBdr>
        </w:div>
        <w:div w:id="1137988332">
          <w:marLeft w:val="0"/>
          <w:marRight w:val="0"/>
          <w:marTop w:val="0"/>
          <w:marBottom w:val="0"/>
          <w:divBdr>
            <w:top w:val="none" w:sz="0" w:space="0" w:color="auto"/>
            <w:left w:val="none" w:sz="0" w:space="0" w:color="auto"/>
            <w:bottom w:val="none" w:sz="0" w:space="0" w:color="auto"/>
            <w:right w:val="none" w:sz="0" w:space="0" w:color="auto"/>
          </w:divBdr>
        </w:div>
        <w:div w:id="1291589042">
          <w:marLeft w:val="0"/>
          <w:marRight w:val="0"/>
          <w:marTop w:val="0"/>
          <w:marBottom w:val="0"/>
          <w:divBdr>
            <w:top w:val="none" w:sz="0" w:space="0" w:color="auto"/>
            <w:left w:val="none" w:sz="0" w:space="0" w:color="auto"/>
            <w:bottom w:val="none" w:sz="0" w:space="0" w:color="auto"/>
            <w:right w:val="none" w:sz="0" w:space="0" w:color="auto"/>
          </w:divBdr>
        </w:div>
        <w:div w:id="1480002201">
          <w:marLeft w:val="0"/>
          <w:marRight w:val="0"/>
          <w:marTop w:val="0"/>
          <w:marBottom w:val="0"/>
          <w:divBdr>
            <w:top w:val="none" w:sz="0" w:space="0" w:color="auto"/>
            <w:left w:val="none" w:sz="0" w:space="0" w:color="auto"/>
            <w:bottom w:val="none" w:sz="0" w:space="0" w:color="auto"/>
            <w:right w:val="none" w:sz="0" w:space="0" w:color="auto"/>
          </w:divBdr>
        </w:div>
        <w:div w:id="153567707">
          <w:marLeft w:val="0"/>
          <w:marRight w:val="0"/>
          <w:marTop w:val="0"/>
          <w:marBottom w:val="0"/>
          <w:divBdr>
            <w:top w:val="none" w:sz="0" w:space="0" w:color="auto"/>
            <w:left w:val="none" w:sz="0" w:space="0" w:color="auto"/>
            <w:bottom w:val="none" w:sz="0" w:space="0" w:color="auto"/>
            <w:right w:val="none" w:sz="0" w:space="0" w:color="auto"/>
          </w:divBdr>
        </w:div>
        <w:div w:id="119496999">
          <w:marLeft w:val="0"/>
          <w:marRight w:val="0"/>
          <w:marTop w:val="0"/>
          <w:marBottom w:val="0"/>
          <w:divBdr>
            <w:top w:val="none" w:sz="0" w:space="0" w:color="auto"/>
            <w:left w:val="none" w:sz="0" w:space="0" w:color="auto"/>
            <w:bottom w:val="none" w:sz="0" w:space="0" w:color="auto"/>
            <w:right w:val="none" w:sz="0" w:space="0" w:color="auto"/>
          </w:divBdr>
        </w:div>
        <w:div w:id="866409901">
          <w:marLeft w:val="0"/>
          <w:marRight w:val="0"/>
          <w:marTop w:val="0"/>
          <w:marBottom w:val="0"/>
          <w:divBdr>
            <w:top w:val="none" w:sz="0" w:space="0" w:color="auto"/>
            <w:left w:val="none" w:sz="0" w:space="0" w:color="auto"/>
            <w:bottom w:val="none" w:sz="0" w:space="0" w:color="auto"/>
            <w:right w:val="none" w:sz="0" w:space="0" w:color="auto"/>
          </w:divBdr>
        </w:div>
        <w:div w:id="1736390431">
          <w:marLeft w:val="0"/>
          <w:marRight w:val="0"/>
          <w:marTop w:val="0"/>
          <w:marBottom w:val="0"/>
          <w:divBdr>
            <w:top w:val="none" w:sz="0" w:space="0" w:color="auto"/>
            <w:left w:val="none" w:sz="0" w:space="0" w:color="auto"/>
            <w:bottom w:val="none" w:sz="0" w:space="0" w:color="auto"/>
            <w:right w:val="none" w:sz="0" w:space="0" w:color="auto"/>
          </w:divBdr>
        </w:div>
        <w:div w:id="1244953657">
          <w:marLeft w:val="0"/>
          <w:marRight w:val="0"/>
          <w:marTop w:val="0"/>
          <w:marBottom w:val="0"/>
          <w:divBdr>
            <w:top w:val="none" w:sz="0" w:space="0" w:color="auto"/>
            <w:left w:val="none" w:sz="0" w:space="0" w:color="auto"/>
            <w:bottom w:val="none" w:sz="0" w:space="0" w:color="auto"/>
            <w:right w:val="none" w:sz="0" w:space="0" w:color="auto"/>
          </w:divBdr>
        </w:div>
        <w:div w:id="845438384">
          <w:marLeft w:val="0"/>
          <w:marRight w:val="0"/>
          <w:marTop w:val="0"/>
          <w:marBottom w:val="0"/>
          <w:divBdr>
            <w:top w:val="none" w:sz="0" w:space="0" w:color="auto"/>
            <w:left w:val="none" w:sz="0" w:space="0" w:color="auto"/>
            <w:bottom w:val="none" w:sz="0" w:space="0" w:color="auto"/>
            <w:right w:val="none" w:sz="0" w:space="0" w:color="auto"/>
          </w:divBdr>
        </w:div>
        <w:div w:id="1609240980">
          <w:marLeft w:val="0"/>
          <w:marRight w:val="0"/>
          <w:marTop w:val="0"/>
          <w:marBottom w:val="0"/>
          <w:divBdr>
            <w:top w:val="none" w:sz="0" w:space="0" w:color="auto"/>
            <w:left w:val="none" w:sz="0" w:space="0" w:color="auto"/>
            <w:bottom w:val="none" w:sz="0" w:space="0" w:color="auto"/>
            <w:right w:val="none" w:sz="0" w:space="0" w:color="auto"/>
          </w:divBdr>
        </w:div>
        <w:div w:id="1439177256">
          <w:marLeft w:val="0"/>
          <w:marRight w:val="0"/>
          <w:marTop w:val="0"/>
          <w:marBottom w:val="0"/>
          <w:divBdr>
            <w:top w:val="none" w:sz="0" w:space="0" w:color="auto"/>
            <w:left w:val="none" w:sz="0" w:space="0" w:color="auto"/>
            <w:bottom w:val="none" w:sz="0" w:space="0" w:color="auto"/>
            <w:right w:val="none" w:sz="0" w:space="0" w:color="auto"/>
          </w:divBdr>
        </w:div>
        <w:div w:id="2142645164">
          <w:marLeft w:val="0"/>
          <w:marRight w:val="0"/>
          <w:marTop w:val="0"/>
          <w:marBottom w:val="0"/>
          <w:divBdr>
            <w:top w:val="none" w:sz="0" w:space="0" w:color="auto"/>
            <w:left w:val="none" w:sz="0" w:space="0" w:color="auto"/>
            <w:bottom w:val="none" w:sz="0" w:space="0" w:color="auto"/>
            <w:right w:val="none" w:sz="0" w:space="0" w:color="auto"/>
          </w:divBdr>
        </w:div>
        <w:div w:id="2002157008">
          <w:marLeft w:val="0"/>
          <w:marRight w:val="0"/>
          <w:marTop w:val="0"/>
          <w:marBottom w:val="0"/>
          <w:divBdr>
            <w:top w:val="none" w:sz="0" w:space="0" w:color="auto"/>
            <w:left w:val="none" w:sz="0" w:space="0" w:color="auto"/>
            <w:bottom w:val="none" w:sz="0" w:space="0" w:color="auto"/>
            <w:right w:val="none" w:sz="0" w:space="0" w:color="auto"/>
          </w:divBdr>
        </w:div>
        <w:div w:id="1119954261">
          <w:marLeft w:val="0"/>
          <w:marRight w:val="0"/>
          <w:marTop w:val="0"/>
          <w:marBottom w:val="0"/>
          <w:divBdr>
            <w:top w:val="none" w:sz="0" w:space="0" w:color="auto"/>
            <w:left w:val="none" w:sz="0" w:space="0" w:color="auto"/>
            <w:bottom w:val="none" w:sz="0" w:space="0" w:color="auto"/>
            <w:right w:val="none" w:sz="0" w:space="0" w:color="auto"/>
          </w:divBdr>
        </w:div>
        <w:div w:id="971862715">
          <w:marLeft w:val="0"/>
          <w:marRight w:val="0"/>
          <w:marTop w:val="0"/>
          <w:marBottom w:val="0"/>
          <w:divBdr>
            <w:top w:val="none" w:sz="0" w:space="0" w:color="auto"/>
            <w:left w:val="none" w:sz="0" w:space="0" w:color="auto"/>
            <w:bottom w:val="none" w:sz="0" w:space="0" w:color="auto"/>
            <w:right w:val="none" w:sz="0" w:space="0" w:color="auto"/>
          </w:divBdr>
        </w:div>
        <w:div w:id="126357290">
          <w:marLeft w:val="0"/>
          <w:marRight w:val="0"/>
          <w:marTop w:val="0"/>
          <w:marBottom w:val="0"/>
          <w:divBdr>
            <w:top w:val="none" w:sz="0" w:space="0" w:color="auto"/>
            <w:left w:val="none" w:sz="0" w:space="0" w:color="auto"/>
            <w:bottom w:val="none" w:sz="0" w:space="0" w:color="auto"/>
            <w:right w:val="none" w:sz="0" w:space="0" w:color="auto"/>
          </w:divBdr>
        </w:div>
        <w:div w:id="1447430828">
          <w:marLeft w:val="0"/>
          <w:marRight w:val="0"/>
          <w:marTop w:val="0"/>
          <w:marBottom w:val="0"/>
          <w:divBdr>
            <w:top w:val="none" w:sz="0" w:space="0" w:color="auto"/>
            <w:left w:val="none" w:sz="0" w:space="0" w:color="auto"/>
            <w:bottom w:val="none" w:sz="0" w:space="0" w:color="auto"/>
            <w:right w:val="none" w:sz="0" w:space="0" w:color="auto"/>
          </w:divBdr>
        </w:div>
        <w:div w:id="51658528">
          <w:marLeft w:val="0"/>
          <w:marRight w:val="0"/>
          <w:marTop w:val="0"/>
          <w:marBottom w:val="0"/>
          <w:divBdr>
            <w:top w:val="none" w:sz="0" w:space="0" w:color="auto"/>
            <w:left w:val="none" w:sz="0" w:space="0" w:color="auto"/>
            <w:bottom w:val="none" w:sz="0" w:space="0" w:color="auto"/>
            <w:right w:val="none" w:sz="0" w:space="0" w:color="auto"/>
          </w:divBdr>
        </w:div>
        <w:div w:id="1434281223">
          <w:marLeft w:val="0"/>
          <w:marRight w:val="0"/>
          <w:marTop w:val="0"/>
          <w:marBottom w:val="0"/>
          <w:divBdr>
            <w:top w:val="none" w:sz="0" w:space="0" w:color="auto"/>
            <w:left w:val="none" w:sz="0" w:space="0" w:color="auto"/>
            <w:bottom w:val="none" w:sz="0" w:space="0" w:color="auto"/>
            <w:right w:val="none" w:sz="0" w:space="0" w:color="auto"/>
          </w:divBdr>
        </w:div>
        <w:div w:id="1723016949">
          <w:marLeft w:val="0"/>
          <w:marRight w:val="0"/>
          <w:marTop w:val="0"/>
          <w:marBottom w:val="0"/>
          <w:divBdr>
            <w:top w:val="none" w:sz="0" w:space="0" w:color="auto"/>
            <w:left w:val="none" w:sz="0" w:space="0" w:color="auto"/>
            <w:bottom w:val="none" w:sz="0" w:space="0" w:color="auto"/>
            <w:right w:val="none" w:sz="0" w:space="0" w:color="auto"/>
          </w:divBdr>
        </w:div>
        <w:div w:id="611518750">
          <w:marLeft w:val="0"/>
          <w:marRight w:val="0"/>
          <w:marTop w:val="0"/>
          <w:marBottom w:val="0"/>
          <w:divBdr>
            <w:top w:val="none" w:sz="0" w:space="0" w:color="auto"/>
            <w:left w:val="none" w:sz="0" w:space="0" w:color="auto"/>
            <w:bottom w:val="none" w:sz="0" w:space="0" w:color="auto"/>
            <w:right w:val="none" w:sz="0" w:space="0" w:color="auto"/>
          </w:divBdr>
        </w:div>
        <w:div w:id="1113787837">
          <w:marLeft w:val="0"/>
          <w:marRight w:val="0"/>
          <w:marTop w:val="0"/>
          <w:marBottom w:val="0"/>
          <w:divBdr>
            <w:top w:val="none" w:sz="0" w:space="0" w:color="auto"/>
            <w:left w:val="none" w:sz="0" w:space="0" w:color="auto"/>
            <w:bottom w:val="none" w:sz="0" w:space="0" w:color="auto"/>
            <w:right w:val="none" w:sz="0" w:space="0" w:color="auto"/>
          </w:divBdr>
        </w:div>
        <w:div w:id="667749034">
          <w:marLeft w:val="0"/>
          <w:marRight w:val="0"/>
          <w:marTop w:val="0"/>
          <w:marBottom w:val="0"/>
          <w:divBdr>
            <w:top w:val="none" w:sz="0" w:space="0" w:color="auto"/>
            <w:left w:val="none" w:sz="0" w:space="0" w:color="auto"/>
            <w:bottom w:val="none" w:sz="0" w:space="0" w:color="auto"/>
            <w:right w:val="none" w:sz="0" w:space="0" w:color="auto"/>
          </w:divBdr>
        </w:div>
        <w:div w:id="767652713">
          <w:marLeft w:val="0"/>
          <w:marRight w:val="0"/>
          <w:marTop w:val="0"/>
          <w:marBottom w:val="0"/>
          <w:divBdr>
            <w:top w:val="none" w:sz="0" w:space="0" w:color="auto"/>
            <w:left w:val="none" w:sz="0" w:space="0" w:color="auto"/>
            <w:bottom w:val="none" w:sz="0" w:space="0" w:color="auto"/>
            <w:right w:val="none" w:sz="0" w:space="0" w:color="auto"/>
          </w:divBdr>
        </w:div>
        <w:div w:id="895318656">
          <w:marLeft w:val="0"/>
          <w:marRight w:val="0"/>
          <w:marTop w:val="0"/>
          <w:marBottom w:val="0"/>
          <w:divBdr>
            <w:top w:val="none" w:sz="0" w:space="0" w:color="auto"/>
            <w:left w:val="none" w:sz="0" w:space="0" w:color="auto"/>
            <w:bottom w:val="none" w:sz="0" w:space="0" w:color="auto"/>
            <w:right w:val="none" w:sz="0" w:space="0" w:color="auto"/>
          </w:divBdr>
        </w:div>
        <w:div w:id="710300121">
          <w:marLeft w:val="0"/>
          <w:marRight w:val="0"/>
          <w:marTop w:val="0"/>
          <w:marBottom w:val="0"/>
          <w:divBdr>
            <w:top w:val="none" w:sz="0" w:space="0" w:color="auto"/>
            <w:left w:val="none" w:sz="0" w:space="0" w:color="auto"/>
            <w:bottom w:val="none" w:sz="0" w:space="0" w:color="auto"/>
            <w:right w:val="none" w:sz="0" w:space="0" w:color="auto"/>
          </w:divBdr>
        </w:div>
        <w:div w:id="91167448">
          <w:marLeft w:val="0"/>
          <w:marRight w:val="0"/>
          <w:marTop w:val="0"/>
          <w:marBottom w:val="0"/>
          <w:divBdr>
            <w:top w:val="none" w:sz="0" w:space="0" w:color="auto"/>
            <w:left w:val="none" w:sz="0" w:space="0" w:color="auto"/>
            <w:bottom w:val="none" w:sz="0" w:space="0" w:color="auto"/>
            <w:right w:val="none" w:sz="0" w:space="0" w:color="auto"/>
          </w:divBdr>
        </w:div>
        <w:div w:id="1900288770">
          <w:marLeft w:val="0"/>
          <w:marRight w:val="0"/>
          <w:marTop w:val="0"/>
          <w:marBottom w:val="0"/>
          <w:divBdr>
            <w:top w:val="none" w:sz="0" w:space="0" w:color="auto"/>
            <w:left w:val="none" w:sz="0" w:space="0" w:color="auto"/>
            <w:bottom w:val="none" w:sz="0" w:space="0" w:color="auto"/>
            <w:right w:val="none" w:sz="0" w:space="0" w:color="auto"/>
          </w:divBdr>
        </w:div>
        <w:div w:id="962662039">
          <w:marLeft w:val="0"/>
          <w:marRight w:val="0"/>
          <w:marTop w:val="0"/>
          <w:marBottom w:val="0"/>
          <w:divBdr>
            <w:top w:val="none" w:sz="0" w:space="0" w:color="auto"/>
            <w:left w:val="none" w:sz="0" w:space="0" w:color="auto"/>
            <w:bottom w:val="none" w:sz="0" w:space="0" w:color="auto"/>
            <w:right w:val="none" w:sz="0" w:space="0" w:color="auto"/>
          </w:divBdr>
        </w:div>
        <w:div w:id="1182285813">
          <w:marLeft w:val="0"/>
          <w:marRight w:val="0"/>
          <w:marTop w:val="0"/>
          <w:marBottom w:val="0"/>
          <w:divBdr>
            <w:top w:val="none" w:sz="0" w:space="0" w:color="auto"/>
            <w:left w:val="none" w:sz="0" w:space="0" w:color="auto"/>
            <w:bottom w:val="none" w:sz="0" w:space="0" w:color="auto"/>
            <w:right w:val="none" w:sz="0" w:space="0" w:color="auto"/>
          </w:divBdr>
        </w:div>
        <w:div w:id="1153059879">
          <w:marLeft w:val="0"/>
          <w:marRight w:val="0"/>
          <w:marTop w:val="0"/>
          <w:marBottom w:val="0"/>
          <w:divBdr>
            <w:top w:val="none" w:sz="0" w:space="0" w:color="auto"/>
            <w:left w:val="none" w:sz="0" w:space="0" w:color="auto"/>
            <w:bottom w:val="none" w:sz="0" w:space="0" w:color="auto"/>
            <w:right w:val="none" w:sz="0" w:space="0" w:color="auto"/>
          </w:divBdr>
        </w:div>
        <w:div w:id="313879890">
          <w:marLeft w:val="0"/>
          <w:marRight w:val="0"/>
          <w:marTop w:val="0"/>
          <w:marBottom w:val="0"/>
          <w:divBdr>
            <w:top w:val="none" w:sz="0" w:space="0" w:color="auto"/>
            <w:left w:val="none" w:sz="0" w:space="0" w:color="auto"/>
            <w:bottom w:val="none" w:sz="0" w:space="0" w:color="auto"/>
            <w:right w:val="none" w:sz="0" w:space="0" w:color="auto"/>
          </w:divBdr>
        </w:div>
        <w:div w:id="431121617">
          <w:marLeft w:val="0"/>
          <w:marRight w:val="0"/>
          <w:marTop w:val="0"/>
          <w:marBottom w:val="0"/>
          <w:divBdr>
            <w:top w:val="none" w:sz="0" w:space="0" w:color="auto"/>
            <w:left w:val="none" w:sz="0" w:space="0" w:color="auto"/>
            <w:bottom w:val="none" w:sz="0" w:space="0" w:color="auto"/>
            <w:right w:val="none" w:sz="0" w:space="0" w:color="auto"/>
          </w:divBdr>
        </w:div>
        <w:div w:id="1203400606">
          <w:marLeft w:val="0"/>
          <w:marRight w:val="0"/>
          <w:marTop w:val="0"/>
          <w:marBottom w:val="0"/>
          <w:divBdr>
            <w:top w:val="none" w:sz="0" w:space="0" w:color="auto"/>
            <w:left w:val="none" w:sz="0" w:space="0" w:color="auto"/>
            <w:bottom w:val="none" w:sz="0" w:space="0" w:color="auto"/>
            <w:right w:val="none" w:sz="0" w:space="0" w:color="auto"/>
          </w:divBdr>
        </w:div>
        <w:div w:id="671881828">
          <w:marLeft w:val="0"/>
          <w:marRight w:val="0"/>
          <w:marTop w:val="0"/>
          <w:marBottom w:val="0"/>
          <w:divBdr>
            <w:top w:val="none" w:sz="0" w:space="0" w:color="auto"/>
            <w:left w:val="none" w:sz="0" w:space="0" w:color="auto"/>
            <w:bottom w:val="none" w:sz="0" w:space="0" w:color="auto"/>
            <w:right w:val="none" w:sz="0" w:space="0" w:color="auto"/>
          </w:divBdr>
        </w:div>
        <w:div w:id="1802311167">
          <w:marLeft w:val="0"/>
          <w:marRight w:val="0"/>
          <w:marTop w:val="0"/>
          <w:marBottom w:val="0"/>
          <w:divBdr>
            <w:top w:val="none" w:sz="0" w:space="0" w:color="auto"/>
            <w:left w:val="none" w:sz="0" w:space="0" w:color="auto"/>
            <w:bottom w:val="none" w:sz="0" w:space="0" w:color="auto"/>
            <w:right w:val="none" w:sz="0" w:space="0" w:color="auto"/>
          </w:divBdr>
        </w:div>
        <w:div w:id="1927297317">
          <w:marLeft w:val="0"/>
          <w:marRight w:val="0"/>
          <w:marTop w:val="0"/>
          <w:marBottom w:val="0"/>
          <w:divBdr>
            <w:top w:val="none" w:sz="0" w:space="0" w:color="auto"/>
            <w:left w:val="none" w:sz="0" w:space="0" w:color="auto"/>
            <w:bottom w:val="none" w:sz="0" w:space="0" w:color="auto"/>
            <w:right w:val="none" w:sz="0" w:space="0" w:color="auto"/>
          </w:divBdr>
        </w:div>
        <w:div w:id="1183008965">
          <w:marLeft w:val="0"/>
          <w:marRight w:val="0"/>
          <w:marTop w:val="0"/>
          <w:marBottom w:val="0"/>
          <w:divBdr>
            <w:top w:val="none" w:sz="0" w:space="0" w:color="auto"/>
            <w:left w:val="none" w:sz="0" w:space="0" w:color="auto"/>
            <w:bottom w:val="none" w:sz="0" w:space="0" w:color="auto"/>
            <w:right w:val="none" w:sz="0" w:space="0" w:color="auto"/>
          </w:divBdr>
        </w:div>
        <w:div w:id="946817459">
          <w:marLeft w:val="0"/>
          <w:marRight w:val="0"/>
          <w:marTop w:val="0"/>
          <w:marBottom w:val="0"/>
          <w:divBdr>
            <w:top w:val="none" w:sz="0" w:space="0" w:color="auto"/>
            <w:left w:val="none" w:sz="0" w:space="0" w:color="auto"/>
            <w:bottom w:val="none" w:sz="0" w:space="0" w:color="auto"/>
            <w:right w:val="none" w:sz="0" w:space="0" w:color="auto"/>
          </w:divBdr>
        </w:div>
        <w:div w:id="1806659969">
          <w:marLeft w:val="0"/>
          <w:marRight w:val="0"/>
          <w:marTop w:val="0"/>
          <w:marBottom w:val="0"/>
          <w:divBdr>
            <w:top w:val="none" w:sz="0" w:space="0" w:color="auto"/>
            <w:left w:val="none" w:sz="0" w:space="0" w:color="auto"/>
            <w:bottom w:val="none" w:sz="0" w:space="0" w:color="auto"/>
            <w:right w:val="none" w:sz="0" w:space="0" w:color="auto"/>
          </w:divBdr>
        </w:div>
        <w:div w:id="358750106">
          <w:marLeft w:val="0"/>
          <w:marRight w:val="0"/>
          <w:marTop w:val="0"/>
          <w:marBottom w:val="0"/>
          <w:divBdr>
            <w:top w:val="none" w:sz="0" w:space="0" w:color="auto"/>
            <w:left w:val="none" w:sz="0" w:space="0" w:color="auto"/>
            <w:bottom w:val="none" w:sz="0" w:space="0" w:color="auto"/>
            <w:right w:val="none" w:sz="0" w:space="0" w:color="auto"/>
          </w:divBdr>
        </w:div>
        <w:div w:id="168452262">
          <w:marLeft w:val="0"/>
          <w:marRight w:val="0"/>
          <w:marTop w:val="0"/>
          <w:marBottom w:val="0"/>
          <w:divBdr>
            <w:top w:val="none" w:sz="0" w:space="0" w:color="auto"/>
            <w:left w:val="none" w:sz="0" w:space="0" w:color="auto"/>
            <w:bottom w:val="none" w:sz="0" w:space="0" w:color="auto"/>
            <w:right w:val="none" w:sz="0" w:space="0" w:color="auto"/>
          </w:divBdr>
        </w:div>
        <w:div w:id="1618757002">
          <w:marLeft w:val="0"/>
          <w:marRight w:val="0"/>
          <w:marTop w:val="0"/>
          <w:marBottom w:val="0"/>
          <w:divBdr>
            <w:top w:val="none" w:sz="0" w:space="0" w:color="auto"/>
            <w:left w:val="none" w:sz="0" w:space="0" w:color="auto"/>
            <w:bottom w:val="none" w:sz="0" w:space="0" w:color="auto"/>
            <w:right w:val="none" w:sz="0" w:space="0" w:color="auto"/>
          </w:divBdr>
        </w:div>
        <w:div w:id="1417483530">
          <w:marLeft w:val="0"/>
          <w:marRight w:val="0"/>
          <w:marTop w:val="0"/>
          <w:marBottom w:val="0"/>
          <w:divBdr>
            <w:top w:val="none" w:sz="0" w:space="0" w:color="auto"/>
            <w:left w:val="none" w:sz="0" w:space="0" w:color="auto"/>
            <w:bottom w:val="none" w:sz="0" w:space="0" w:color="auto"/>
            <w:right w:val="none" w:sz="0" w:space="0" w:color="auto"/>
          </w:divBdr>
        </w:div>
        <w:div w:id="1067921704">
          <w:marLeft w:val="0"/>
          <w:marRight w:val="0"/>
          <w:marTop w:val="0"/>
          <w:marBottom w:val="0"/>
          <w:divBdr>
            <w:top w:val="none" w:sz="0" w:space="0" w:color="auto"/>
            <w:left w:val="none" w:sz="0" w:space="0" w:color="auto"/>
            <w:bottom w:val="none" w:sz="0" w:space="0" w:color="auto"/>
            <w:right w:val="none" w:sz="0" w:space="0" w:color="auto"/>
          </w:divBdr>
        </w:div>
        <w:div w:id="1963805136">
          <w:marLeft w:val="0"/>
          <w:marRight w:val="0"/>
          <w:marTop w:val="0"/>
          <w:marBottom w:val="0"/>
          <w:divBdr>
            <w:top w:val="none" w:sz="0" w:space="0" w:color="auto"/>
            <w:left w:val="none" w:sz="0" w:space="0" w:color="auto"/>
            <w:bottom w:val="none" w:sz="0" w:space="0" w:color="auto"/>
            <w:right w:val="none" w:sz="0" w:space="0" w:color="auto"/>
          </w:divBdr>
        </w:div>
        <w:div w:id="1265307683">
          <w:marLeft w:val="0"/>
          <w:marRight w:val="0"/>
          <w:marTop w:val="0"/>
          <w:marBottom w:val="0"/>
          <w:divBdr>
            <w:top w:val="none" w:sz="0" w:space="0" w:color="auto"/>
            <w:left w:val="none" w:sz="0" w:space="0" w:color="auto"/>
            <w:bottom w:val="none" w:sz="0" w:space="0" w:color="auto"/>
            <w:right w:val="none" w:sz="0" w:space="0" w:color="auto"/>
          </w:divBdr>
        </w:div>
        <w:div w:id="461575320">
          <w:marLeft w:val="0"/>
          <w:marRight w:val="0"/>
          <w:marTop w:val="0"/>
          <w:marBottom w:val="0"/>
          <w:divBdr>
            <w:top w:val="none" w:sz="0" w:space="0" w:color="auto"/>
            <w:left w:val="none" w:sz="0" w:space="0" w:color="auto"/>
            <w:bottom w:val="none" w:sz="0" w:space="0" w:color="auto"/>
            <w:right w:val="none" w:sz="0" w:space="0" w:color="auto"/>
          </w:divBdr>
        </w:div>
        <w:div w:id="556402980">
          <w:marLeft w:val="0"/>
          <w:marRight w:val="0"/>
          <w:marTop w:val="0"/>
          <w:marBottom w:val="0"/>
          <w:divBdr>
            <w:top w:val="none" w:sz="0" w:space="0" w:color="auto"/>
            <w:left w:val="none" w:sz="0" w:space="0" w:color="auto"/>
            <w:bottom w:val="none" w:sz="0" w:space="0" w:color="auto"/>
            <w:right w:val="none" w:sz="0" w:space="0" w:color="auto"/>
          </w:divBdr>
        </w:div>
        <w:div w:id="1183323893">
          <w:marLeft w:val="0"/>
          <w:marRight w:val="0"/>
          <w:marTop w:val="0"/>
          <w:marBottom w:val="0"/>
          <w:divBdr>
            <w:top w:val="none" w:sz="0" w:space="0" w:color="auto"/>
            <w:left w:val="none" w:sz="0" w:space="0" w:color="auto"/>
            <w:bottom w:val="none" w:sz="0" w:space="0" w:color="auto"/>
            <w:right w:val="none" w:sz="0" w:space="0" w:color="auto"/>
          </w:divBdr>
        </w:div>
        <w:div w:id="1329208159">
          <w:marLeft w:val="0"/>
          <w:marRight w:val="0"/>
          <w:marTop w:val="0"/>
          <w:marBottom w:val="0"/>
          <w:divBdr>
            <w:top w:val="none" w:sz="0" w:space="0" w:color="auto"/>
            <w:left w:val="none" w:sz="0" w:space="0" w:color="auto"/>
            <w:bottom w:val="none" w:sz="0" w:space="0" w:color="auto"/>
            <w:right w:val="none" w:sz="0" w:space="0" w:color="auto"/>
          </w:divBdr>
        </w:div>
        <w:div w:id="648824312">
          <w:marLeft w:val="0"/>
          <w:marRight w:val="0"/>
          <w:marTop w:val="0"/>
          <w:marBottom w:val="0"/>
          <w:divBdr>
            <w:top w:val="none" w:sz="0" w:space="0" w:color="auto"/>
            <w:left w:val="none" w:sz="0" w:space="0" w:color="auto"/>
            <w:bottom w:val="none" w:sz="0" w:space="0" w:color="auto"/>
            <w:right w:val="none" w:sz="0" w:space="0" w:color="auto"/>
          </w:divBdr>
        </w:div>
        <w:div w:id="1300913750">
          <w:marLeft w:val="0"/>
          <w:marRight w:val="0"/>
          <w:marTop w:val="0"/>
          <w:marBottom w:val="0"/>
          <w:divBdr>
            <w:top w:val="none" w:sz="0" w:space="0" w:color="auto"/>
            <w:left w:val="none" w:sz="0" w:space="0" w:color="auto"/>
            <w:bottom w:val="none" w:sz="0" w:space="0" w:color="auto"/>
            <w:right w:val="none" w:sz="0" w:space="0" w:color="auto"/>
          </w:divBdr>
        </w:div>
        <w:div w:id="585722694">
          <w:marLeft w:val="0"/>
          <w:marRight w:val="0"/>
          <w:marTop w:val="0"/>
          <w:marBottom w:val="0"/>
          <w:divBdr>
            <w:top w:val="none" w:sz="0" w:space="0" w:color="auto"/>
            <w:left w:val="none" w:sz="0" w:space="0" w:color="auto"/>
            <w:bottom w:val="none" w:sz="0" w:space="0" w:color="auto"/>
            <w:right w:val="none" w:sz="0" w:space="0" w:color="auto"/>
          </w:divBdr>
        </w:div>
        <w:div w:id="2065174980">
          <w:marLeft w:val="0"/>
          <w:marRight w:val="0"/>
          <w:marTop w:val="0"/>
          <w:marBottom w:val="0"/>
          <w:divBdr>
            <w:top w:val="none" w:sz="0" w:space="0" w:color="auto"/>
            <w:left w:val="none" w:sz="0" w:space="0" w:color="auto"/>
            <w:bottom w:val="none" w:sz="0" w:space="0" w:color="auto"/>
            <w:right w:val="none" w:sz="0" w:space="0" w:color="auto"/>
          </w:divBdr>
        </w:div>
        <w:div w:id="467479515">
          <w:marLeft w:val="0"/>
          <w:marRight w:val="0"/>
          <w:marTop w:val="0"/>
          <w:marBottom w:val="0"/>
          <w:divBdr>
            <w:top w:val="none" w:sz="0" w:space="0" w:color="auto"/>
            <w:left w:val="none" w:sz="0" w:space="0" w:color="auto"/>
            <w:bottom w:val="none" w:sz="0" w:space="0" w:color="auto"/>
            <w:right w:val="none" w:sz="0" w:space="0" w:color="auto"/>
          </w:divBdr>
        </w:div>
        <w:div w:id="44918009">
          <w:marLeft w:val="0"/>
          <w:marRight w:val="0"/>
          <w:marTop w:val="0"/>
          <w:marBottom w:val="0"/>
          <w:divBdr>
            <w:top w:val="none" w:sz="0" w:space="0" w:color="auto"/>
            <w:left w:val="none" w:sz="0" w:space="0" w:color="auto"/>
            <w:bottom w:val="none" w:sz="0" w:space="0" w:color="auto"/>
            <w:right w:val="none" w:sz="0" w:space="0" w:color="auto"/>
          </w:divBdr>
        </w:div>
        <w:div w:id="992180137">
          <w:marLeft w:val="0"/>
          <w:marRight w:val="0"/>
          <w:marTop w:val="0"/>
          <w:marBottom w:val="0"/>
          <w:divBdr>
            <w:top w:val="none" w:sz="0" w:space="0" w:color="auto"/>
            <w:left w:val="none" w:sz="0" w:space="0" w:color="auto"/>
            <w:bottom w:val="none" w:sz="0" w:space="0" w:color="auto"/>
            <w:right w:val="none" w:sz="0" w:space="0" w:color="auto"/>
          </w:divBdr>
        </w:div>
        <w:div w:id="844367686">
          <w:marLeft w:val="0"/>
          <w:marRight w:val="0"/>
          <w:marTop w:val="0"/>
          <w:marBottom w:val="0"/>
          <w:divBdr>
            <w:top w:val="none" w:sz="0" w:space="0" w:color="auto"/>
            <w:left w:val="none" w:sz="0" w:space="0" w:color="auto"/>
            <w:bottom w:val="none" w:sz="0" w:space="0" w:color="auto"/>
            <w:right w:val="none" w:sz="0" w:space="0" w:color="auto"/>
          </w:divBdr>
        </w:div>
        <w:div w:id="504322859">
          <w:marLeft w:val="0"/>
          <w:marRight w:val="0"/>
          <w:marTop w:val="0"/>
          <w:marBottom w:val="0"/>
          <w:divBdr>
            <w:top w:val="none" w:sz="0" w:space="0" w:color="auto"/>
            <w:left w:val="none" w:sz="0" w:space="0" w:color="auto"/>
            <w:bottom w:val="none" w:sz="0" w:space="0" w:color="auto"/>
            <w:right w:val="none" w:sz="0" w:space="0" w:color="auto"/>
          </w:divBdr>
        </w:div>
        <w:div w:id="283774554">
          <w:marLeft w:val="0"/>
          <w:marRight w:val="0"/>
          <w:marTop w:val="0"/>
          <w:marBottom w:val="0"/>
          <w:divBdr>
            <w:top w:val="none" w:sz="0" w:space="0" w:color="auto"/>
            <w:left w:val="none" w:sz="0" w:space="0" w:color="auto"/>
            <w:bottom w:val="none" w:sz="0" w:space="0" w:color="auto"/>
            <w:right w:val="none" w:sz="0" w:space="0" w:color="auto"/>
          </w:divBdr>
        </w:div>
        <w:div w:id="481703215">
          <w:marLeft w:val="0"/>
          <w:marRight w:val="0"/>
          <w:marTop w:val="0"/>
          <w:marBottom w:val="0"/>
          <w:divBdr>
            <w:top w:val="none" w:sz="0" w:space="0" w:color="auto"/>
            <w:left w:val="none" w:sz="0" w:space="0" w:color="auto"/>
            <w:bottom w:val="none" w:sz="0" w:space="0" w:color="auto"/>
            <w:right w:val="none" w:sz="0" w:space="0" w:color="auto"/>
          </w:divBdr>
        </w:div>
      </w:divsChild>
    </w:div>
    <w:div w:id="1775126492">
      <w:bodyDiv w:val="1"/>
      <w:marLeft w:val="0"/>
      <w:marRight w:val="0"/>
      <w:marTop w:val="0"/>
      <w:marBottom w:val="0"/>
      <w:divBdr>
        <w:top w:val="none" w:sz="0" w:space="0" w:color="auto"/>
        <w:left w:val="none" w:sz="0" w:space="0" w:color="auto"/>
        <w:bottom w:val="none" w:sz="0" w:space="0" w:color="auto"/>
        <w:right w:val="none" w:sz="0" w:space="0" w:color="auto"/>
      </w:divBdr>
    </w:div>
    <w:div w:id="1795058918">
      <w:bodyDiv w:val="1"/>
      <w:marLeft w:val="0"/>
      <w:marRight w:val="0"/>
      <w:marTop w:val="0"/>
      <w:marBottom w:val="0"/>
      <w:divBdr>
        <w:top w:val="none" w:sz="0" w:space="0" w:color="auto"/>
        <w:left w:val="none" w:sz="0" w:space="0" w:color="auto"/>
        <w:bottom w:val="none" w:sz="0" w:space="0" w:color="auto"/>
        <w:right w:val="none" w:sz="0" w:space="0" w:color="auto"/>
      </w:divBdr>
    </w:div>
    <w:div w:id="1814712543">
      <w:bodyDiv w:val="1"/>
      <w:marLeft w:val="0"/>
      <w:marRight w:val="0"/>
      <w:marTop w:val="0"/>
      <w:marBottom w:val="0"/>
      <w:divBdr>
        <w:top w:val="none" w:sz="0" w:space="0" w:color="auto"/>
        <w:left w:val="none" w:sz="0" w:space="0" w:color="auto"/>
        <w:bottom w:val="none" w:sz="0" w:space="0" w:color="auto"/>
        <w:right w:val="none" w:sz="0" w:space="0" w:color="auto"/>
      </w:divBdr>
    </w:div>
    <w:div w:id="1826623312">
      <w:bodyDiv w:val="1"/>
      <w:marLeft w:val="0"/>
      <w:marRight w:val="0"/>
      <w:marTop w:val="0"/>
      <w:marBottom w:val="0"/>
      <w:divBdr>
        <w:top w:val="none" w:sz="0" w:space="0" w:color="auto"/>
        <w:left w:val="none" w:sz="0" w:space="0" w:color="auto"/>
        <w:bottom w:val="none" w:sz="0" w:space="0" w:color="auto"/>
        <w:right w:val="none" w:sz="0" w:space="0" w:color="auto"/>
      </w:divBdr>
    </w:div>
    <w:div w:id="1868132990">
      <w:bodyDiv w:val="1"/>
      <w:marLeft w:val="0"/>
      <w:marRight w:val="0"/>
      <w:marTop w:val="0"/>
      <w:marBottom w:val="0"/>
      <w:divBdr>
        <w:top w:val="none" w:sz="0" w:space="0" w:color="auto"/>
        <w:left w:val="none" w:sz="0" w:space="0" w:color="auto"/>
        <w:bottom w:val="none" w:sz="0" w:space="0" w:color="auto"/>
        <w:right w:val="none" w:sz="0" w:space="0" w:color="auto"/>
      </w:divBdr>
    </w:div>
    <w:div w:id="1870753903">
      <w:bodyDiv w:val="1"/>
      <w:marLeft w:val="0"/>
      <w:marRight w:val="0"/>
      <w:marTop w:val="0"/>
      <w:marBottom w:val="0"/>
      <w:divBdr>
        <w:top w:val="none" w:sz="0" w:space="0" w:color="auto"/>
        <w:left w:val="none" w:sz="0" w:space="0" w:color="auto"/>
        <w:bottom w:val="none" w:sz="0" w:space="0" w:color="auto"/>
        <w:right w:val="none" w:sz="0" w:space="0" w:color="auto"/>
      </w:divBdr>
    </w:div>
    <w:div w:id="1898280813">
      <w:bodyDiv w:val="1"/>
      <w:marLeft w:val="0"/>
      <w:marRight w:val="0"/>
      <w:marTop w:val="0"/>
      <w:marBottom w:val="0"/>
      <w:divBdr>
        <w:top w:val="none" w:sz="0" w:space="0" w:color="auto"/>
        <w:left w:val="none" w:sz="0" w:space="0" w:color="auto"/>
        <w:bottom w:val="none" w:sz="0" w:space="0" w:color="auto"/>
        <w:right w:val="none" w:sz="0" w:space="0" w:color="auto"/>
      </w:divBdr>
      <w:divsChild>
        <w:div w:id="1012143114">
          <w:marLeft w:val="0"/>
          <w:marRight w:val="0"/>
          <w:marTop w:val="0"/>
          <w:marBottom w:val="0"/>
          <w:divBdr>
            <w:top w:val="none" w:sz="0" w:space="0" w:color="auto"/>
            <w:left w:val="none" w:sz="0" w:space="0" w:color="auto"/>
            <w:bottom w:val="none" w:sz="0" w:space="0" w:color="auto"/>
            <w:right w:val="none" w:sz="0" w:space="0" w:color="auto"/>
          </w:divBdr>
        </w:div>
        <w:div w:id="1066227796">
          <w:marLeft w:val="0"/>
          <w:marRight w:val="0"/>
          <w:marTop w:val="0"/>
          <w:marBottom w:val="0"/>
          <w:divBdr>
            <w:top w:val="none" w:sz="0" w:space="0" w:color="auto"/>
            <w:left w:val="none" w:sz="0" w:space="0" w:color="auto"/>
            <w:bottom w:val="none" w:sz="0" w:space="0" w:color="auto"/>
            <w:right w:val="none" w:sz="0" w:space="0" w:color="auto"/>
          </w:divBdr>
        </w:div>
        <w:div w:id="1005323646">
          <w:marLeft w:val="0"/>
          <w:marRight w:val="0"/>
          <w:marTop w:val="0"/>
          <w:marBottom w:val="0"/>
          <w:divBdr>
            <w:top w:val="none" w:sz="0" w:space="0" w:color="auto"/>
            <w:left w:val="none" w:sz="0" w:space="0" w:color="auto"/>
            <w:bottom w:val="none" w:sz="0" w:space="0" w:color="auto"/>
            <w:right w:val="none" w:sz="0" w:space="0" w:color="auto"/>
          </w:divBdr>
        </w:div>
        <w:div w:id="1192574807">
          <w:marLeft w:val="0"/>
          <w:marRight w:val="0"/>
          <w:marTop w:val="0"/>
          <w:marBottom w:val="0"/>
          <w:divBdr>
            <w:top w:val="none" w:sz="0" w:space="0" w:color="auto"/>
            <w:left w:val="none" w:sz="0" w:space="0" w:color="auto"/>
            <w:bottom w:val="none" w:sz="0" w:space="0" w:color="auto"/>
            <w:right w:val="none" w:sz="0" w:space="0" w:color="auto"/>
          </w:divBdr>
        </w:div>
        <w:div w:id="197011166">
          <w:marLeft w:val="0"/>
          <w:marRight w:val="0"/>
          <w:marTop w:val="0"/>
          <w:marBottom w:val="0"/>
          <w:divBdr>
            <w:top w:val="none" w:sz="0" w:space="0" w:color="auto"/>
            <w:left w:val="none" w:sz="0" w:space="0" w:color="auto"/>
            <w:bottom w:val="none" w:sz="0" w:space="0" w:color="auto"/>
            <w:right w:val="none" w:sz="0" w:space="0" w:color="auto"/>
          </w:divBdr>
        </w:div>
        <w:div w:id="658114274">
          <w:marLeft w:val="0"/>
          <w:marRight w:val="0"/>
          <w:marTop w:val="0"/>
          <w:marBottom w:val="0"/>
          <w:divBdr>
            <w:top w:val="none" w:sz="0" w:space="0" w:color="auto"/>
            <w:left w:val="none" w:sz="0" w:space="0" w:color="auto"/>
            <w:bottom w:val="none" w:sz="0" w:space="0" w:color="auto"/>
            <w:right w:val="none" w:sz="0" w:space="0" w:color="auto"/>
          </w:divBdr>
        </w:div>
        <w:div w:id="95714437">
          <w:marLeft w:val="0"/>
          <w:marRight w:val="0"/>
          <w:marTop w:val="0"/>
          <w:marBottom w:val="0"/>
          <w:divBdr>
            <w:top w:val="none" w:sz="0" w:space="0" w:color="auto"/>
            <w:left w:val="none" w:sz="0" w:space="0" w:color="auto"/>
            <w:bottom w:val="none" w:sz="0" w:space="0" w:color="auto"/>
            <w:right w:val="none" w:sz="0" w:space="0" w:color="auto"/>
          </w:divBdr>
        </w:div>
        <w:div w:id="533808770">
          <w:marLeft w:val="0"/>
          <w:marRight w:val="0"/>
          <w:marTop w:val="0"/>
          <w:marBottom w:val="0"/>
          <w:divBdr>
            <w:top w:val="none" w:sz="0" w:space="0" w:color="auto"/>
            <w:left w:val="none" w:sz="0" w:space="0" w:color="auto"/>
            <w:bottom w:val="none" w:sz="0" w:space="0" w:color="auto"/>
            <w:right w:val="none" w:sz="0" w:space="0" w:color="auto"/>
          </w:divBdr>
        </w:div>
        <w:div w:id="272520097">
          <w:marLeft w:val="0"/>
          <w:marRight w:val="0"/>
          <w:marTop w:val="0"/>
          <w:marBottom w:val="0"/>
          <w:divBdr>
            <w:top w:val="none" w:sz="0" w:space="0" w:color="auto"/>
            <w:left w:val="none" w:sz="0" w:space="0" w:color="auto"/>
            <w:bottom w:val="none" w:sz="0" w:space="0" w:color="auto"/>
            <w:right w:val="none" w:sz="0" w:space="0" w:color="auto"/>
          </w:divBdr>
        </w:div>
        <w:div w:id="1918318751">
          <w:marLeft w:val="0"/>
          <w:marRight w:val="0"/>
          <w:marTop w:val="0"/>
          <w:marBottom w:val="0"/>
          <w:divBdr>
            <w:top w:val="none" w:sz="0" w:space="0" w:color="auto"/>
            <w:left w:val="none" w:sz="0" w:space="0" w:color="auto"/>
            <w:bottom w:val="none" w:sz="0" w:space="0" w:color="auto"/>
            <w:right w:val="none" w:sz="0" w:space="0" w:color="auto"/>
          </w:divBdr>
        </w:div>
        <w:div w:id="994181580">
          <w:marLeft w:val="0"/>
          <w:marRight w:val="0"/>
          <w:marTop w:val="0"/>
          <w:marBottom w:val="0"/>
          <w:divBdr>
            <w:top w:val="none" w:sz="0" w:space="0" w:color="auto"/>
            <w:left w:val="none" w:sz="0" w:space="0" w:color="auto"/>
            <w:bottom w:val="none" w:sz="0" w:space="0" w:color="auto"/>
            <w:right w:val="none" w:sz="0" w:space="0" w:color="auto"/>
          </w:divBdr>
        </w:div>
        <w:div w:id="1975284799">
          <w:marLeft w:val="0"/>
          <w:marRight w:val="0"/>
          <w:marTop w:val="0"/>
          <w:marBottom w:val="0"/>
          <w:divBdr>
            <w:top w:val="none" w:sz="0" w:space="0" w:color="auto"/>
            <w:left w:val="none" w:sz="0" w:space="0" w:color="auto"/>
            <w:bottom w:val="none" w:sz="0" w:space="0" w:color="auto"/>
            <w:right w:val="none" w:sz="0" w:space="0" w:color="auto"/>
          </w:divBdr>
        </w:div>
        <w:div w:id="1362394363">
          <w:marLeft w:val="0"/>
          <w:marRight w:val="0"/>
          <w:marTop w:val="0"/>
          <w:marBottom w:val="0"/>
          <w:divBdr>
            <w:top w:val="none" w:sz="0" w:space="0" w:color="auto"/>
            <w:left w:val="none" w:sz="0" w:space="0" w:color="auto"/>
            <w:bottom w:val="none" w:sz="0" w:space="0" w:color="auto"/>
            <w:right w:val="none" w:sz="0" w:space="0" w:color="auto"/>
          </w:divBdr>
        </w:div>
        <w:div w:id="1399329302">
          <w:marLeft w:val="0"/>
          <w:marRight w:val="0"/>
          <w:marTop w:val="0"/>
          <w:marBottom w:val="0"/>
          <w:divBdr>
            <w:top w:val="none" w:sz="0" w:space="0" w:color="auto"/>
            <w:left w:val="none" w:sz="0" w:space="0" w:color="auto"/>
            <w:bottom w:val="none" w:sz="0" w:space="0" w:color="auto"/>
            <w:right w:val="none" w:sz="0" w:space="0" w:color="auto"/>
          </w:divBdr>
        </w:div>
        <w:div w:id="1639872691">
          <w:marLeft w:val="0"/>
          <w:marRight w:val="0"/>
          <w:marTop w:val="0"/>
          <w:marBottom w:val="0"/>
          <w:divBdr>
            <w:top w:val="none" w:sz="0" w:space="0" w:color="auto"/>
            <w:left w:val="none" w:sz="0" w:space="0" w:color="auto"/>
            <w:bottom w:val="none" w:sz="0" w:space="0" w:color="auto"/>
            <w:right w:val="none" w:sz="0" w:space="0" w:color="auto"/>
          </w:divBdr>
        </w:div>
        <w:div w:id="538712850">
          <w:marLeft w:val="0"/>
          <w:marRight w:val="0"/>
          <w:marTop w:val="0"/>
          <w:marBottom w:val="0"/>
          <w:divBdr>
            <w:top w:val="none" w:sz="0" w:space="0" w:color="auto"/>
            <w:left w:val="none" w:sz="0" w:space="0" w:color="auto"/>
            <w:bottom w:val="none" w:sz="0" w:space="0" w:color="auto"/>
            <w:right w:val="none" w:sz="0" w:space="0" w:color="auto"/>
          </w:divBdr>
        </w:div>
        <w:div w:id="88624976">
          <w:marLeft w:val="0"/>
          <w:marRight w:val="0"/>
          <w:marTop w:val="0"/>
          <w:marBottom w:val="0"/>
          <w:divBdr>
            <w:top w:val="none" w:sz="0" w:space="0" w:color="auto"/>
            <w:left w:val="none" w:sz="0" w:space="0" w:color="auto"/>
            <w:bottom w:val="none" w:sz="0" w:space="0" w:color="auto"/>
            <w:right w:val="none" w:sz="0" w:space="0" w:color="auto"/>
          </w:divBdr>
        </w:div>
        <w:div w:id="1338923557">
          <w:marLeft w:val="0"/>
          <w:marRight w:val="0"/>
          <w:marTop w:val="0"/>
          <w:marBottom w:val="0"/>
          <w:divBdr>
            <w:top w:val="none" w:sz="0" w:space="0" w:color="auto"/>
            <w:left w:val="none" w:sz="0" w:space="0" w:color="auto"/>
            <w:bottom w:val="none" w:sz="0" w:space="0" w:color="auto"/>
            <w:right w:val="none" w:sz="0" w:space="0" w:color="auto"/>
          </w:divBdr>
        </w:div>
        <w:div w:id="1504710740">
          <w:marLeft w:val="0"/>
          <w:marRight w:val="0"/>
          <w:marTop w:val="0"/>
          <w:marBottom w:val="0"/>
          <w:divBdr>
            <w:top w:val="none" w:sz="0" w:space="0" w:color="auto"/>
            <w:left w:val="none" w:sz="0" w:space="0" w:color="auto"/>
            <w:bottom w:val="none" w:sz="0" w:space="0" w:color="auto"/>
            <w:right w:val="none" w:sz="0" w:space="0" w:color="auto"/>
          </w:divBdr>
        </w:div>
        <w:div w:id="1973290035">
          <w:marLeft w:val="0"/>
          <w:marRight w:val="0"/>
          <w:marTop w:val="0"/>
          <w:marBottom w:val="0"/>
          <w:divBdr>
            <w:top w:val="none" w:sz="0" w:space="0" w:color="auto"/>
            <w:left w:val="none" w:sz="0" w:space="0" w:color="auto"/>
            <w:bottom w:val="none" w:sz="0" w:space="0" w:color="auto"/>
            <w:right w:val="none" w:sz="0" w:space="0" w:color="auto"/>
          </w:divBdr>
        </w:div>
        <w:div w:id="649292541">
          <w:marLeft w:val="0"/>
          <w:marRight w:val="0"/>
          <w:marTop w:val="0"/>
          <w:marBottom w:val="0"/>
          <w:divBdr>
            <w:top w:val="none" w:sz="0" w:space="0" w:color="auto"/>
            <w:left w:val="none" w:sz="0" w:space="0" w:color="auto"/>
            <w:bottom w:val="none" w:sz="0" w:space="0" w:color="auto"/>
            <w:right w:val="none" w:sz="0" w:space="0" w:color="auto"/>
          </w:divBdr>
        </w:div>
        <w:div w:id="508570754">
          <w:marLeft w:val="0"/>
          <w:marRight w:val="0"/>
          <w:marTop w:val="0"/>
          <w:marBottom w:val="0"/>
          <w:divBdr>
            <w:top w:val="none" w:sz="0" w:space="0" w:color="auto"/>
            <w:left w:val="none" w:sz="0" w:space="0" w:color="auto"/>
            <w:bottom w:val="none" w:sz="0" w:space="0" w:color="auto"/>
            <w:right w:val="none" w:sz="0" w:space="0" w:color="auto"/>
          </w:divBdr>
        </w:div>
        <w:div w:id="162428729">
          <w:marLeft w:val="0"/>
          <w:marRight w:val="0"/>
          <w:marTop w:val="0"/>
          <w:marBottom w:val="0"/>
          <w:divBdr>
            <w:top w:val="none" w:sz="0" w:space="0" w:color="auto"/>
            <w:left w:val="none" w:sz="0" w:space="0" w:color="auto"/>
            <w:bottom w:val="none" w:sz="0" w:space="0" w:color="auto"/>
            <w:right w:val="none" w:sz="0" w:space="0" w:color="auto"/>
          </w:divBdr>
        </w:div>
        <w:div w:id="2090037182">
          <w:marLeft w:val="0"/>
          <w:marRight w:val="0"/>
          <w:marTop w:val="0"/>
          <w:marBottom w:val="0"/>
          <w:divBdr>
            <w:top w:val="none" w:sz="0" w:space="0" w:color="auto"/>
            <w:left w:val="none" w:sz="0" w:space="0" w:color="auto"/>
            <w:bottom w:val="none" w:sz="0" w:space="0" w:color="auto"/>
            <w:right w:val="none" w:sz="0" w:space="0" w:color="auto"/>
          </w:divBdr>
        </w:div>
        <w:div w:id="1721784030">
          <w:marLeft w:val="0"/>
          <w:marRight w:val="0"/>
          <w:marTop w:val="0"/>
          <w:marBottom w:val="0"/>
          <w:divBdr>
            <w:top w:val="none" w:sz="0" w:space="0" w:color="auto"/>
            <w:left w:val="none" w:sz="0" w:space="0" w:color="auto"/>
            <w:bottom w:val="none" w:sz="0" w:space="0" w:color="auto"/>
            <w:right w:val="none" w:sz="0" w:space="0" w:color="auto"/>
          </w:divBdr>
        </w:div>
        <w:div w:id="676467890">
          <w:marLeft w:val="0"/>
          <w:marRight w:val="0"/>
          <w:marTop w:val="0"/>
          <w:marBottom w:val="0"/>
          <w:divBdr>
            <w:top w:val="none" w:sz="0" w:space="0" w:color="auto"/>
            <w:left w:val="none" w:sz="0" w:space="0" w:color="auto"/>
            <w:bottom w:val="none" w:sz="0" w:space="0" w:color="auto"/>
            <w:right w:val="none" w:sz="0" w:space="0" w:color="auto"/>
          </w:divBdr>
        </w:div>
        <w:div w:id="1998721837">
          <w:marLeft w:val="0"/>
          <w:marRight w:val="0"/>
          <w:marTop w:val="0"/>
          <w:marBottom w:val="0"/>
          <w:divBdr>
            <w:top w:val="none" w:sz="0" w:space="0" w:color="auto"/>
            <w:left w:val="none" w:sz="0" w:space="0" w:color="auto"/>
            <w:bottom w:val="none" w:sz="0" w:space="0" w:color="auto"/>
            <w:right w:val="none" w:sz="0" w:space="0" w:color="auto"/>
          </w:divBdr>
        </w:div>
        <w:div w:id="824711077">
          <w:marLeft w:val="0"/>
          <w:marRight w:val="0"/>
          <w:marTop w:val="0"/>
          <w:marBottom w:val="0"/>
          <w:divBdr>
            <w:top w:val="none" w:sz="0" w:space="0" w:color="auto"/>
            <w:left w:val="none" w:sz="0" w:space="0" w:color="auto"/>
            <w:bottom w:val="none" w:sz="0" w:space="0" w:color="auto"/>
            <w:right w:val="none" w:sz="0" w:space="0" w:color="auto"/>
          </w:divBdr>
        </w:div>
        <w:div w:id="315576963">
          <w:marLeft w:val="0"/>
          <w:marRight w:val="0"/>
          <w:marTop w:val="0"/>
          <w:marBottom w:val="0"/>
          <w:divBdr>
            <w:top w:val="none" w:sz="0" w:space="0" w:color="auto"/>
            <w:left w:val="none" w:sz="0" w:space="0" w:color="auto"/>
            <w:bottom w:val="none" w:sz="0" w:space="0" w:color="auto"/>
            <w:right w:val="none" w:sz="0" w:space="0" w:color="auto"/>
          </w:divBdr>
        </w:div>
        <w:div w:id="409037298">
          <w:marLeft w:val="0"/>
          <w:marRight w:val="0"/>
          <w:marTop w:val="0"/>
          <w:marBottom w:val="0"/>
          <w:divBdr>
            <w:top w:val="none" w:sz="0" w:space="0" w:color="auto"/>
            <w:left w:val="none" w:sz="0" w:space="0" w:color="auto"/>
            <w:bottom w:val="none" w:sz="0" w:space="0" w:color="auto"/>
            <w:right w:val="none" w:sz="0" w:space="0" w:color="auto"/>
          </w:divBdr>
        </w:div>
        <w:div w:id="551574052">
          <w:marLeft w:val="0"/>
          <w:marRight w:val="0"/>
          <w:marTop w:val="0"/>
          <w:marBottom w:val="0"/>
          <w:divBdr>
            <w:top w:val="none" w:sz="0" w:space="0" w:color="auto"/>
            <w:left w:val="none" w:sz="0" w:space="0" w:color="auto"/>
            <w:bottom w:val="none" w:sz="0" w:space="0" w:color="auto"/>
            <w:right w:val="none" w:sz="0" w:space="0" w:color="auto"/>
          </w:divBdr>
        </w:div>
        <w:div w:id="940381643">
          <w:marLeft w:val="0"/>
          <w:marRight w:val="0"/>
          <w:marTop w:val="0"/>
          <w:marBottom w:val="0"/>
          <w:divBdr>
            <w:top w:val="none" w:sz="0" w:space="0" w:color="auto"/>
            <w:left w:val="none" w:sz="0" w:space="0" w:color="auto"/>
            <w:bottom w:val="none" w:sz="0" w:space="0" w:color="auto"/>
            <w:right w:val="none" w:sz="0" w:space="0" w:color="auto"/>
          </w:divBdr>
        </w:div>
        <w:div w:id="566961231">
          <w:marLeft w:val="0"/>
          <w:marRight w:val="0"/>
          <w:marTop w:val="0"/>
          <w:marBottom w:val="0"/>
          <w:divBdr>
            <w:top w:val="none" w:sz="0" w:space="0" w:color="auto"/>
            <w:left w:val="none" w:sz="0" w:space="0" w:color="auto"/>
            <w:bottom w:val="none" w:sz="0" w:space="0" w:color="auto"/>
            <w:right w:val="none" w:sz="0" w:space="0" w:color="auto"/>
          </w:divBdr>
        </w:div>
        <w:div w:id="2086150629">
          <w:marLeft w:val="0"/>
          <w:marRight w:val="0"/>
          <w:marTop w:val="0"/>
          <w:marBottom w:val="0"/>
          <w:divBdr>
            <w:top w:val="none" w:sz="0" w:space="0" w:color="auto"/>
            <w:left w:val="none" w:sz="0" w:space="0" w:color="auto"/>
            <w:bottom w:val="none" w:sz="0" w:space="0" w:color="auto"/>
            <w:right w:val="none" w:sz="0" w:space="0" w:color="auto"/>
          </w:divBdr>
        </w:div>
        <w:div w:id="1727602284">
          <w:marLeft w:val="0"/>
          <w:marRight w:val="0"/>
          <w:marTop w:val="0"/>
          <w:marBottom w:val="0"/>
          <w:divBdr>
            <w:top w:val="none" w:sz="0" w:space="0" w:color="auto"/>
            <w:left w:val="none" w:sz="0" w:space="0" w:color="auto"/>
            <w:bottom w:val="none" w:sz="0" w:space="0" w:color="auto"/>
            <w:right w:val="none" w:sz="0" w:space="0" w:color="auto"/>
          </w:divBdr>
        </w:div>
        <w:div w:id="652609315">
          <w:marLeft w:val="0"/>
          <w:marRight w:val="0"/>
          <w:marTop w:val="0"/>
          <w:marBottom w:val="0"/>
          <w:divBdr>
            <w:top w:val="none" w:sz="0" w:space="0" w:color="auto"/>
            <w:left w:val="none" w:sz="0" w:space="0" w:color="auto"/>
            <w:bottom w:val="none" w:sz="0" w:space="0" w:color="auto"/>
            <w:right w:val="none" w:sz="0" w:space="0" w:color="auto"/>
          </w:divBdr>
        </w:div>
        <w:div w:id="1173183629">
          <w:marLeft w:val="0"/>
          <w:marRight w:val="0"/>
          <w:marTop w:val="0"/>
          <w:marBottom w:val="0"/>
          <w:divBdr>
            <w:top w:val="none" w:sz="0" w:space="0" w:color="auto"/>
            <w:left w:val="none" w:sz="0" w:space="0" w:color="auto"/>
            <w:bottom w:val="none" w:sz="0" w:space="0" w:color="auto"/>
            <w:right w:val="none" w:sz="0" w:space="0" w:color="auto"/>
          </w:divBdr>
        </w:div>
        <w:div w:id="577980485">
          <w:marLeft w:val="0"/>
          <w:marRight w:val="0"/>
          <w:marTop w:val="0"/>
          <w:marBottom w:val="0"/>
          <w:divBdr>
            <w:top w:val="none" w:sz="0" w:space="0" w:color="auto"/>
            <w:left w:val="none" w:sz="0" w:space="0" w:color="auto"/>
            <w:bottom w:val="none" w:sz="0" w:space="0" w:color="auto"/>
            <w:right w:val="none" w:sz="0" w:space="0" w:color="auto"/>
          </w:divBdr>
        </w:div>
        <w:div w:id="610161104">
          <w:marLeft w:val="0"/>
          <w:marRight w:val="0"/>
          <w:marTop w:val="0"/>
          <w:marBottom w:val="0"/>
          <w:divBdr>
            <w:top w:val="none" w:sz="0" w:space="0" w:color="auto"/>
            <w:left w:val="none" w:sz="0" w:space="0" w:color="auto"/>
            <w:bottom w:val="none" w:sz="0" w:space="0" w:color="auto"/>
            <w:right w:val="none" w:sz="0" w:space="0" w:color="auto"/>
          </w:divBdr>
        </w:div>
        <w:div w:id="887570704">
          <w:marLeft w:val="0"/>
          <w:marRight w:val="0"/>
          <w:marTop w:val="0"/>
          <w:marBottom w:val="0"/>
          <w:divBdr>
            <w:top w:val="none" w:sz="0" w:space="0" w:color="auto"/>
            <w:left w:val="none" w:sz="0" w:space="0" w:color="auto"/>
            <w:bottom w:val="none" w:sz="0" w:space="0" w:color="auto"/>
            <w:right w:val="none" w:sz="0" w:space="0" w:color="auto"/>
          </w:divBdr>
        </w:div>
        <w:div w:id="604308120">
          <w:marLeft w:val="0"/>
          <w:marRight w:val="0"/>
          <w:marTop w:val="0"/>
          <w:marBottom w:val="0"/>
          <w:divBdr>
            <w:top w:val="none" w:sz="0" w:space="0" w:color="auto"/>
            <w:left w:val="none" w:sz="0" w:space="0" w:color="auto"/>
            <w:bottom w:val="none" w:sz="0" w:space="0" w:color="auto"/>
            <w:right w:val="none" w:sz="0" w:space="0" w:color="auto"/>
          </w:divBdr>
        </w:div>
        <w:div w:id="2014718165">
          <w:marLeft w:val="0"/>
          <w:marRight w:val="0"/>
          <w:marTop w:val="0"/>
          <w:marBottom w:val="0"/>
          <w:divBdr>
            <w:top w:val="none" w:sz="0" w:space="0" w:color="auto"/>
            <w:left w:val="none" w:sz="0" w:space="0" w:color="auto"/>
            <w:bottom w:val="none" w:sz="0" w:space="0" w:color="auto"/>
            <w:right w:val="none" w:sz="0" w:space="0" w:color="auto"/>
          </w:divBdr>
        </w:div>
        <w:div w:id="163201828">
          <w:marLeft w:val="0"/>
          <w:marRight w:val="0"/>
          <w:marTop w:val="0"/>
          <w:marBottom w:val="0"/>
          <w:divBdr>
            <w:top w:val="none" w:sz="0" w:space="0" w:color="auto"/>
            <w:left w:val="none" w:sz="0" w:space="0" w:color="auto"/>
            <w:bottom w:val="none" w:sz="0" w:space="0" w:color="auto"/>
            <w:right w:val="none" w:sz="0" w:space="0" w:color="auto"/>
          </w:divBdr>
        </w:div>
        <w:div w:id="1495728824">
          <w:marLeft w:val="0"/>
          <w:marRight w:val="0"/>
          <w:marTop w:val="0"/>
          <w:marBottom w:val="0"/>
          <w:divBdr>
            <w:top w:val="none" w:sz="0" w:space="0" w:color="auto"/>
            <w:left w:val="none" w:sz="0" w:space="0" w:color="auto"/>
            <w:bottom w:val="none" w:sz="0" w:space="0" w:color="auto"/>
            <w:right w:val="none" w:sz="0" w:space="0" w:color="auto"/>
          </w:divBdr>
        </w:div>
        <w:div w:id="1205874174">
          <w:marLeft w:val="0"/>
          <w:marRight w:val="0"/>
          <w:marTop w:val="0"/>
          <w:marBottom w:val="0"/>
          <w:divBdr>
            <w:top w:val="none" w:sz="0" w:space="0" w:color="auto"/>
            <w:left w:val="none" w:sz="0" w:space="0" w:color="auto"/>
            <w:bottom w:val="none" w:sz="0" w:space="0" w:color="auto"/>
            <w:right w:val="none" w:sz="0" w:space="0" w:color="auto"/>
          </w:divBdr>
        </w:div>
        <w:div w:id="163593965">
          <w:marLeft w:val="0"/>
          <w:marRight w:val="0"/>
          <w:marTop w:val="0"/>
          <w:marBottom w:val="0"/>
          <w:divBdr>
            <w:top w:val="none" w:sz="0" w:space="0" w:color="auto"/>
            <w:left w:val="none" w:sz="0" w:space="0" w:color="auto"/>
            <w:bottom w:val="none" w:sz="0" w:space="0" w:color="auto"/>
            <w:right w:val="none" w:sz="0" w:space="0" w:color="auto"/>
          </w:divBdr>
        </w:div>
        <w:div w:id="912812802">
          <w:marLeft w:val="0"/>
          <w:marRight w:val="0"/>
          <w:marTop w:val="0"/>
          <w:marBottom w:val="0"/>
          <w:divBdr>
            <w:top w:val="none" w:sz="0" w:space="0" w:color="auto"/>
            <w:left w:val="none" w:sz="0" w:space="0" w:color="auto"/>
            <w:bottom w:val="none" w:sz="0" w:space="0" w:color="auto"/>
            <w:right w:val="none" w:sz="0" w:space="0" w:color="auto"/>
          </w:divBdr>
        </w:div>
        <w:div w:id="1202133885">
          <w:marLeft w:val="0"/>
          <w:marRight w:val="0"/>
          <w:marTop w:val="0"/>
          <w:marBottom w:val="0"/>
          <w:divBdr>
            <w:top w:val="none" w:sz="0" w:space="0" w:color="auto"/>
            <w:left w:val="none" w:sz="0" w:space="0" w:color="auto"/>
            <w:bottom w:val="none" w:sz="0" w:space="0" w:color="auto"/>
            <w:right w:val="none" w:sz="0" w:space="0" w:color="auto"/>
          </w:divBdr>
        </w:div>
        <w:div w:id="474491761">
          <w:marLeft w:val="0"/>
          <w:marRight w:val="0"/>
          <w:marTop w:val="0"/>
          <w:marBottom w:val="0"/>
          <w:divBdr>
            <w:top w:val="none" w:sz="0" w:space="0" w:color="auto"/>
            <w:left w:val="none" w:sz="0" w:space="0" w:color="auto"/>
            <w:bottom w:val="none" w:sz="0" w:space="0" w:color="auto"/>
            <w:right w:val="none" w:sz="0" w:space="0" w:color="auto"/>
          </w:divBdr>
        </w:div>
        <w:div w:id="783816382">
          <w:marLeft w:val="0"/>
          <w:marRight w:val="0"/>
          <w:marTop w:val="0"/>
          <w:marBottom w:val="0"/>
          <w:divBdr>
            <w:top w:val="none" w:sz="0" w:space="0" w:color="auto"/>
            <w:left w:val="none" w:sz="0" w:space="0" w:color="auto"/>
            <w:bottom w:val="none" w:sz="0" w:space="0" w:color="auto"/>
            <w:right w:val="none" w:sz="0" w:space="0" w:color="auto"/>
          </w:divBdr>
        </w:div>
        <w:div w:id="122384244">
          <w:marLeft w:val="0"/>
          <w:marRight w:val="0"/>
          <w:marTop w:val="0"/>
          <w:marBottom w:val="0"/>
          <w:divBdr>
            <w:top w:val="none" w:sz="0" w:space="0" w:color="auto"/>
            <w:left w:val="none" w:sz="0" w:space="0" w:color="auto"/>
            <w:bottom w:val="none" w:sz="0" w:space="0" w:color="auto"/>
            <w:right w:val="none" w:sz="0" w:space="0" w:color="auto"/>
          </w:divBdr>
        </w:div>
        <w:div w:id="1305500008">
          <w:marLeft w:val="0"/>
          <w:marRight w:val="0"/>
          <w:marTop w:val="0"/>
          <w:marBottom w:val="0"/>
          <w:divBdr>
            <w:top w:val="none" w:sz="0" w:space="0" w:color="auto"/>
            <w:left w:val="none" w:sz="0" w:space="0" w:color="auto"/>
            <w:bottom w:val="none" w:sz="0" w:space="0" w:color="auto"/>
            <w:right w:val="none" w:sz="0" w:space="0" w:color="auto"/>
          </w:divBdr>
        </w:div>
        <w:div w:id="392898596">
          <w:marLeft w:val="0"/>
          <w:marRight w:val="0"/>
          <w:marTop w:val="0"/>
          <w:marBottom w:val="0"/>
          <w:divBdr>
            <w:top w:val="none" w:sz="0" w:space="0" w:color="auto"/>
            <w:left w:val="none" w:sz="0" w:space="0" w:color="auto"/>
            <w:bottom w:val="none" w:sz="0" w:space="0" w:color="auto"/>
            <w:right w:val="none" w:sz="0" w:space="0" w:color="auto"/>
          </w:divBdr>
        </w:div>
        <w:div w:id="105780701">
          <w:marLeft w:val="0"/>
          <w:marRight w:val="0"/>
          <w:marTop w:val="0"/>
          <w:marBottom w:val="0"/>
          <w:divBdr>
            <w:top w:val="none" w:sz="0" w:space="0" w:color="auto"/>
            <w:left w:val="none" w:sz="0" w:space="0" w:color="auto"/>
            <w:bottom w:val="none" w:sz="0" w:space="0" w:color="auto"/>
            <w:right w:val="none" w:sz="0" w:space="0" w:color="auto"/>
          </w:divBdr>
        </w:div>
        <w:div w:id="1352414155">
          <w:marLeft w:val="0"/>
          <w:marRight w:val="0"/>
          <w:marTop w:val="0"/>
          <w:marBottom w:val="0"/>
          <w:divBdr>
            <w:top w:val="none" w:sz="0" w:space="0" w:color="auto"/>
            <w:left w:val="none" w:sz="0" w:space="0" w:color="auto"/>
            <w:bottom w:val="none" w:sz="0" w:space="0" w:color="auto"/>
            <w:right w:val="none" w:sz="0" w:space="0" w:color="auto"/>
          </w:divBdr>
        </w:div>
        <w:div w:id="14886545">
          <w:marLeft w:val="0"/>
          <w:marRight w:val="0"/>
          <w:marTop w:val="0"/>
          <w:marBottom w:val="0"/>
          <w:divBdr>
            <w:top w:val="none" w:sz="0" w:space="0" w:color="auto"/>
            <w:left w:val="none" w:sz="0" w:space="0" w:color="auto"/>
            <w:bottom w:val="none" w:sz="0" w:space="0" w:color="auto"/>
            <w:right w:val="none" w:sz="0" w:space="0" w:color="auto"/>
          </w:divBdr>
        </w:div>
        <w:div w:id="332419178">
          <w:marLeft w:val="0"/>
          <w:marRight w:val="0"/>
          <w:marTop w:val="0"/>
          <w:marBottom w:val="0"/>
          <w:divBdr>
            <w:top w:val="none" w:sz="0" w:space="0" w:color="auto"/>
            <w:left w:val="none" w:sz="0" w:space="0" w:color="auto"/>
            <w:bottom w:val="none" w:sz="0" w:space="0" w:color="auto"/>
            <w:right w:val="none" w:sz="0" w:space="0" w:color="auto"/>
          </w:divBdr>
        </w:div>
        <w:div w:id="499008906">
          <w:marLeft w:val="0"/>
          <w:marRight w:val="0"/>
          <w:marTop w:val="0"/>
          <w:marBottom w:val="0"/>
          <w:divBdr>
            <w:top w:val="none" w:sz="0" w:space="0" w:color="auto"/>
            <w:left w:val="none" w:sz="0" w:space="0" w:color="auto"/>
            <w:bottom w:val="none" w:sz="0" w:space="0" w:color="auto"/>
            <w:right w:val="none" w:sz="0" w:space="0" w:color="auto"/>
          </w:divBdr>
        </w:div>
        <w:div w:id="1790391801">
          <w:marLeft w:val="0"/>
          <w:marRight w:val="0"/>
          <w:marTop w:val="0"/>
          <w:marBottom w:val="0"/>
          <w:divBdr>
            <w:top w:val="none" w:sz="0" w:space="0" w:color="auto"/>
            <w:left w:val="none" w:sz="0" w:space="0" w:color="auto"/>
            <w:bottom w:val="none" w:sz="0" w:space="0" w:color="auto"/>
            <w:right w:val="none" w:sz="0" w:space="0" w:color="auto"/>
          </w:divBdr>
        </w:div>
        <w:div w:id="876165478">
          <w:marLeft w:val="0"/>
          <w:marRight w:val="0"/>
          <w:marTop w:val="0"/>
          <w:marBottom w:val="0"/>
          <w:divBdr>
            <w:top w:val="none" w:sz="0" w:space="0" w:color="auto"/>
            <w:left w:val="none" w:sz="0" w:space="0" w:color="auto"/>
            <w:bottom w:val="none" w:sz="0" w:space="0" w:color="auto"/>
            <w:right w:val="none" w:sz="0" w:space="0" w:color="auto"/>
          </w:divBdr>
        </w:div>
        <w:div w:id="664866960">
          <w:marLeft w:val="0"/>
          <w:marRight w:val="0"/>
          <w:marTop w:val="0"/>
          <w:marBottom w:val="0"/>
          <w:divBdr>
            <w:top w:val="none" w:sz="0" w:space="0" w:color="auto"/>
            <w:left w:val="none" w:sz="0" w:space="0" w:color="auto"/>
            <w:bottom w:val="none" w:sz="0" w:space="0" w:color="auto"/>
            <w:right w:val="none" w:sz="0" w:space="0" w:color="auto"/>
          </w:divBdr>
        </w:div>
        <w:div w:id="2118480584">
          <w:marLeft w:val="0"/>
          <w:marRight w:val="0"/>
          <w:marTop w:val="0"/>
          <w:marBottom w:val="0"/>
          <w:divBdr>
            <w:top w:val="none" w:sz="0" w:space="0" w:color="auto"/>
            <w:left w:val="none" w:sz="0" w:space="0" w:color="auto"/>
            <w:bottom w:val="none" w:sz="0" w:space="0" w:color="auto"/>
            <w:right w:val="none" w:sz="0" w:space="0" w:color="auto"/>
          </w:divBdr>
        </w:div>
        <w:div w:id="284699921">
          <w:marLeft w:val="0"/>
          <w:marRight w:val="0"/>
          <w:marTop w:val="0"/>
          <w:marBottom w:val="0"/>
          <w:divBdr>
            <w:top w:val="none" w:sz="0" w:space="0" w:color="auto"/>
            <w:left w:val="none" w:sz="0" w:space="0" w:color="auto"/>
            <w:bottom w:val="none" w:sz="0" w:space="0" w:color="auto"/>
            <w:right w:val="none" w:sz="0" w:space="0" w:color="auto"/>
          </w:divBdr>
        </w:div>
        <w:div w:id="1928540444">
          <w:marLeft w:val="0"/>
          <w:marRight w:val="0"/>
          <w:marTop w:val="0"/>
          <w:marBottom w:val="0"/>
          <w:divBdr>
            <w:top w:val="none" w:sz="0" w:space="0" w:color="auto"/>
            <w:left w:val="none" w:sz="0" w:space="0" w:color="auto"/>
            <w:bottom w:val="none" w:sz="0" w:space="0" w:color="auto"/>
            <w:right w:val="none" w:sz="0" w:space="0" w:color="auto"/>
          </w:divBdr>
        </w:div>
        <w:div w:id="77286457">
          <w:marLeft w:val="0"/>
          <w:marRight w:val="0"/>
          <w:marTop w:val="0"/>
          <w:marBottom w:val="0"/>
          <w:divBdr>
            <w:top w:val="none" w:sz="0" w:space="0" w:color="auto"/>
            <w:left w:val="none" w:sz="0" w:space="0" w:color="auto"/>
            <w:bottom w:val="none" w:sz="0" w:space="0" w:color="auto"/>
            <w:right w:val="none" w:sz="0" w:space="0" w:color="auto"/>
          </w:divBdr>
        </w:div>
        <w:div w:id="1033771151">
          <w:marLeft w:val="0"/>
          <w:marRight w:val="0"/>
          <w:marTop w:val="0"/>
          <w:marBottom w:val="0"/>
          <w:divBdr>
            <w:top w:val="none" w:sz="0" w:space="0" w:color="auto"/>
            <w:left w:val="none" w:sz="0" w:space="0" w:color="auto"/>
            <w:bottom w:val="none" w:sz="0" w:space="0" w:color="auto"/>
            <w:right w:val="none" w:sz="0" w:space="0" w:color="auto"/>
          </w:divBdr>
        </w:div>
        <w:div w:id="1031496181">
          <w:marLeft w:val="0"/>
          <w:marRight w:val="0"/>
          <w:marTop w:val="0"/>
          <w:marBottom w:val="0"/>
          <w:divBdr>
            <w:top w:val="none" w:sz="0" w:space="0" w:color="auto"/>
            <w:left w:val="none" w:sz="0" w:space="0" w:color="auto"/>
            <w:bottom w:val="none" w:sz="0" w:space="0" w:color="auto"/>
            <w:right w:val="none" w:sz="0" w:space="0" w:color="auto"/>
          </w:divBdr>
        </w:div>
        <w:div w:id="162547350">
          <w:marLeft w:val="0"/>
          <w:marRight w:val="0"/>
          <w:marTop w:val="0"/>
          <w:marBottom w:val="0"/>
          <w:divBdr>
            <w:top w:val="none" w:sz="0" w:space="0" w:color="auto"/>
            <w:left w:val="none" w:sz="0" w:space="0" w:color="auto"/>
            <w:bottom w:val="none" w:sz="0" w:space="0" w:color="auto"/>
            <w:right w:val="none" w:sz="0" w:space="0" w:color="auto"/>
          </w:divBdr>
        </w:div>
        <w:div w:id="2099787054">
          <w:marLeft w:val="0"/>
          <w:marRight w:val="0"/>
          <w:marTop w:val="0"/>
          <w:marBottom w:val="0"/>
          <w:divBdr>
            <w:top w:val="none" w:sz="0" w:space="0" w:color="auto"/>
            <w:left w:val="none" w:sz="0" w:space="0" w:color="auto"/>
            <w:bottom w:val="none" w:sz="0" w:space="0" w:color="auto"/>
            <w:right w:val="none" w:sz="0" w:space="0" w:color="auto"/>
          </w:divBdr>
        </w:div>
        <w:div w:id="1143619926">
          <w:marLeft w:val="0"/>
          <w:marRight w:val="0"/>
          <w:marTop w:val="0"/>
          <w:marBottom w:val="0"/>
          <w:divBdr>
            <w:top w:val="none" w:sz="0" w:space="0" w:color="auto"/>
            <w:left w:val="none" w:sz="0" w:space="0" w:color="auto"/>
            <w:bottom w:val="none" w:sz="0" w:space="0" w:color="auto"/>
            <w:right w:val="none" w:sz="0" w:space="0" w:color="auto"/>
          </w:divBdr>
        </w:div>
        <w:div w:id="467624010">
          <w:marLeft w:val="0"/>
          <w:marRight w:val="0"/>
          <w:marTop w:val="0"/>
          <w:marBottom w:val="0"/>
          <w:divBdr>
            <w:top w:val="none" w:sz="0" w:space="0" w:color="auto"/>
            <w:left w:val="none" w:sz="0" w:space="0" w:color="auto"/>
            <w:bottom w:val="none" w:sz="0" w:space="0" w:color="auto"/>
            <w:right w:val="none" w:sz="0" w:space="0" w:color="auto"/>
          </w:divBdr>
        </w:div>
        <w:div w:id="243295387">
          <w:marLeft w:val="0"/>
          <w:marRight w:val="0"/>
          <w:marTop w:val="0"/>
          <w:marBottom w:val="0"/>
          <w:divBdr>
            <w:top w:val="none" w:sz="0" w:space="0" w:color="auto"/>
            <w:left w:val="none" w:sz="0" w:space="0" w:color="auto"/>
            <w:bottom w:val="none" w:sz="0" w:space="0" w:color="auto"/>
            <w:right w:val="none" w:sz="0" w:space="0" w:color="auto"/>
          </w:divBdr>
        </w:div>
        <w:div w:id="1038356605">
          <w:marLeft w:val="0"/>
          <w:marRight w:val="0"/>
          <w:marTop w:val="0"/>
          <w:marBottom w:val="0"/>
          <w:divBdr>
            <w:top w:val="none" w:sz="0" w:space="0" w:color="auto"/>
            <w:left w:val="none" w:sz="0" w:space="0" w:color="auto"/>
            <w:bottom w:val="none" w:sz="0" w:space="0" w:color="auto"/>
            <w:right w:val="none" w:sz="0" w:space="0" w:color="auto"/>
          </w:divBdr>
        </w:div>
        <w:div w:id="657728453">
          <w:marLeft w:val="0"/>
          <w:marRight w:val="0"/>
          <w:marTop w:val="0"/>
          <w:marBottom w:val="0"/>
          <w:divBdr>
            <w:top w:val="none" w:sz="0" w:space="0" w:color="auto"/>
            <w:left w:val="none" w:sz="0" w:space="0" w:color="auto"/>
            <w:bottom w:val="none" w:sz="0" w:space="0" w:color="auto"/>
            <w:right w:val="none" w:sz="0" w:space="0" w:color="auto"/>
          </w:divBdr>
        </w:div>
        <w:div w:id="1036656779">
          <w:marLeft w:val="0"/>
          <w:marRight w:val="0"/>
          <w:marTop w:val="0"/>
          <w:marBottom w:val="0"/>
          <w:divBdr>
            <w:top w:val="none" w:sz="0" w:space="0" w:color="auto"/>
            <w:left w:val="none" w:sz="0" w:space="0" w:color="auto"/>
            <w:bottom w:val="none" w:sz="0" w:space="0" w:color="auto"/>
            <w:right w:val="none" w:sz="0" w:space="0" w:color="auto"/>
          </w:divBdr>
        </w:div>
        <w:div w:id="327901904">
          <w:marLeft w:val="0"/>
          <w:marRight w:val="0"/>
          <w:marTop w:val="0"/>
          <w:marBottom w:val="0"/>
          <w:divBdr>
            <w:top w:val="none" w:sz="0" w:space="0" w:color="auto"/>
            <w:left w:val="none" w:sz="0" w:space="0" w:color="auto"/>
            <w:bottom w:val="none" w:sz="0" w:space="0" w:color="auto"/>
            <w:right w:val="none" w:sz="0" w:space="0" w:color="auto"/>
          </w:divBdr>
        </w:div>
        <w:div w:id="1857571176">
          <w:marLeft w:val="0"/>
          <w:marRight w:val="0"/>
          <w:marTop w:val="0"/>
          <w:marBottom w:val="0"/>
          <w:divBdr>
            <w:top w:val="none" w:sz="0" w:space="0" w:color="auto"/>
            <w:left w:val="none" w:sz="0" w:space="0" w:color="auto"/>
            <w:bottom w:val="none" w:sz="0" w:space="0" w:color="auto"/>
            <w:right w:val="none" w:sz="0" w:space="0" w:color="auto"/>
          </w:divBdr>
        </w:div>
        <w:div w:id="971403448">
          <w:marLeft w:val="0"/>
          <w:marRight w:val="0"/>
          <w:marTop w:val="0"/>
          <w:marBottom w:val="0"/>
          <w:divBdr>
            <w:top w:val="none" w:sz="0" w:space="0" w:color="auto"/>
            <w:left w:val="none" w:sz="0" w:space="0" w:color="auto"/>
            <w:bottom w:val="none" w:sz="0" w:space="0" w:color="auto"/>
            <w:right w:val="none" w:sz="0" w:space="0" w:color="auto"/>
          </w:divBdr>
        </w:div>
      </w:divsChild>
    </w:div>
    <w:div w:id="1914583035">
      <w:bodyDiv w:val="1"/>
      <w:marLeft w:val="0"/>
      <w:marRight w:val="0"/>
      <w:marTop w:val="0"/>
      <w:marBottom w:val="0"/>
      <w:divBdr>
        <w:top w:val="none" w:sz="0" w:space="0" w:color="auto"/>
        <w:left w:val="none" w:sz="0" w:space="0" w:color="auto"/>
        <w:bottom w:val="none" w:sz="0" w:space="0" w:color="auto"/>
        <w:right w:val="none" w:sz="0" w:space="0" w:color="auto"/>
      </w:divBdr>
    </w:div>
    <w:div w:id="1921937447">
      <w:bodyDiv w:val="1"/>
      <w:marLeft w:val="0"/>
      <w:marRight w:val="0"/>
      <w:marTop w:val="0"/>
      <w:marBottom w:val="0"/>
      <w:divBdr>
        <w:top w:val="none" w:sz="0" w:space="0" w:color="auto"/>
        <w:left w:val="none" w:sz="0" w:space="0" w:color="auto"/>
        <w:bottom w:val="none" w:sz="0" w:space="0" w:color="auto"/>
        <w:right w:val="none" w:sz="0" w:space="0" w:color="auto"/>
      </w:divBdr>
    </w:div>
    <w:div w:id="1928225474">
      <w:bodyDiv w:val="1"/>
      <w:marLeft w:val="0"/>
      <w:marRight w:val="0"/>
      <w:marTop w:val="0"/>
      <w:marBottom w:val="0"/>
      <w:divBdr>
        <w:top w:val="none" w:sz="0" w:space="0" w:color="auto"/>
        <w:left w:val="none" w:sz="0" w:space="0" w:color="auto"/>
        <w:bottom w:val="none" w:sz="0" w:space="0" w:color="auto"/>
        <w:right w:val="none" w:sz="0" w:space="0" w:color="auto"/>
      </w:divBdr>
    </w:div>
    <w:div w:id="1948074065">
      <w:bodyDiv w:val="1"/>
      <w:marLeft w:val="0"/>
      <w:marRight w:val="0"/>
      <w:marTop w:val="0"/>
      <w:marBottom w:val="0"/>
      <w:divBdr>
        <w:top w:val="none" w:sz="0" w:space="0" w:color="auto"/>
        <w:left w:val="none" w:sz="0" w:space="0" w:color="auto"/>
        <w:bottom w:val="none" w:sz="0" w:space="0" w:color="auto"/>
        <w:right w:val="none" w:sz="0" w:space="0" w:color="auto"/>
      </w:divBdr>
    </w:div>
    <w:div w:id="1962807881">
      <w:bodyDiv w:val="1"/>
      <w:marLeft w:val="0"/>
      <w:marRight w:val="0"/>
      <w:marTop w:val="0"/>
      <w:marBottom w:val="0"/>
      <w:divBdr>
        <w:top w:val="none" w:sz="0" w:space="0" w:color="auto"/>
        <w:left w:val="none" w:sz="0" w:space="0" w:color="auto"/>
        <w:bottom w:val="none" w:sz="0" w:space="0" w:color="auto"/>
        <w:right w:val="none" w:sz="0" w:space="0" w:color="auto"/>
      </w:divBdr>
      <w:divsChild>
        <w:div w:id="1758674465">
          <w:marLeft w:val="0"/>
          <w:marRight w:val="0"/>
          <w:marTop w:val="0"/>
          <w:marBottom w:val="0"/>
          <w:divBdr>
            <w:top w:val="none" w:sz="0" w:space="0" w:color="auto"/>
            <w:left w:val="none" w:sz="0" w:space="0" w:color="auto"/>
            <w:bottom w:val="none" w:sz="0" w:space="0" w:color="auto"/>
            <w:right w:val="none" w:sz="0" w:space="0" w:color="auto"/>
          </w:divBdr>
        </w:div>
        <w:div w:id="382485501">
          <w:marLeft w:val="0"/>
          <w:marRight w:val="0"/>
          <w:marTop w:val="0"/>
          <w:marBottom w:val="0"/>
          <w:divBdr>
            <w:top w:val="none" w:sz="0" w:space="0" w:color="auto"/>
            <w:left w:val="none" w:sz="0" w:space="0" w:color="auto"/>
            <w:bottom w:val="none" w:sz="0" w:space="0" w:color="auto"/>
            <w:right w:val="none" w:sz="0" w:space="0" w:color="auto"/>
          </w:divBdr>
        </w:div>
        <w:div w:id="1438789319">
          <w:marLeft w:val="0"/>
          <w:marRight w:val="0"/>
          <w:marTop w:val="0"/>
          <w:marBottom w:val="0"/>
          <w:divBdr>
            <w:top w:val="none" w:sz="0" w:space="0" w:color="auto"/>
            <w:left w:val="none" w:sz="0" w:space="0" w:color="auto"/>
            <w:bottom w:val="none" w:sz="0" w:space="0" w:color="auto"/>
            <w:right w:val="none" w:sz="0" w:space="0" w:color="auto"/>
          </w:divBdr>
        </w:div>
        <w:div w:id="298536713">
          <w:marLeft w:val="0"/>
          <w:marRight w:val="0"/>
          <w:marTop w:val="0"/>
          <w:marBottom w:val="0"/>
          <w:divBdr>
            <w:top w:val="none" w:sz="0" w:space="0" w:color="auto"/>
            <w:left w:val="none" w:sz="0" w:space="0" w:color="auto"/>
            <w:bottom w:val="none" w:sz="0" w:space="0" w:color="auto"/>
            <w:right w:val="none" w:sz="0" w:space="0" w:color="auto"/>
          </w:divBdr>
        </w:div>
        <w:div w:id="1003512746">
          <w:marLeft w:val="0"/>
          <w:marRight w:val="0"/>
          <w:marTop w:val="0"/>
          <w:marBottom w:val="0"/>
          <w:divBdr>
            <w:top w:val="none" w:sz="0" w:space="0" w:color="auto"/>
            <w:left w:val="none" w:sz="0" w:space="0" w:color="auto"/>
            <w:bottom w:val="none" w:sz="0" w:space="0" w:color="auto"/>
            <w:right w:val="none" w:sz="0" w:space="0" w:color="auto"/>
          </w:divBdr>
        </w:div>
        <w:div w:id="178545925">
          <w:marLeft w:val="0"/>
          <w:marRight w:val="0"/>
          <w:marTop w:val="0"/>
          <w:marBottom w:val="0"/>
          <w:divBdr>
            <w:top w:val="none" w:sz="0" w:space="0" w:color="auto"/>
            <w:left w:val="none" w:sz="0" w:space="0" w:color="auto"/>
            <w:bottom w:val="none" w:sz="0" w:space="0" w:color="auto"/>
            <w:right w:val="none" w:sz="0" w:space="0" w:color="auto"/>
          </w:divBdr>
        </w:div>
        <w:div w:id="532496381">
          <w:marLeft w:val="0"/>
          <w:marRight w:val="0"/>
          <w:marTop w:val="0"/>
          <w:marBottom w:val="0"/>
          <w:divBdr>
            <w:top w:val="none" w:sz="0" w:space="0" w:color="auto"/>
            <w:left w:val="none" w:sz="0" w:space="0" w:color="auto"/>
            <w:bottom w:val="none" w:sz="0" w:space="0" w:color="auto"/>
            <w:right w:val="none" w:sz="0" w:space="0" w:color="auto"/>
          </w:divBdr>
        </w:div>
        <w:div w:id="1929003974">
          <w:marLeft w:val="0"/>
          <w:marRight w:val="0"/>
          <w:marTop w:val="0"/>
          <w:marBottom w:val="0"/>
          <w:divBdr>
            <w:top w:val="none" w:sz="0" w:space="0" w:color="auto"/>
            <w:left w:val="none" w:sz="0" w:space="0" w:color="auto"/>
            <w:bottom w:val="none" w:sz="0" w:space="0" w:color="auto"/>
            <w:right w:val="none" w:sz="0" w:space="0" w:color="auto"/>
          </w:divBdr>
        </w:div>
        <w:div w:id="709645643">
          <w:marLeft w:val="0"/>
          <w:marRight w:val="0"/>
          <w:marTop w:val="0"/>
          <w:marBottom w:val="0"/>
          <w:divBdr>
            <w:top w:val="none" w:sz="0" w:space="0" w:color="auto"/>
            <w:left w:val="none" w:sz="0" w:space="0" w:color="auto"/>
            <w:bottom w:val="none" w:sz="0" w:space="0" w:color="auto"/>
            <w:right w:val="none" w:sz="0" w:space="0" w:color="auto"/>
          </w:divBdr>
        </w:div>
        <w:div w:id="1361054624">
          <w:marLeft w:val="0"/>
          <w:marRight w:val="0"/>
          <w:marTop w:val="0"/>
          <w:marBottom w:val="0"/>
          <w:divBdr>
            <w:top w:val="none" w:sz="0" w:space="0" w:color="auto"/>
            <w:left w:val="none" w:sz="0" w:space="0" w:color="auto"/>
            <w:bottom w:val="none" w:sz="0" w:space="0" w:color="auto"/>
            <w:right w:val="none" w:sz="0" w:space="0" w:color="auto"/>
          </w:divBdr>
        </w:div>
        <w:div w:id="2018850136">
          <w:marLeft w:val="0"/>
          <w:marRight w:val="0"/>
          <w:marTop w:val="0"/>
          <w:marBottom w:val="0"/>
          <w:divBdr>
            <w:top w:val="none" w:sz="0" w:space="0" w:color="auto"/>
            <w:left w:val="none" w:sz="0" w:space="0" w:color="auto"/>
            <w:bottom w:val="none" w:sz="0" w:space="0" w:color="auto"/>
            <w:right w:val="none" w:sz="0" w:space="0" w:color="auto"/>
          </w:divBdr>
        </w:div>
        <w:div w:id="127289074">
          <w:marLeft w:val="0"/>
          <w:marRight w:val="0"/>
          <w:marTop w:val="0"/>
          <w:marBottom w:val="0"/>
          <w:divBdr>
            <w:top w:val="none" w:sz="0" w:space="0" w:color="auto"/>
            <w:left w:val="none" w:sz="0" w:space="0" w:color="auto"/>
            <w:bottom w:val="none" w:sz="0" w:space="0" w:color="auto"/>
            <w:right w:val="none" w:sz="0" w:space="0" w:color="auto"/>
          </w:divBdr>
        </w:div>
        <w:div w:id="1220287529">
          <w:marLeft w:val="0"/>
          <w:marRight w:val="0"/>
          <w:marTop w:val="0"/>
          <w:marBottom w:val="0"/>
          <w:divBdr>
            <w:top w:val="none" w:sz="0" w:space="0" w:color="auto"/>
            <w:left w:val="none" w:sz="0" w:space="0" w:color="auto"/>
            <w:bottom w:val="none" w:sz="0" w:space="0" w:color="auto"/>
            <w:right w:val="none" w:sz="0" w:space="0" w:color="auto"/>
          </w:divBdr>
        </w:div>
        <w:div w:id="1553345082">
          <w:marLeft w:val="0"/>
          <w:marRight w:val="0"/>
          <w:marTop w:val="0"/>
          <w:marBottom w:val="0"/>
          <w:divBdr>
            <w:top w:val="none" w:sz="0" w:space="0" w:color="auto"/>
            <w:left w:val="none" w:sz="0" w:space="0" w:color="auto"/>
            <w:bottom w:val="none" w:sz="0" w:space="0" w:color="auto"/>
            <w:right w:val="none" w:sz="0" w:space="0" w:color="auto"/>
          </w:divBdr>
        </w:div>
        <w:div w:id="170028886">
          <w:marLeft w:val="0"/>
          <w:marRight w:val="0"/>
          <w:marTop w:val="0"/>
          <w:marBottom w:val="0"/>
          <w:divBdr>
            <w:top w:val="none" w:sz="0" w:space="0" w:color="auto"/>
            <w:left w:val="none" w:sz="0" w:space="0" w:color="auto"/>
            <w:bottom w:val="none" w:sz="0" w:space="0" w:color="auto"/>
            <w:right w:val="none" w:sz="0" w:space="0" w:color="auto"/>
          </w:divBdr>
        </w:div>
        <w:div w:id="1323503840">
          <w:marLeft w:val="0"/>
          <w:marRight w:val="0"/>
          <w:marTop w:val="0"/>
          <w:marBottom w:val="0"/>
          <w:divBdr>
            <w:top w:val="none" w:sz="0" w:space="0" w:color="auto"/>
            <w:left w:val="none" w:sz="0" w:space="0" w:color="auto"/>
            <w:bottom w:val="none" w:sz="0" w:space="0" w:color="auto"/>
            <w:right w:val="none" w:sz="0" w:space="0" w:color="auto"/>
          </w:divBdr>
        </w:div>
        <w:div w:id="1827084552">
          <w:marLeft w:val="0"/>
          <w:marRight w:val="0"/>
          <w:marTop w:val="0"/>
          <w:marBottom w:val="0"/>
          <w:divBdr>
            <w:top w:val="none" w:sz="0" w:space="0" w:color="auto"/>
            <w:left w:val="none" w:sz="0" w:space="0" w:color="auto"/>
            <w:bottom w:val="none" w:sz="0" w:space="0" w:color="auto"/>
            <w:right w:val="none" w:sz="0" w:space="0" w:color="auto"/>
          </w:divBdr>
        </w:div>
        <w:div w:id="1158764454">
          <w:marLeft w:val="0"/>
          <w:marRight w:val="0"/>
          <w:marTop w:val="0"/>
          <w:marBottom w:val="0"/>
          <w:divBdr>
            <w:top w:val="none" w:sz="0" w:space="0" w:color="auto"/>
            <w:left w:val="none" w:sz="0" w:space="0" w:color="auto"/>
            <w:bottom w:val="none" w:sz="0" w:space="0" w:color="auto"/>
            <w:right w:val="none" w:sz="0" w:space="0" w:color="auto"/>
          </w:divBdr>
        </w:div>
        <w:div w:id="545797218">
          <w:marLeft w:val="0"/>
          <w:marRight w:val="0"/>
          <w:marTop w:val="0"/>
          <w:marBottom w:val="0"/>
          <w:divBdr>
            <w:top w:val="none" w:sz="0" w:space="0" w:color="auto"/>
            <w:left w:val="none" w:sz="0" w:space="0" w:color="auto"/>
            <w:bottom w:val="none" w:sz="0" w:space="0" w:color="auto"/>
            <w:right w:val="none" w:sz="0" w:space="0" w:color="auto"/>
          </w:divBdr>
        </w:div>
        <w:div w:id="666009435">
          <w:marLeft w:val="0"/>
          <w:marRight w:val="0"/>
          <w:marTop w:val="0"/>
          <w:marBottom w:val="0"/>
          <w:divBdr>
            <w:top w:val="none" w:sz="0" w:space="0" w:color="auto"/>
            <w:left w:val="none" w:sz="0" w:space="0" w:color="auto"/>
            <w:bottom w:val="none" w:sz="0" w:space="0" w:color="auto"/>
            <w:right w:val="none" w:sz="0" w:space="0" w:color="auto"/>
          </w:divBdr>
        </w:div>
        <w:div w:id="1816951417">
          <w:marLeft w:val="0"/>
          <w:marRight w:val="0"/>
          <w:marTop w:val="0"/>
          <w:marBottom w:val="0"/>
          <w:divBdr>
            <w:top w:val="none" w:sz="0" w:space="0" w:color="auto"/>
            <w:left w:val="none" w:sz="0" w:space="0" w:color="auto"/>
            <w:bottom w:val="none" w:sz="0" w:space="0" w:color="auto"/>
            <w:right w:val="none" w:sz="0" w:space="0" w:color="auto"/>
          </w:divBdr>
        </w:div>
        <w:div w:id="568149474">
          <w:marLeft w:val="0"/>
          <w:marRight w:val="0"/>
          <w:marTop w:val="0"/>
          <w:marBottom w:val="0"/>
          <w:divBdr>
            <w:top w:val="none" w:sz="0" w:space="0" w:color="auto"/>
            <w:left w:val="none" w:sz="0" w:space="0" w:color="auto"/>
            <w:bottom w:val="none" w:sz="0" w:space="0" w:color="auto"/>
            <w:right w:val="none" w:sz="0" w:space="0" w:color="auto"/>
          </w:divBdr>
        </w:div>
        <w:div w:id="514152186">
          <w:marLeft w:val="0"/>
          <w:marRight w:val="0"/>
          <w:marTop w:val="0"/>
          <w:marBottom w:val="0"/>
          <w:divBdr>
            <w:top w:val="none" w:sz="0" w:space="0" w:color="auto"/>
            <w:left w:val="none" w:sz="0" w:space="0" w:color="auto"/>
            <w:bottom w:val="none" w:sz="0" w:space="0" w:color="auto"/>
            <w:right w:val="none" w:sz="0" w:space="0" w:color="auto"/>
          </w:divBdr>
        </w:div>
        <w:div w:id="1280376971">
          <w:marLeft w:val="0"/>
          <w:marRight w:val="0"/>
          <w:marTop w:val="0"/>
          <w:marBottom w:val="0"/>
          <w:divBdr>
            <w:top w:val="none" w:sz="0" w:space="0" w:color="auto"/>
            <w:left w:val="none" w:sz="0" w:space="0" w:color="auto"/>
            <w:bottom w:val="none" w:sz="0" w:space="0" w:color="auto"/>
            <w:right w:val="none" w:sz="0" w:space="0" w:color="auto"/>
          </w:divBdr>
        </w:div>
        <w:div w:id="1505239156">
          <w:marLeft w:val="0"/>
          <w:marRight w:val="0"/>
          <w:marTop w:val="0"/>
          <w:marBottom w:val="0"/>
          <w:divBdr>
            <w:top w:val="none" w:sz="0" w:space="0" w:color="auto"/>
            <w:left w:val="none" w:sz="0" w:space="0" w:color="auto"/>
            <w:bottom w:val="none" w:sz="0" w:space="0" w:color="auto"/>
            <w:right w:val="none" w:sz="0" w:space="0" w:color="auto"/>
          </w:divBdr>
        </w:div>
        <w:div w:id="341661297">
          <w:marLeft w:val="0"/>
          <w:marRight w:val="0"/>
          <w:marTop w:val="0"/>
          <w:marBottom w:val="0"/>
          <w:divBdr>
            <w:top w:val="none" w:sz="0" w:space="0" w:color="auto"/>
            <w:left w:val="none" w:sz="0" w:space="0" w:color="auto"/>
            <w:bottom w:val="none" w:sz="0" w:space="0" w:color="auto"/>
            <w:right w:val="none" w:sz="0" w:space="0" w:color="auto"/>
          </w:divBdr>
        </w:div>
        <w:div w:id="1383409521">
          <w:marLeft w:val="0"/>
          <w:marRight w:val="0"/>
          <w:marTop w:val="0"/>
          <w:marBottom w:val="0"/>
          <w:divBdr>
            <w:top w:val="none" w:sz="0" w:space="0" w:color="auto"/>
            <w:left w:val="none" w:sz="0" w:space="0" w:color="auto"/>
            <w:bottom w:val="none" w:sz="0" w:space="0" w:color="auto"/>
            <w:right w:val="none" w:sz="0" w:space="0" w:color="auto"/>
          </w:divBdr>
        </w:div>
        <w:div w:id="501509104">
          <w:marLeft w:val="0"/>
          <w:marRight w:val="0"/>
          <w:marTop w:val="0"/>
          <w:marBottom w:val="0"/>
          <w:divBdr>
            <w:top w:val="none" w:sz="0" w:space="0" w:color="auto"/>
            <w:left w:val="none" w:sz="0" w:space="0" w:color="auto"/>
            <w:bottom w:val="none" w:sz="0" w:space="0" w:color="auto"/>
            <w:right w:val="none" w:sz="0" w:space="0" w:color="auto"/>
          </w:divBdr>
        </w:div>
        <w:div w:id="1848058046">
          <w:marLeft w:val="0"/>
          <w:marRight w:val="0"/>
          <w:marTop w:val="0"/>
          <w:marBottom w:val="0"/>
          <w:divBdr>
            <w:top w:val="none" w:sz="0" w:space="0" w:color="auto"/>
            <w:left w:val="none" w:sz="0" w:space="0" w:color="auto"/>
            <w:bottom w:val="none" w:sz="0" w:space="0" w:color="auto"/>
            <w:right w:val="none" w:sz="0" w:space="0" w:color="auto"/>
          </w:divBdr>
        </w:div>
        <w:div w:id="971059262">
          <w:marLeft w:val="0"/>
          <w:marRight w:val="0"/>
          <w:marTop w:val="0"/>
          <w:marBottom w:val="0"/>
          <w:divBdr>
            <w:top w:val="none" w:sz="0" w:space="0" w:color="auto"/>
            <w:left w:val="none" w:sz="0" w:space="0" w:color="auto"/>
            <w:bottom w:val="none" w:sz="0" w:space="0" w:color="auto"/>
            <w:right w:val="none" w:sz="0" w:space="0" w:color="auto"/>
          </w:divBdr>
        </w:div>
        <w:div w:id="1090588310">
          <w:marLeft w:val="0"/>
          <w:marRight w:val="0"/>
          <w:marTop w:val="0"/>
          <w:marBottom w:val="0"/>
          <w:divBdr>
            <w:top w:val="none" w:sz="0" w:space="0" w:color="auto"/>
            <w:left w:val="none" w:sz="0" w:space="0" w:color="auto"/>
            <w:bottom w:val="none" w:sz="0" w:space="0" w:color="auto"/>
            <w:right w:val="none" w:sz="0" w:space="0" w:color="auto"/>
          </w:divBdr>
        </w:div>
        <w:div w:id="593365507">
          <w:marLeft w:val="0"/>
          <w:marRight w:val="0"/>
          <w:marTop w:val="0"/>
          <w:marBottom w:val="0"/>
          <w:divBdr>
            <w:top w:val="none" w:sz="0" w:space="0" w:color="auto"/>
            <w:left w:val="none" w:sz="0" w:space="0" w:color="auto"/>
            <w:bottom w:val="none" w:sz="0" w:space="0" w:color="auto"/>
            <w:right w:val="none" w:sz="0" w:space="0" w:color="auto"/>
          </w:divBdr>
        </w:div>
        <w:div w:id="550116298">
          <w:marLeft w:val="0"/>
          <w:marRight w:val="0"/>
          <w:marTop w:val="0"/>
          <w:marBottom w:val="0"/>
          <w:divBdr>
            <w:top w:val="none" w:sz="0" w:space="0" w:color="auto"/>
            <w:left w:val="none" w:sz="0" w:space="0" w:color="auto"/>
            <w:bottom w:val="none" w:sz="0" w:space="0" w:color="auto"/>
            <w:right w:val="none" w:sz="0" w:space="0" w:color="auto"/>
          </w:divBdr>
        </w:div>
        <w:div w:id="341250401">
          <w:marLeft w:val="0"/>
          <w:marRight w:val="0"/>
          <w:marTop w:val="0"/>
          <w:marBottom w:val="0"/>
          <w:divBdr>
            <w:top w:val="none" w:sz="0" w:space="0" w:color="auto"/>
            <w:left w:val="none" w:sz="0" w:space="0" w:color="auto"/>
            <w:bottom w:val="none" w:sz="0" w:space="0" w:color="auto"/>
            <w:right w:val="none" w:sz="0" w:space="0" w:color="auto"/>
          </w:divBdr>
        </w:div>
        <w:div w:id="1224944257">
          <w:marLeft w:val="0"/>
          <w:marRight w:val="0"/>
          <w:marTop w:val="0"/>
          <w:marBottom w:val="0"/>
          <w:divBdr>
            <w:top w:val="none" w:sz="0" w:space="0" w:color="auto"/>
            <w:left w:val="none" w:sz="0" w:space="0" w:color="auto"/>
            <w:bottom w:val="none" w:sz="0" w:space="0" w:color="auto"/>
            <w:right w:val="none" w:sz="0" w:space="0" w:color="auto"/>
          </w:divBdr>
        </w:div>
        <w:div w:id="963388563">
          <w:marLeft w:val="0"/>
          <w:marRight w:val="0"/>
          <w:marTop w:val="0"/>
          <w:marBottom w:val="0"/>
          <w:divBdr>
            <w:top w:val="none" w:sz="0" w:space="0" w:color="auto"/>
            <w:left w:val="none" w:sz="0" w:space="0" w:color="auto"/>
            <w:bottom w:val="none" w:sz="0" w:space="0" w:color="auto"/>
            <w:right w:val="none" w:sz="0" w:space="0" w:color="auto"/>
          </w:divBdr>
        </w:div>
        <w:div w:id="638265092">
          <w:marLeft w:val="0"/>
          <w:marRight w:val="0"/>
          <w:marTop w:val="0"/>
          <w:marBottom w:val="0"/>
          <w:divBdr>
            <w:top w:val="none" w:sz="0" w:space="0" w:color="auto"/>
            <w:left w:val="none" w:sz="0" w:space="0" w:color="auto"/>
            <w:bottom w:val="none" w:sz="0" w:space="0" w:color="auto"/>
            <w:right w:val="none" w:sz="0" w:space="0" w:color="auto"/>
          </w:divBdr>
        </w:div>
        <w:div w:id="1725056470">
          <w:marLeft w:val="0"/>
          <w:marRight w:val="0"/>
          <w:marTop w:val="0"/>
          <w:marBottom w:val="0"/>
          <w:divBdr>
            <w:top w:val="none" w:sz="0" w:space="0" w:color="auto"/>
            <w:left w:val="none" w:sz="0" w:space="0" w:color="auto"/>
            <w:bottom w:val="none" w:sz="0" w:space="0" w:color="auto"/>
            <w:right w:val="none" w:sz="0" w:space="0" w:color="auto"/>
          </w:divBdr>
        </w:div>
        <w:div w:id="831801392">
          <w:marLeft w:val="0"/>
          <w:marRight w:val="0"/>
          <w:marTop w:val="0"/>
          <w:marBottom w:val="0"/>
          <w:divBdr>
            <w:top w:val="none" w:sz="0" w:space="0" w:color="auto"/>
            <w:left w:val="none" w:sz="0" w:space="0" w:color="auto"/>
            <w:bottom w:val="none" w:sz="0" w:space="0" w:color="auto"/>
            <w:right w:val="none" w:sz="0" w:space="0" w:color="auto"/>
          </w:divBdr>
        </w:div>
        <w:div w:id="1815291836">
          <w:marLeft w:val="0"/>
          <w:marRight w:val="0"/>
          <w:marTop w:val="0"/>
          <w:marBottom w:val="0"/>
          <w:divBdr>
            <w:top w:val="none" w:sz="0" w:space="0" w:color="auto"/>
            <w:left w:val="none" w:sz="0" w:space="0" w:color="auto"/>
            <w:bottom w:val="none" w:sz="0" w:space="0" w:color="auto"/>
            <w:right w:val="none" w:sz="0" w:space="0" w:color="auto"/>
          </w:divBdr>
        </w:div>
        <w:div w:id="2039577384">
          <w:marLeft w:val="0"/>
          <w:marRight w:val="0"/>
          <w:marTop w:val="0"/>
          <w:marBottom w:val="0"/>
          <w:divBdr>
            <w:top w:val="none" w:sz="0" w:space="0" w:color="auto"/>
            <w:left w:val="none" w:sz="0" w:space="0" w:color="auto"/>
            <w:bottom w:val="none" w:sz="0" w:space="0" w:color="auto"/>
            <w:right w:val="none" w:sz="0" w:space="0" w:color="auto"/>
          </w:divBdr>
        </w:div>
        <w:div w:id="1407266099">
          <w:marLeft w:val="0"/>
          <w:marRight w:val="0"/>
          <w:marTop w:val="0"/>
          <w:marBottom w:val="0"/>
          <w:divBdr>
            <w:top w:val="none" w:sz="0" w:space="0" w:color="auto"/>
            <w:left w:val="none" w:sz="0" w:space="0" w:color="auto"/>
            <w:bottom w:val="none" w:sz="0" w:space="0" w:color="auto"/>
            <w:right w:val="none" w:sz="0" w:space="0" w:color="auto"/>
          </w:divBdr>
        </w:div>
        <w:div w:id="233246582">
          <w:marLeft w:val="0"/>
          <w:marRight w:val="0"/>
          <w:marTop w:val="0"/>
          <w:marBottom w:val="0"/>
          <w:divBdr>
            <w:top w:val="none" w:sz="0" w:space="0" w:color="auto"/>
            <w:left w:val="none" w:sz="0" w:space="0" w:color="auto"/>
            <w:bottom w:val="none" w:sz="0" w:space="0" w:color="auto"/>
            <w:right w:val="none" w:sz="0" w:space="0" w:color="auto"/>
          </w:divBdr>
        </w:div>
        <w:div w:id="736434486">
          <w:marLeft w:val="0"/>
          <w:marRight w:val="0"/>
          <w:marTop w:val="0"/>
          <w:marBottom w:val="0"/>
          <w:divBdr>
            <w:top w:val="none" w:sz="0" w:space="0" w:color="auto"/>
            <w:left w:val="none" w:sz="0" w:space="0" w:color="auto"/>
            <w:bottom w:val="none" w:sz="0" w:space="0" w:color="auto"/>
            <w:right w:val="none" w:sz="0" w:space="0" w:color="auto"/>
          </w:divBdr>
        </w:div>
        <w:div w:id="1039549330">
          <w:marLeft w:val="0"/>
          <w:marRight w:val="0"/>
          <w:marTop w:val="0"/>
          <w:marBottom w:val="0"/>
          <w:divBdr>
            <w:top w:val="none" w:sz="0" w:space="0" w:color="auto"/>
            <w:left w:val="none" w:sz="0" w:space="0" w:color="auto"/>
            <w:bottom w:val="none" w:sz="0" w:space="0" w:color="auto"/>
            <w:right w:val="none" w:sz="0" w:space="0" w:color="auto"/>
          </w:divBdr>
        </w:div>
        <w:div w:id="1265073292">
          <w:marLeft w:val="0"/>
          <w:marRight w:val="0"/>
          <w:marTop w:val="0"/>
          <w:marBottom w:val="0"/>
          <w:divBdr>
            <w:top w:val="none" w:sz="0" w:space="0" w:color="auto"/>
            <w:left w:val="none" w:sz="0" w:space="0" w:color="auto"/>
            <w:bottom w:val="none" w:sz="0" w:space="0" w:color="auto"/>
            <w:right w:val="none" w:sz="0" w:space="0" w:color="auto"/>
          </w:divBdr>
        </w:div>
        <w:div w:id="857549195">
          <w:marLeft w:val="0"/>
          <w:marRight w:val="0"/>
          <w:marTop w:val="0"/>
          <w:marBottom w:val="0"/>
          <w:divBdr>
            <w:top w:val="none" w:sz="0" w:space="0" w:color="auto"/>
            <w:left w:val="none" w:sz="0" w:space="0" w:color="auto"/>
            <w:bottom w:val="none" w:sz="0" w:space="0" w:color="auto"/>
            <w:right w:val="none" w:sz="0" w:space="0" w:color="auto"/>
          </w:divBdr>
        </w:div>
        <w:div w:id="995299227">
          <w:marLeft w:val="0"/>
          <w:marRight w:val="0"/>
          <w:marTop w:val="0"/>
          <w:marBottom w:val="0"/>
          <w:divBdr>
            <w:top w:val="none" w:sz="0" w:space="0" w:color="auto"/>
            <w:left w:val="none" w:sz="0" w:space="0" w:color="auto"/>
            <w:bottom w:val="none" w:sz="0" w:space="0" w:color="auto"/>
            <w:right w:val="none" w:sz="0" w:space="0" w:color="auto"/>
          </w:divBdr>
        </w:div>
        <w:div w:id="1231185465">
          <w:marLeft w:val="0"/>
          <w:marRight w:val="0"/>
          <w:marTop w:val="0"/>
          <w:marBottom w:val="0"/>
          <w:divBdr>
            <w:top w:val="none" w:sz="0" w:space="0" w:color="auto"/>
            <w:left w:val="none" w:sz="0" w:space="0" w:color="auto"/>
            <w:bottom w:val="none" w:sz="0" w:space="0" w:color="auto"/>
            <w:right w:val="none" w:sz="0" w:space="0" w:color="auto"/>
          </w:divBdr>
        </w:div>
        <w:div w:id="1358461802">
          <w:marLeft w:val="0"/>
          <w:marRight w:val="0"/>
          <w:marTop w:val="0"/>
          <w:marBottom w:val="0"/>
          <w:divBdr>
            <w:top w:val="none" w:sz="0" w:space="0" w:color="auto"/>
            <w:left w:val="none" w:sz="0" w:space="0" w:color="auto"/>
            <w:bottom w:val="none" w:sz="0" w:space="0" w:color="auto"/>
            <w:right w:val="none" w:sz="0" w:space="0" w:color="auto"/>
          </w:divBdr>
        </w:div>
        <w:div w:id="762385136">
          <w:marLeft w:val="0"/>
          <w:marRight w:val="0"/>
          <w:marTop w:val="0"/>
          <w:marBottom w:val="0"/>
          <w:divBdr>
            <w:top w:val="none" w:sz="0" w:space="0" w:color="auto"/>
            <w:left w:val="none" w:sz="0" w:space="0" w:color="auto"/>
            <w:bottom w:val="none" w:sz="0" w:space="0" w:color="auto"/>
            <w:right w:val="none" w:sz="0" w:space="0" w:color="auto"/>
          </w:divBdr>
        </w:div>
        <w:div w:id="2145462676">
          <w:marLeft w:val="0"/>
          <w:marRight w:val="0"/>
          <w:marTop w:val="0"/>
          <w:marBottom w:val="0"/>
          <w:divBdr>
            <w:top w:val="none" w:sz="0" w:space="0" w:color="auto"/>
            <w:left w:val="none" w:sz="0" w:space="0" w:color="auto"/>
            <w:bottom w:val="none" w:sz="0" w:space="0" w:color="auto"/>
            <w:right w:val="none" w:sz="0" w:space="0" w:color="auto"/>
          </w:divBdr>
        </w:div>
        <w:div w:id="533004380">
          <w:marLeft w:val="0"/>
          <w:marRight w:val="0"/>
          <w:marTop w:val="0"/>
          <w:marBottom w:val="0"/>
          <w:divBdr>
            <w:top w:val="none" w:sz="0" w:space="0" w:color="auto"/>
            <w:left w:val="none" w:sz="0" w:space="0" w:color="auto"/>
            <w:bottom w:val="none" w:sz="0" w:space="0" w:color="auto"/>
            <w:right w:val="none" w:sz="0" w:space="0" w:color="auto"/>
          </w:divBdr>
        </w:div>
        <w:div w:id="1202281568">
          <w:marLeft w:val="0"/>
          <w:marRight w:val="0"/>
          <w:marTop w:val="0"/>
          <w:marBottom w:val="0"/>
          <w:divBdr>
            <w:top w:val="none" w:sz="0" w:space="0" w:color="auto"/>
            <w:left w:val="none" w:sz="0" w:space="0" w:color="auto"/>
            <w:bottom w:val="none" w:sz="0" w:space="0" w:color="auto"/>
            <w:right w:val="none" w:sz="0" w:space="0" w:color="auto"/>
          </w:divBdr>
        </w:div>
        <w:div w:id="1765999341">
          <w:marLeft w:val="0"/>
          <w:marRight w:val="0"/>
          <w:marTop w:val="0"/>
          <w:marBottom w:val="0"/>
          <w:divBdr>
            <w:top w:val="none" w:sz="0" w:space="0" w:color="auto"/>
            <w:left w:val="none" w:sz="0" w:space="0" w:color="auto"/>
            <w:bottom w:val="none" w:sz="0" w:space="0" w:color="auto"/>
            <w:right w:val="none" w:sz="0" w:space="0" w:color="auto"/>
          </w:divBdr>
        </w:div>
        <w:div w:id="1005594245">
          <w:marLeft w:val="0"/>
          <w:marRight w:val="0"/>
          <w:marTop w:val="0"/>
          <w:marBottom w:val="0"/>
          <w:divBdr>
            <w:top w:val="none" w:sz="0" w:space="0" w:color="auto"/>
            <w:left w:val="none" w:sz="0" w:space="0" w:color="auto"/>
            <w:bottom w:val="none" w:sz="0" w:space="0" w:color="auto"/>
            <w:right w:val="none" w:sz="0" w:space="0" w:color="auto"/>
          </w:divBdr>
        </w:div>
        <w:div w:id="1098018957">
          <w:marLeft w:val="0"/>
          <w:marRight w:val="0"/>
          <w:marTop w:val="0"/>
          <w:marBottom w:val="0"/>
          <w:divBdr>
            <w:top w:val="none" w:sz="0" w:space="0" w:color="auto"/>
            <w:left w:val="none" w:sz="0" w:space="0" w:color="auto"/>
            <w:bottom w:val="none" w:sz="0" w:space="0" w:color="auto"/>
            <w:right w:val="none" w:sz="0" w:space="0" w:color="auto"/>
          </w:divBdr>
        </w:div>
        <w:div w:id="1941986556">
          <w:marLeft w:val="0"/>
          <w:marRight w:val="0"/>
          <w:marTop w:val="0"/>
          <w:marBottom w:val="0"/>
          <w:divBdr>
            <w:top w:val="none" w:sz="0" w:space="0" w:color="auto"/>
            <w:left w:val="none" w:sz="0" w:space="0" w:color="auto"/>
            <w:bottom w:val="none" w:sz="0" w:space="0" w:color="auto"/>
            <w:right w:val="none" w:sz="0" w:space="0" w:color="auto"/>
          </w:divBdr>
        </w:div>
        <w:div w:id="1438524045">
          <w:marLeft w:val="0"/>
          <w:marRight w:val="0"/>
          <w:marTop w:val="0"/>
          <w:marBottom w:val="0"/>
          <w:divBdr>
            <w:top w:val="none" w:sz="0" w:space="0" w:color="auto"/>
            <w:left w:val="none" w:sz="0" w:space="0" w:color="auto"/>
            <w:bottom w:val="none" w:sz="0" w:space="0" w:color="auto"/>
            <w:right w:val="none" w:sz="0" w:space="0" w:color="auto"/>
          </w:divBdr>
        </w:div>
        <w:div w:id="2072073420">
          <w:marLeft w:val="0"/>
          <w:marRight w:val="0"/>
          <w:marTop w:val="0"/>
          <w:marBottom w:val="0"/>
          <w:divBdr>
            <w:top w:val="none" w:sz="0" w:space="0" w:color="auto"/>
            <w:left w:val="none" w:sz="0" w:space="0" w:color="auto"/>
            <w:bottom w:val="none" w:sz="0" w:space="0" w:color="auto"/>
            <w:right w:val="none" w:sz="0" w:space="0" w:color="auto"/>
          </w:divBdr>
        </w:div>
        <w:div w:id="943465046">
          <w:marLeft w:val="0"/>
          <w:marRight w:val="0"/>
          <w:marTop w:val="0"/>
          <w:marBottom w:val="0"/>
          <w:divBdr>
            <w:top w:val="none" w:sz="0" w:space="0" w:color="auto"/>
            <w:left w:val="none" w:sz="0" w:space="0" w:color="auto"/>
            <w:bottom w:val="none" w:sz="0" w:space="0" w:color="auto"/>
            <w:right w:val="none" w:sz="0" w:space="0" w:color="auto"/>
          </w:divBdr>
        </w:div>
        <w:div w:id="1551335269">
          <w:marLeft w:val="0"/>
          <w:marRight w:val="0"/>
          <w:marTop w:val="0"/>
          <w:marBottom w:val="0"/>
          <w:divBdr>
            <w:top w:val="none" w:sz="0" w:space="0" w:color="auto"/>
            <w:left w:val="none" w:sz="0" w:space="0" w:color="auto"/>
            <w:bottom w:val="none" w:sz="0" w:space="0" w:color="auto"/>
            <w:right w:val="none" w:sz="0" w:space="0" w:color="auto"/>
          </w:divBdr>
        </w:div>
        <w:div w:id="67659152">
          <w:marLeft w:val="0"/>
          <w:marRight w:val="0"/>
          <w:marTop w:val="0"/>
          <w:marBottom w:val="0"/>
          <w:divBdr>
            <w:top w:val="none" w:sz="0" w:space="0" w:color="auto"/>
            <w:left w:val="none" w:sz="0" w:space="0" w:color="auto"/>
            <w:bottom w:val="none" w:sz="0" w:space="0" w:color="auto"/>
            <w:right w:val="none" w:sz="0" w:space="0" w:color="auto"/>
          </w:divBdr>
        </w:div>
        <w:div w:id="1854488640">
          <w:marLeft w:val="0"/>
          <w:marRight w:val="0"/>
          <w:marTop w:val="0"/>
          <w:marBottom w:val="0"/>
          <w:divBdr>
            <w:top w:val="none" w:sz="0" w:space="0" w:color="auto"/>
            <w:left w:val="none" w:sz="0" w:space="0" w:color="auto"/>
            <w:bottom w:val="none" w:sz="0" w:space="0" w:color="auto"/>
            <w:right w:val="none" w:sz="0" w:space="0" w:color="auto"/>
          </w:divBdr>
        </w:div>
        <w:div w:id="1951624097">
          <w:marLeft w:val="0"/>
          <w:marRight w:val="0"/>
          <w:marTop w:val="0"/>
          <w:marBottom w:val="0"/>
          <w:divBdr>
            <w:top w:val="none" w:sz="0" w:space="0" w:color="auto"/>
            <w:left w:val="none" w:sz="0" w:space="0" w:color="auto"/>
            <w:bottom w:val="none" w:sz="0" w:space="0" w:color="auto"/>
            <w:right w:val="none" w:sz="0" w:space="0" w:color="auto"/>
          </w:divBdr>
        </w:div>
        <w:div w:id="817646880">
          <w:marLeft w:val="0"/>
          <w:marRight w:val="0"/>
          <w:marTop w:val="0"/>
          <w:marBottom w:val="0"/>
          <w:divBdr>
            <w:top w:val="none" w:sz="0" w:space="0" w:color="auto"/>
            <w:left w:val="none" w:sz="0" w:space="0" w:color="auto"/>
            <w:bottom w:val="none" w:sz="0" w:space="0" w:color="auto"/>
            <w:right w:val="none" w:sz="0" w:space="0" w:color="auto"/>
          </w:divBdr>
        </w:div>
        <w:div w:id="1623148082">
          <w:marLeft w:val="0"/>
          <w:marRight w:val="0"/>
          <w:marTop w:val="0"/>
          <w:marBottom w:val="0"/>
          <w:divBdr>
            <w:top w:val="none" w:sz="0" w:space="0" w:color="auto"/>
            <w:left w:val="none" w:sz="0" w:space="0" w:color="auto"/>
            <w:bottom w:val="none" w:sz="0" w:space="0" w:color="auto"/>
            <w:right w:val="none" w:sz="0" w:space="0" w:color="auto"/>
          </w:divBdr>
        </w:div>
        <w:div w:id="344013379">
          <w:marLeft w:val="0"/>
          <w:marRight w:val="0"/>
          <w:marTop w:val="0"/>
          <w:marBottom w:val="0"/>
          <w:divBdr>
            <w:top w:val="none" w:sz="0" w:space="0" w:color="auto"/>
            <w:left w:val="none" w:sz="0" w:space="0" w:color="auto"/>
            <w:bottom w:val="none" w:sz="0" w:space="0" w:color="auto"/>
            <w:right w:val="none" w:sz="0" w:space="0" w:color="auto"/>
          </w:divBdr>
        </w:div>
        <w:div w:id="843202585">
          <w:marLeft w:val="0"/>
          <w:marRight w:val="0"/>
          <w:marTop w:val="0"/>
          <w:marBottom w:val="0"/>
          <w:divBdr>
            <w:top w:val="none" w:sz="0" w:space="0" w:color="auto"/>
            <w:left w:val="none" w:sz="0" w:space="0" w:color="auto"/>
            <w:bottom w:val="none" w:sz="0" w:space="0" w:color="auto"/>
            <w:right w:val="none" w:sz="0" w:space="0" w:color="auto"/>
          </w:divBdr>
        </w:div>
        <w:div w:id="218175036">
          <w:marLeft w:val="0"/>
          <w:marRight w:val="0"/>
          <w:marTop w:val="0"/>
          <w:marBottom w:val="0"/>
          <w:divBdr>
            <w:top w:val="none" w:sz="0" w:space="0" w:color="auto"/>
            <w:left w:val="none" w:sz="0" w:space="0" w:color="auto"/>
            <w:bottom w:val="none" w:sz="0" w:space="0" w:color="auto"/>
            <w:right w:val="none" w:sz="0" w:space="0" w:color="auto"/>
          </w:divBdr>
        </w:div>
        <w:div w:id="2084446806">
          <w:marLeft w:val="0"/>
          <w:marRight w:val="0"/>
          <w:marTop w:val="0"/>
          <w:marBottom w:val="0"/>
          <w:divBdr>
            <w:top w:val="none" w:sz="0" w:space="0" w:color="auto"/>
            <w:left w:val="none" w:sz="0" w:space="0" w:color="auto"/>
            <w:bottom w:val="none" w:sz="0" w:space="0" w:color="auto"/>
            <w:right w:val="none" w:sz="0" w:space="0" w:color="auto"/>
          </w:divBdr>
        </w:div>
        <w:div w:id="1351372945">
          <w:marLeft w:val="0"/>
          <w:marRight w:val="0"/>
          <w:marTop w:val="0"/>
          <w:marBottom w:val="0"/>
          <w:divBdr>
            <w:top w:val="none" w:sz="0" w:space="0" w:color="auto"/>
            <w:left w:val="none" w:sz="0" w:space="0" w:color="auto"/>
            <w:bottom w:val="none" w:sz="0" w:space="0" w:color="auto"/>
            <w:right w:val="none" w:sz="0" w:space="0" w:color="auto"/>
          </w:divBdr>
        </w:div>
        <w:div w:id="2087877047">
          <w:marLeft w:val="0"/>
          <w:marRight w:val="0"/>
          <w:marTop w:val="0"/>
          <w:marBottom w:val="0"/>
          <w:divBdr>
            <w:top w:val="none" w:sz="0" w:space="0" w:color="auto"/>
            <w:left w:val="none" w:sz="0" w:space="0" w:color="auto"/>
            <w:bottom w:val="none" w:sz="0" w:space="0" w:color="auto"/>
            <w:right w:val="none" w:sz="0" w:space="0" w:color="auto"/>
          </w:divBdr>
        </w:div>
        <w:div w:id="243226824">
          <w:marLeft w:val="0"/>
          <w:marRight w:val="0"/>
          <w:marTop w:val="0"/>
          <w:marBottom w:val="0"/>
          <w:divBdr>
            <w:top w:val="none" w:sz="0" w:space="0" w:color="auto"/>
            <w:left w:val="none" w:sz="0" w:space="0" w:color="auto"/>
            <w:bottom w:val="none" w:sz="0" w:space="0" w:color="auto"/>
            <w:right w:val="none" w:sz="0" w:space="0" w:color="auto"/>
          </w:divBdr>
        </w:div>
        <w:div w:id="92946966">
          <w:marLeft w:val="0"/>
          <w:marRight w:val="0"/>
          <w:marTop w:val="0"/>
          <w:marBottom w:val="0"/>
          <w:divBdr>
            <w:top w:val="none" w:sz="0" w:space="0" w:color="auto"/>
            <w:left w:val="none" w:sz="0" w:space="0" w:color="auto"/>
            <w:bottom w:val="none" w:sz="0" w:space="0" w:color="auto"/>
            <w:right w:val="none" w:sz="0" w:space="0" w:color="auto"/>
          </w:divBdr>
        </w:div>
        <w:div w:id="1492411471">
          <w:marLeft w:val="0"/>
          <w:marRight w:val="0"/>
          <w:marTop w:val="0"/>
          <w:marBottom w:val="0"/>
          <w:divBdr>
            <w:top w:val="none" w:sz="0" w:space="0" w:color="auto"/>
            <w:left w:val="none" w:sz="0" w:space="0" w:color="auto"/>
            <w:bottom w:val="none" w:sz="0" w:space="0" w:color="auto"/>
            <w:right w:val="none" w:sz="0" w:space="0" w:color="auto"/>
          </w:divBdr>
        </w:div>
        <w:div w:id="1567186653">
          <w:marLeft w:val="0"/>
          <w:marRight w:val="0"/>
          <w:marTop w:val="0"/>
          <w:marBottom w:val="0"/>
          <w:divBdr>
            <w:top w:val="none" w:sz="0" w:space="0" w:color="auto"/>
            <w:left w:val="none" w:sz="0" w:space="0" w:color="auto"/>
            <w:bottom w:val="none" w:sz="0" w:space="0" w:color="auto"/>
            <w:right w:val="none" w:sz="0" w:space="0" w:color="auto"/>
          </w:divBdr>
        </w:div>
      </w:divsChild>
    </w:div>
    <w:div w:id="1991404072">
      <w:bodyDiv w:val="1"/>
      <w:marLeft w:val="0"/>
      <w:marRight w:val="0"/>
      <w:marTop w:val="0"/>
      <w:marBottom w:val="0"/>
      <w:divBdr>
        <w:top w:val="none" w:sz="0" w:space="0" w:color="auto"/>
        <w:left w:val="none" w:sz="0" w:space="0" w:color="auto"/>
        <w:bottom w:val="none" w:sz="0" w:space="0" w:color="auto"/>
        <w:right w:val="none" w:sz="0" w:space="0" w:color="auto"/>
      </w:divBdr>
    </w:div>
    <w:div w:id="2012826729">
      <w:bodyDiv w:val="1"/>
      <w:marLeft w:val="0"/>
      <w:marRight w:val="0"/>
      <w:marTop w:val="0"/>
      <w:marBottom w:val="0"/>
      <w:divBdr>
        <w:top w:val="none" w:sz="0" w:space="0" w:color="auto"/>
        <w:left w:val="none" w:sz="0" w:space="0" w:color="auto"/>
        <w:bottom w:val="none" w:sz="0" w:space="0" w:color="auto"/>
        <w:right w:val="none" w:sz="0" w:space="0" w:color="auto"/>
      </w:divBdr>
    </w:div>
    <w:div w:id="2027830760">
      <w:bodyDiv w:val="1"/>
      <w:marLeft w:val="0"/>
      <w:marRight w:val="0"/>
      <w:marTop w:val="0"/>
      <w:marBottom w:val="0"/>
      <w:divBdr>
        <w:top w:val="none" w:sz="0" w:space="0" w:color="auto"/>
        <w:left w:val="none" w:sz="0" w:space="0" w:color="auto"/>
        <w:bottom w:val="none" w:sz="0" w:space="0" w:color="auto"/>
        <w:right w:val="none" w:sz="0" w:space="0" w:color="auto"/>
      </w:divBdr>
      <w:divsChild>
        <w:div w:id="1685159679">
          <w:marLeft w:val="0"/>
          <w:marRight w:val="0"/>
          <w:marTop w:val="0"/>
          <w:marBottom w:val="0"/>
          <w:divBdr>
            <w:top w:val="none" w:sz="0" w:space="0" w:color="auto"/>
            <w:left w:val="none" w:sz="0" w:space="0" w:color="auto"/>
            <w:bottom w:val="none" w:sz="0" w:space="0" w:color="auto"/>
            <w:right w:val="none" w:sz="0" w:space="0" w:color="auto"/>
          </w:divBdr>
        </w:div>
        <w:div w:id="985864162">
          <w:marLeft w:val="0"/>
          <w:marRight w:val="0"/>
          <w:marTop w:val="0"/>
          <w:marBottom w:val="0"/>
          <w:divBdr>
            <w:top w:val="none" w:sz="0" w:space="0" w:color="auto"/>
            <w:left w:val="none" w:sz="0" w:space="0" w:color="auto"/>
            <w:bottom w:val="none" w:sz="0" w:space="0" w:color="auto"/>
            <w:right w:val="none" w:sz="0" w:space="0" w:color="auto"/>
          </w:divBdr>
        </w:div>
        <w:div w:id="1187870771">
          <w:marLeft w:val="0"/>
          <w:marRight w:val="0"/>
          <w:marTop w:val="0"/>
          <w:marBottom w:val="0"/>
          <w:divBdr>
            <w:top w:val="none" w:sz="0" w:space="0" w:color="auto"/>
            <w:left w:val="none" w:sz="0" w:space="0" w:color="auto"/>
            <w:bottom w:val="none" w:sz="0" w:space="0" w:color="auto"/>
            <w:right w:val="none" w:sz="0" w:space="0" w:color="auto"/>
          </w:divBdr>
        </w:div>
        <w:div w:id="1938950640">
          <w:marLeft w:val="0"/>
          <w:marRight w:val="0"/>
          <w:marTop w:val="0"/>
          <w:marBottom w:val="0"/>
          <w:divBdr>
            <w:top w:val="none" w:sz="0" w:space="0" w:color="auto"/>
            <w:left w:val="none" w:sz="0" w:space="0" w:color="auto"/>
            <w:bottom w:val="none" w:sz="0" w:space="0" w:color="auto"/>
            <w:right w:val="none" w:sz="0" w:space="0" w:color="auto"/>
          </w:divBdr>
        </w:div>
        <w:div w:id="1346403782">
          <w:marLeft w:val="0"/>
          <w:marRight w:val="0"/>
          <w:marTop w:val="0"/>
          <w:marBottom w:val="0"/>
          <w:divBdr>
            <w:top w:val="none" w:sz="0" w:space="0" w:color="auto"/>
            <w:left w:val="none" w:sz="0" w:space="0" w:color="auto"/>
            <w:bottom w:val="none" w:sz="0" w:space="0" w:color="auto"/>
            <w:right w:val="none" w:sz="0" w:space="0" w:color="auto"/>
          </w:divBdr>
        </w:div>
        <w:div w:id="961154775">
          <w:marLeft w:val="0"/>
          <w:marRight w:val="0"/>
          <w:marTop w:val="0"/>
          <w:marBottom w:val="0"/>
          <w:divBdr>
            <w:top w:val="none" w:sz="0" w:space="0" w:color="auto"/>
            <w:left w:val="none" w:sz="0" w:space="0" w:color="auto"/>
            <w:bottom w:val="none" w:sz="0" w:space="0" w:color="auto"/>
            <w:right w:val="none" w:sz="0" w:space="0" w:color="auto"/>
          </w:divBdr>
        </w:div>
        <w:div w:id="1777601661">
          <w:marLeft w:val="0"/>
          <w:marRight w:val="0"/>
          <w:marTop w:val="0"/>
          <w:marBottom w:val="0"/>
          <w:divBdr>
            <w:top w:val="none" w:sz="0" w:space="0" w:color="auto"/>
            <w:left w:val="none" w:sz="0" w:space="0" w:color="auto"/>
            <w:bottom w:val="none" w:sz="0" w:space="0" w:color="auto"/>
            <w:right w:val="none" w:sz="0" w:space="0" w:color="auto"/>
          </w:divBdr>
        </w:div>
        <w:div w:id="328219506">
          <w:marLeft w:val="0"/>
          <w:marRight w:val="0"/>
          <w:marTop w:val="0"/>
          <w:marBottom w:val="0"/>
          <w:divBdr>
            <w:top w:val="none" w:sz="0" w:space="0" w:color="auto"/>
            <w:left w:val="none" w:sz="0" w:space="0" w:color="auto"/>
            <w:bottom w:val="none" w:sz="0" w:space="0" w:color="auto"/>
            <w:right w:val="none" w:sz="0" w:space="0" w:color="auto"/>
          </w:divBdr>
        </w:div>
        <w:div w:id="329987615">
          <w:marLeft w:val="0"/>
          <w:marRight w:val="0"/>
          <w:marTop w:val="0"/>
          <w:marBottom w:val="0"/>
          <w:divBdr>
            <w:top w:val="none" w:sz="0" w:space="0" w:color="auto"/>
            <w:left w:val="none" w:sz="0" w:space="0" w:color="auto"/>
            <w:bottom w:val="none" w:sz="0" w:space="0" w:color="auto"/>
            <w:right w:val="none" w:sz="0" w:space="0" w:color="auto"/>
          </w:divBdr>
        </w:div>
        <w:div w:id="1644188495">
          <w:marLeft w:val="0"/>
          <w:marRight w:val="0"/>
          <w:marTop w:val="0"/>
          <w:marBottom w:val="0"/>
          <w:divBdr>
            <w:top w:val="none" w:sz="0" w:space="0" w:color="auto"/>
            <w:left w:val="none" w:sz="0" w:space="0" w:color="auto"/>
            <w:bottom w:val="none" w:sz="0" w:space="0" w:color="auto"/>
            <w:right w:val="none" w:sz="0" w:space="0" w:color="auto"/>
          </w:divBdr>
        </w:div>
        <w:div w:id="760759717">
          <w:marLeft w:val="0"/>
          <w:marRight w:val="0"/>
          <w:marTop w:val="0"/>
          <w:marBottom w:val="0"/>
          <w:divBdr>
            <w:top w:val="none" w:sz="0" w:space="0" w:color="auto"/>
            <w:left w:val="none" w:sz="0" w:space="0" w:color="auto"/>
            <w:bottom w:val="none" w:sz="0" w:space="0" w:color="auto"/>
            <w:right w:val="none" w:sz="0" w:space="0" w:color="auto"/>
          </w:divBdr>
        </w:div>
        <w:div w:id="1728920035">
          <w:marLeft w:val="0"/>
          <w:marRight w:val="0"/>
          <w:marTop w:val="0"/>
          <w:marBottom w:val="0"/>
          <w:divBdr>
            <w:top w:val="none" w:sz="0" w:space="0" w:color="auto"/>
            <w:left w:val="none" w:sz="0" w:space="0" w:color="auto"/>
            <w:bottom w:val="none" w:sz="0" w:space="0" w:color="auto"/>
            <w:right w:val="none" w:sz="0" w:space="0" w:color="auto"/>
          </w:divBdr>
        </w:div>
        <w:div w:id="1458836817">
          <w:marLeft w:val="0"/>
          <w:marRight w:val="0"/>
          <w:marTop w:val="0"/>
          <w:marBottom w:val="0"/>
          <w:divBdr>
            <w:top w:val="none" w:sz="0" w:space="0" w:color="auto"/>
            <w:left w:val="none" w:sz="0" w:space="0" w:color="auto"/>
            <w:bottom w:val="none" w:sz="0" w:space="0" w:color="auto"/>
            <w:right w:val="none" w:sz="0" w:space="0" w:color="auto"/>
          </w:divBdr>
        </w:div>
        <w:div w:id="1282616936">
          <w:marLeft w:val="0"/>
          <w:marRight w:val="0"/>
          <w:marTop w:val="0"/>
          <w:marBottom w:val="0"/>
          <w:divBdr>
            <w:top w:val="none" w:sz="0" w:space="0" w:color="auto"/>
            <w:left w:val="none" w:sz="0" w:space="0" w:color="auto"/>
            <w:bottom w:val="none" w:sz="0" w:space="0" w:color="auto"/>
            <w:right w:val="none" w:sz="0" w:space="0" w:color="auto"/>
          </w:divBdr>
        </w:div>
        <w:div w:id="1648322229">
          <w:marLeft w:val="0"/>
          <w:marRight w:val="0"/>
          <w:marTop w:val="0"/>
          <w:marBottom w:val="0"/>
          <w:divBdr>
            <w:top w:val="none" w:sz="0" w:space="0" w:color="auto"/>
            <w:left w:val="none" w:sz="0" w:space="0" w:color="auto"/>
            <w:bottom w:val="none" w:sz="0" w:space="0" w:color="auto"/>
            <w:right w:val="none" w:sz="0" w:space="0" w:color="auto"/>
          </w:divBdr>
        </w:div>
        <w:div w:id="1473936483">
          <w:marLeft w:val="0"/>
          <w:marRight w:val="0"/>
          <w:marTop w:val="0"/>
          <w:marBottom w:val="0"/>
          <w:divBdr>
            <w:top w:val="none" w:sz="0" w:space="0" w:color="auto"/>
            <w:left w:val="none" w:sz="0" w:space="0" w:color="auto"/>
            <w:bottom w:val="none" w:sz="0" w:space="0" w:color="auto"/>
            <w:right w:val="none" w:sz="0" w:space="0" w:color="auto"/>
          </w:divBdr>
        </w:div>
        <w:div w:id="2086298645">
          <w:marLeft w:val="0"/>
          <w:marRight w:val="0"/>
          <w:marTop w:val="0"/>
          <w:marBottom w:val="0"/>
          <w:divBdr>
            <w:top w:val="none" w:sz="0" w:space="0" w:color="auto"/>
            <w:left w:val="none" w:sz="0" w:space="0" w:color="auto"/>
            <w:bottom w:val="none" w:sz="0" w:space="0" w:color="auto"/>
            <w:right w:val="none" w:sz="0" w:space="0" w:color="auto"/>
          </w:divBdr>
        </w:div>
        <w:div w:id="355037736">
          <w:marLeft w:val="0"/>
          <w:marRight w:val="0"/>
          <w:marTop w:val="0"/>
          <w:marBottom w:val="0"/>
          <w:divBdr>
            <w:top w:val="none" w:sz="0" w:space="0" w:color="auto"/>
            <w:left w:val="none" w:sz="0" w:space="0" w:color="auto"/>
            <w:bottom w:val="none" w:sz="0" w:space="0" w:color="auto"/>
            <w:right w:val="none" w:sz="0" w:space="0" w:color="auto"/>
          </w:divBdr>
        </w:div>
        <w:div w:id="86511186">
          <w:marLeft w:val="0"/>
          <w:marRight w:val="0"/>
          <w:marTop w:val="0"/>
          <w:marBottom w:val="0"/>
          <w:divBdr>
            <w:top w:val="none" w:sz="0" w:space="0" w:color="auto"/>
            <w:left w:val="none" w:sz="0" w:space="0" w:color="auto"/>
            <w:bottom w:val="none" w:sz="0" w:space="0" w:color="auto"/>
            <w:right w:val="none" w:sz="0" w:space="0" w:color="auto"/>
          </w:divBdr>
        </w:div>
        <w:div w:id="1854345367">
          <w:marLeft w:val="0"/>
          <w:marRight w:val="0"/>
          <w:marTop w:val="0"/>
          <w:marBottom w:val="0"/>
          <w:divBdr>
            <w:top w:val="none" w:sz="0" w:space="0" w:color="auto"/>
            <w:left w:val="none" w:sz="0" w:space="0" w:color="auto"/>
            <w:bottom w:val="none" w:sz="0" w:space="0" w:color="auto"/>
            <w:right w:val="none" w:sz="0" w:space="0" w:color="auto"/>
          </w:divBdr>
        </w:div>
        <w:div w:id="1860311297">
          <w:marLeft w:val="0"/>
          <w:marRight w:val="0"/>
          <w:marTop w:val="0"/>
          <w:marBottom w:val="0"/>
          <w:divBdr>
            <w:top w:val="none" w:sz="0" w:space="0" w:color="auto"/>
            <w:left w:val="none" w:sz="0" w:space="0" w:color="auto"/>
            <w:bottom w:val="none" w:sz="0" w:space="0" w:color="auto"/>
            <w:right w:val="none" w:sz="0" w:space="0" w:color="auto"/>
          </w:divBdr>
        </w:div>
        <w:div w:id="1369376653">
          <w:marLeft w:val="0"/>
          <w:marRight w:val="0"/>
          <w:marTop w:val="0"/>
          <w:marBottom w:val="0"/>
          <w:divBdr>
            <w:top w:val="none" w:sz="0" w:space="0" w:color="auto"/>
            <w:left w:val="none" w:sz="0" w:space="0" w:color="auto"/>
            <w:bottom w:val="none" w:sz="0" w:space="0" w:color="auto"/>
            <w:right w:val="none" w:sz="0" w:space="0" w:color="auto"/>
          </w:divBdr>
        </w:div>
        <w:div w:id="1157958971">
          <w:marLeft w:val="0"/>
          <w:marRight w:val="0"/>
          <w:marTop w:val="0"/>
          <w:marBottom w:val="0"/>
          <w:divBdr>
            <w:top w:val="none" w:sz="0" w:space="0" w:color="auto"/>
            <w:left w:val="none" w:sz="0" w:space="0" w:color="auto"/>
            <w:bottom w:val="none" w:sz="0" w:space="0" w:color="auto"/>
            <w:right w:val="none" w:sz="0" w:space="0" w:color="auto"/>
          </w:divBdr>
        </w:div>
        <w:div w:id="254024425">
          <w:marLeft w:val="0"/>
          <w:marRight w:val="0"/>
          <w:marTop w:val="0"/>
          <w:marBottom w:val="0"/>
          <w:divBdr>
            <w:top w:val="none" w:sz="0" w:space="0" w:color="auto"/>
            <w:left w:val="none" w:sz="0" w:space="0" w:color="auto"/>
            <w:bottom w:val="none" w:sz="0" w:space="0" w:color="auto"/>
            <w:right w:val="none" w:sz="0" w:space="0" w:color="auto"/>
          </w:divBdr>
        </w:div>
        <w:div w:id="1779715770">
          <w:marLeft w:val="0"/>
          <w:marRight w:val="0"/>
          <w:marTop w:val="0"/>
          <w:marBottom w:val="0"/>
          <w:divBdr>
            <w:top w:val="none" w:sz="0" w:space="0" w:color="auto"/>
            <w:left w:val="none" w:sz="0" w:space="0" w:color="auto"/>
            <w:bottom w:val="none" w:sz="0" w:space="0" w:color="auto"/>
            <w:right w:val="none" w:sz="0" w:space="0" w:color="auto"/>
          </w:divBdr>
        </w:div>
        <w:div w:id="1297566305">
          <w:marLeft w:val="0"/>
          <w:marRight w:val="0"/>
          <w:marTop w:val="0"/>
          <w:marBottom w:val="0"/>
          <w:divBdr>
            <w:top w:val="none" w:sz="0" w:space="0" w:color="auto"/>
            <w:left w:val="none" w:sz="0" w:space="0" w:color="auto"/>
            <w:bottom w:val="none" w:sz="0" w:space="0" w:color="auto"/>
            <w:right w:val="none" w:sz="0" w:space="0" w:color="auto"/>
          </w:divBdr>
        </w:div>
        <w:div w:id="64844769">
          <w:marLeft w:val="0"/>
          <w:marRight w:val="0"/>
          <w:marTop w:val="0"/>
          <w:marBottom w:val="0"/>
          <w:divBdr>
            <w:top w:val="none" w:sz="0" w:space="0" w:color="auto"/>
            <w:left w:val="none" w:sz="0" w:space="0" w:color="auto"/>
            <w:bottom w:val="none" w:sz="0" w:space="0" w:color="auto"/>
            <w:right w:val="none" w:sz="0" w:space="0" w:color="auto"/>
          </w:divBdr>
        </w:div>
        <w:div w:id="501430944">
          <w:marLeft w:val="0"/>
          <w:marRight w:val="0"/>
          <w:marTop w:val="0"/>
          <w:marBottom w:val="0"/>
          <w:divBdr>
            <w:top w:val="none" w:sz="0" w:space="0" w:color="auto"/>
            <w:left w:val="none" w:sz="0" w:space="0" w:color="auto"/>
            <w:bottom w:val="none" w:sz="0" w:space="0" w:color="auto"/>
            <w:right w:val="none" w:sz="0" w:space="0" w:color="auto"/>
          </w:divBdr>
        </w:div>
        <w:div w:id="804814493">
          <w:marLeft w:val="0"/>
          <w:marRight w:val="0"/>
          <w:marTop w:val="0"/>
          <w:marBottom w:val="0"/>
          <w:divBdr>
            <w:top w:val="none" w:sz="0" w:space="0" w:color="auto"/>
            <w:left w:val="none" w:sz="0" w:space="0" w:color="auto"/>
            <w:bottom w:val="none" w:sz="0" w:space="0" w:color="auto"/>
            <w:right w:val="none" w:sz="0" w:space="0" w:color="auto"/>
          </w:divBdr>
        </w:div>
        <w:div w:id="108209960">
          <w:marLeft w:val="0"/>
          <w:marRight w:val="0"/>
          <w:marTop w:val="0"/>
          <w:marBottom w:val="0"/>
          <w:divBdr>
            <w:top w:val="none" w:sz="0" w:space="0" w:color="auto"/>
            <w:left w:val="none" w:sz="0" w:space="0" w:color="auto"/>
            <w:bottom w:val="none" w:sz="0" w:space="0" w:color="auto"/>
            <w:right w:val="none" w:sz="0" w:space="0" w:color="auto"/>
          </w:divBdr>
        </w:div>
        <w:div w:id="1010180820">
          <w:marLeft w:val="0"/>
          <w:marRight w:val="0"/>
          <w:marTop w:val="0"/>
          <w:marBottom w:val="0"/>
          <w:divBdr>
            <w:top w:val="none" w:sz="0" w:space="0" w:color="auto"/>
            <w:left w:val="none" w:sz="0" w:space="0" w:color="auto"/>
            <w:bottom w:val="none" w:sz="0" w:space="0" w:color="auto"/>
            <w:right w:val="none" w:sz="0" w:space="0" w:color="auto"/>
          </w:divBdr>
        </w:div>
        <w:div w:id="600261649">
          <w:marLeft w:val="0"/>
          <w:marRight w:val="0"/>
          <w:marTop w:val="0"/>
          <w:marBottom w:val="0"/>
          <w:divBdr>
            <w:top w:val="none" w:sz="0" w:space="0" w:color="auto"/>
            <w:left w:val="none" w:sz="0" w:space="0" w:color="auto"/>
            <w:bottom w:val="none" w:sz="0" w:space="0" w:color="auto"/>
            <w:right w:val="none" w:sz="0" w:space="0" w:color="auto"/>
          </w:divBdr>
        </w:div>
        <w:div w:id="1588343717">
          <w:marLeft w:val="0"/>
          <w:marRight w:val="0"/>
          <w:marTop w:val="0"/>
          <w:marBottom w:val="0"/>
          <w:divBdr>
            <w:top w:val="none" w:sz="0" w:space="0" w:color="auto"/>
            <w:left w:val="none" w:sz="0" w:space="0" w:color="auto"/>
            <w:bottom w:val="none" w:sz="0" w:space="0" w:color="auto"/>
            <w:right w:val="none" w:sz="0" w:space="0" w:color="auto"/>
          </w:divBdr>
        </w:div>
        <w:div w:id="1173643213">
          <w:marLeft w:val="0"/>
          <w:marRight w:val="0"/>
          <w:marTop w:val="0"/>
          <w:marBottom w:val="0"/>
          <w:divBdr>
            <w:top w:val="none" w:sz="0" w:space="0" w:color="auto"/>
            <w:left w:val="none" w:sz="0" w:space="0" w:color="auto"/>
            <w:bottom w:val="none" w:sz="0" w:space="0" w:color="auto"/>
            <w:right w:val="none" w:sz="0" w:space="0" w:color="auto"/>
          </w:divBdr>
        </w:div>
        <w:div w:id="1434745389">
          <w:marLeft w:val="0"/>
          <w:marRight w:val="0"/>
          <w:marTop w:val="0"/>
          <w:marBottom w:val="0"/>
          <w:divBdr>
            <w:top w:val="none" w:sz="0" w:space="0" w:color="auto"/>
            <w:left w:val="none" w:sz="0" w:space="0" w:color="auto"/>
            <w:bottom w:val="none" w:sz="0" w:space="0" w:color="auto"/>
            <w:right w:val="none" w:sz="0" w:space="0" w:color="auto"/>
          </w:divBdr>
        </w:div>
        <w:div w:id="797187897">
          <w:marLeft w:val="0"/>
          <w:marRight w:val="0"/>
          <w:marTop w:val="0"/>
          <w:marBottom w:val="0"/>
          <w:divBdr>
            <w:top w:val="none" w:sz="0" w:space="0" w:color="auto"/>
            <w:left w:val="none" w:sz="0" w:space="0" w:color="auto"/>
            <w:bottom w:val="none" w:sz="0" w:space="0" w:color="auto"/>
            <w:right w:val="none" w:sz="0" w:space="0" w:color="auto"/>
          </w:divBdr>
        </w:div>
        <w:div w:id="1715233100">
          <w:marLeft w:val="0"/>
          <w:marRight w:val="0"/>
          <w:marTop w:val="0"/>
          <w:marBottom w:val="0"/>
          <w:divBdr>
            <w:top w:val="none" w:sz="0" w:space="0" w:color="auto"/>
            <w:left w:val="none" w:sz="0" w:space="0" w:color="auto"/>
            <w:bottom w:val="none" w:sz="0" w:space="0" w:color="auto"/>
            <w:right w:val="none" w:sz="0" w:space="0" w:color="auto"/>
          </w:divBdr>
        </w:div>
        <w:div w:id="1066025979">
          <w:marLeft w:val="0"/>
          <w:marRight w:val="0"/>
          <w:marTop w:val="0"/>
          <w:marBottom w:val="0"/>
          <w:divBdr>
            <w:top w:val="none" w:sz="0" w:space="0" w:color="auto"/>
            <w:left w:val="none" w:sz="0" w:space="0" w:color="auto"/>
            <w:bottom w:val="none" w:sz="0" w:space="0" w:color="auto"/>
            <w:right w:val="none" w:sz="0" w:space="0" w:color="auto"/>
          </w:divBdr>
        </w:div>
        <w:div w:id="579799191">
          <w:marLeft w:val="0"/>
          <w:marRight w:val="0"/>
          <w:marTop w:val="0"/>
          <w:marBottom w:val="0"/>
          <w:divBdr>
            <w:top w:val="none" w:sz="0" w:space="0" w:color="auto"/>
            <w:left w:val="none" w:sz="0" w:space="0" w:color="auto"/>
            <w:bottom w:val="none" w:sz="0" w:space="0" w:color="auto"/>
            <w:right w:val="none" w:sz="0" w:space="0" w:color="auto"/>
          </w:divBdr>
        </w:div>
        <w:div w:id="633144864">
          <w:marLeft w:val="0"/>
          <w:marRight w:val="0"/>
          <w:marTop w:val="0"/>
          <w:marBottom w:val="0"/>
          <w:divBdr>
            <w:top w:val="none" w:sz="0" w:space="0" w:color="auto"/>
            <w:left w:val="none" w:sz="0" w:space="0" w:color="auto"/>
            <w:bottom w:val="none" w:sz="0" w:space="0" w:color="auto"/>
            <w:right w:val="none" w:sz="0" w:space="0" w:color="auto"/>
          </w:divBdr>
        </w:div>
        <w:div w:id="168521343">
          <w:marLeft w:val="0"/>
          <w:marRight w:val="0"/>
          <w:marTop w:val="0"/>
          <w:marBottom w:val="0"/>
          <w:divBdr>
            <w:top w:val="none" w:sz="0" w:space="0" w:color="auto"/>
            <w:left w:val="none" w:sz="0" w:space="0" w:color="auto"/>
            <w:bottom w:val="none" w:sz="0" w:space="0" w:color="auto"/>
            <w:right w:val="none" w:sz="0" w:space="0" w:color="auto"/>
          </w:divBdr>
        </w:div>
        <w:div w:id="668404250">
          <w:marLeft w:val="0"/>
          <w:marRight w:val="0"/>
          <w:marTop w:val="0"/>
          <w:marBottom w:val="0"/>
          <w:divBdr>
            <w:top w:val="none" w:sz="0" w:space="0" w:color="auto"/>
            <w:left w:val="none" w:sz="0" w:space="0" w:color="auto"/>
            <w:bottom w:val="none" w:sz="0" w:space="0" w:color="auto"/>
            <w:right w:val="none" w:sz="0" w:space="0" w:color="auto"/>
          </w:divBdr>
        </w:div>
        <w:div w:id="412706209">
          <w:marLeft w:val="0"/>
          <w:marRight w:val="0"/>
          <w:marTop w:val="0"/>
          <w:marBottom w:val="0"/>
          <w:divBdr>
            <w:top w:val="none" w:sz="0" w:space="0" w:color="auto"/>
            <w:left w:val="none" w:sz="0" w:space="0" w:color="auto"/>
            <w:bottom w:val="none" w:sz="0" w:space="0" w:color="auto"/>
            <w:right w:val="none" w:sz="0" w:space="0" w:color="auto"/>
          </w:divBdr>
        </w:div>
        <w:div w:id="1978946686">
          <w:marLeft w:val="0"/>
          <w:marRight w:val="0"/>
          <w:marTop w:val="0"/>
          <w:marBottom w:val="0"/>
          <w:divBdr>
            <w:top w:val="none" w:sz="0" w:space="0" w:color="auto"/>
            <w:left w:val="none" w:sz="0" w:space="0" w:color="auto"/>
            <w:bottom w:val="none" w:sz="0" w:space="0" w:color="auto"/>
            <w:right w:val="none" w:sz="0" w:space="0" w:color="auto"/>
          </w:divBdr>
        </w:div>
        <w:div w:id="366762585">
          <w:marLeft w:val="0"/>
          <w:marRight w:val="0"/>
          <w:marTop w:val="0"/>
          <w:marBottom w:val="0"/>
          <w:divBdr>
            <w:top w:val="none" w:sz="0" w:space="0" w:color="auto"/>
            <w:left w:val="none" w:sz="0" w:space="0" w:color="auto"/>
            <w:bottom w:val="none" w:sz="0" w:space="0" w:color="auto"/>
            <w:right w:val="none" w:sz="0" w:space="0" w:color="auto"/>
          </w:divBdr>
        </w:div>
        <w:div w:id="851997221">
          <w:marLeft w:val="0"/>
          <w:marRight w:val="0"/>
          <w:marTop w:val="0"/>
          <w:marBottom w:val="0"/>
          <w:divBdr>
            <w:top w:val="none" w:sz="0" w:space="0" w:color="auto"/>
            <w:left w:val="none" w:sz="0" w:space="0" w:color="auto"/>
            <w:bottom w:val="none" w:sz="0" w:space="0" w:color="auto"/>
            <w:right w:val="none" w:sz="0" w:space="0" w:color="auto"/>
          </w:divBdr>
        </w:div>
        <w:div w:id="360403246">
          <w:marLeft w:val="0"/>
          <w:marRight w:val="0"/>
          <w:marTop w:val="0"/>
          <w:marBottom w:val="0"/>
          <w:divBdr>
            <w:top w:val="none" w:sz="0" w:space="0" w:color="auto"/>
            <w:left w:val="none" w:sz="0" w:space="0" w:color="auto"/>
            <w:bottom w:val="none" w:sz="0" w:space="0" w:color="auto"/>
            <w:right w:val="none" w:sz="0" w:space="0" w:color="auto"/>
          </w:divBdr>
        </w:div>
        <w:div w:id="2009601659">
          <w:marLeft w:val="0"/>
          <w:marRight w:val="0"/>
          <w:marTop w:val="0"/>
          <w:marBottom w:val="0"/>
          <w:divBdr>
            <w:top w:val="none" w:sz="0" w:space="0" w:color="auto"/>
            <w:left w:val="none" w:sz="0" w:space="0" w:color="auto"/>
            <w:bottom w:val="none" w:sz="0" w:space="0" w:color="auto"/>
            <w:right w:val="none" w:sz="0" w:space="0" w:color="auto"/>
          </w:divBdr>
        </w:div>
        <w:div w:id="114258774">
          <w:marLeft w:val="0"/>
          <w:marRight w:val="0"/>
          <w:marTop w:val="0"/>
          <w:marBottom w:val="0"/>
          <w:divBdr>
            <w:top w:val="none" w:sz="0" w:space="0" w:color="auto"/>
            <w:left w:val="none" w:sz="0" w:space="0" w:color="auto"/>
            <w:bottom w:val="none" w:sz="0" w:space="0" w:color="auto"/>
            <w:right w:val="none" w:sz="0" w:space="0" w:color="auto"/>
          </w:divBdr>
        </w:div>
        <w:div w:id="1326712029">
          <w:marLeft w:val="0"/>
          <w:marRight w:val="0"/>
          <w:marTop w:val="0"/>
          <w:marBottom w:val="0"/>
          <w:divBdr>
            <w:top w:val="none" w:sz="0" w:space="0" w:color="auto"/>
            <w:left w:val="none" w:sz="0" w:space="0" w:color="auto"/>
            <w:bottom w:val="none" w:sz="0" w:space="0" w:color="auto"/>
            <w:right w:val="none" w:sz="0" w:space="0" w:color="auto"/>
          </w:divBdr>
        </w:div>
        <w:div w:id="436171604">
          <w:marLeft w:val="0"/>
          <w:marRight w:val="0"/>
          <w:marTop w:val="0"/>
          <w:marBottom w:val="0"/>
          <w:divBdr>
            <w:top w:val="none" w:sz="0" w:space="0" w:color="auto"/>
            <w:left w:val="none" w:sz="0" w:space="0" w:color="auto"/>
            <w:bottom w:val="none" w:sz="0" w:space="0" w:color="auto"/>
            <w:right w:val="none" w:sz="0" w:space="0" w:color="auto"/>
          </w:divBdr>
        </w:div>
        <w:div w:id="243342133">
          <w:marLeft w:val="0"/>
          <w:marRight w:val="0"/>
          <w:marTop w:val="0"/>
          <w:marBottom w:val="0"/>
          <w:divBdr>
            <w:top w:val="none" w:sz="0" w:space="0" w:color="auto"/>
            <w:left w:val="none" w:sz="0" w:space="0" w:color="auto"/>
            <w:bottom w:val="none" w:sz="0" w:space="0" w:color="auto"/>
            <w:right w:val="none" w:sz="0" w:space="0" w:color="auto"/>
          </w:divBdr>
        </w:div>
        <w:div w:id="1107196967">
          <w:marLeft w:val="0"/>
          <w:marRight w:val="0"/>
          <w:marTop w:val="0"/>
          <w:marBottom w:val="0"/>
          <w:divBdr>
            <w:top w:val="none" w:sz="0" w:space="0" w:color="auto"/>
            <w:left w:val="none" w:sz="0" w:space="0" w:color="auto"/>
            <w:bottom w:val="none" w:sz="0" w:space="0" w:color="auto"/>
            <w:right w:val="none" w:sz="0" w:space="0" w:color="auto"/>
          </w:divBdr>
        </w:div>
        <w:div w:id="215817898">
          <w:marLeft w:val="0"/>
          <w:marRight w:val="0"/>
          <w:marTop w:val="0"/>
          <w:marBottom w:val="0"/>
          <w:divBdr>
            <w:top w:val="none" w:sz="0" w:space="0" w:color="auto"/>
            <w:left w:val="none" w:sz="0" w:space="0" w:color="auto"/>
            <w:bottom w:val="none" w:sz="0" w:space="0" w:color="auto"/>
            <w:right w:val="none" w:sz="0" w:space="0" w:color="auto"/>
          </w:divBdr>
        </w:div>
        <w:div w:id="1845776718">
          <w:marLeft w:val="0"/>
          <w:marRight w:val="0"/>
          <w:marTop w:val="0"/>
          <w:marBottom w:val="0"/>
          <w:divBdr>
            <w:top w:val="none" w:sz="0" w:space="0" w:color="auto"/>
            <w:left w:val="none" w:sz="0" w:space="0" w:color="auto"/>
            <w:bottom w:val="none" w:sz="0" w:space="0" w:color="auto"/>
            <w:right w:val="none" w:sz="0" w:space="0" w:color="auto"/>
          </w:divBdr>
        </w:div>
        <w:div w:id="1349335306">
          <w:marLeft w:val="0"/>
          <w:marRight w:val="0"/>
          <w:marTop w:val="0"/>
          <w:marBottom w:val="0"/>
          <w:divBdr>
            <w:top w:val="none" w:sz="0" w:space="0" w:color="auto"/>
            <w:left w:val="none" w:sz="0" w:space="0" w:color="auto"/>
            <w:bottom w:val="none" w:sz="0" w:space="0" w:color="auto"/>
            <w:right w:val="none" w:sz="0" w:space="0" w:color="auto"/>
          </w:divBdr>
        </w:div>
        <w:div w:id="1369379521">
          <w:marLeft w:val="0"/>
          <w:marRight w:val="0"/>
          <w:marTop w:val="0"/>
          <w:marBottom w:val="0"/>
          <w:divBdr>
            <w:top w:val="none" w:sz="0" w:space="0" w:color="auto"/>
            <w:left w:val="none" w:sz="0" w:space="0" w:color="auto"/>
            <w:bottom w:val="none" w:sz="0" w:space="0" w:color="auto"/>
            <w:right w:val="none" w:sz="0" w:space="0" w:color="auto"/>
          </w:divBdr>
        </w:div>
        <w:div w:id="2144077229">
          <w:marLeft w:val="0"/>
          <w:marRight w:val="0"/>
          <w:marTop w:val="0"/>
          <w:marBottom w:val="0"/>
          <w:divBdr>
            <w:top w:val="none" w:sz="0" w:space="0" w:color="auto"/>
            <w:left w:val="none" w:sz="0" w:space="0" w:color="auto"/>
            <w:bottom w:val="none" w:sz="0" w:space="0" w:color="auto"/>
            <w:right w:val="none" w:sz="0" w:space="0" w:color="auto"/>
          </w:divBdr>
        </w:div>
        <w:div w:id="996148998">
          <w:marLeft w:val="0"/>
          <w:marRight w:val="0"/>
          <w:marTop w:val="0"/>
          <w:marBottom w:val="0"/>
          <w:divBdr>
            <w:top w:val="none" w:sz="0" w:space="0" w:color="auto"/>
            <w:left w:val="none" w:sz="0" w:space="0" w:color="auto"/>
            <w:bottom w:val="none" w:sz="0" w:space="0" w:color="auto"/>
            <w:right w:val="none" w:sz="0" w:space="0" w:color="auto"/>
          </w:divBdr>
        </w:div>
        <w:div w:id="2038120499">
          <w:marLeft w:val="0"/>
          <w:marRight w:val="0"/>
          <w:marTop w:val="0"/>
          <w:marBottom w:val="0"/>
          <w:divBdr>
            <w:top w:val="none" w:sz="0" w:space="0" w:color="auto"/>
            <w:left w:val="none" w:sz="0" w:space="0" w:color="auto"/>
            <w:bottom w:val="none" w:sz="0" w:space="0" w:color="auto"/>
            <w:right w:val="none" w:sz="0" w:space="0" w:color="auto"/>
          </w:divBdr>
        </w:div>
        <w:div w:id="118423601">
          <w:marLeft w:val="0"/>
          <w:marRight w:val="0"/>
          <w:marTop w:val="0"/>
          <w:marBottom w:val="0"/>
          <w:divBdr>
            <w:top w:val="none" w:sz="0" w:space="0" w:color="auto"/>
            <w:left w:val="none" w:sz="0" w:space="0" w:color="auto"/>
            <w:bottom w:val="none" w:sz="0" w:space="0" w:color="auto"/>
            <w:right w:val="none" w:sz="0" w:space="0" w:color="auto"/>
          </w:divBdr>
        </w:div>
        <w:div w:id="1689334938">
          <w:marLeft w:val="0"/>
          <w:marRight w:val="0"/>
          <w:marTop w:val="0"/>
          <w:marBottom w:val="0"/>
          <w:divBdr>
            <w:top w:val="none" w:sz="0" w:space="0" w:color="auto"/>
            <w:left w:val="none" w:sz="0" w:space="0" w:color="auto"/>
            <w:bottom w:val="none" w:sz="0" w:space="0" w:color="auto"/>
            <w:right w:val="none" w:sz="0" w:space="0" w:color="auto"/>
          </w:divBdr>
        </w:div>
        <w:div w:id="157965270">
          <w:marLeft w:val="0"/>
          <w:marRight w:val="0"/>
          <w:marTop w:val="0"/>
          <w:marBottom w:val="0"/>
          <w:divBdr>
            <w:top w:val="none" w:sz="0" w:space="0" w:color="auto"/>
            <w:left w:val="none" w:sz="0" w:space="0" w:color="auto"/>
            <w:bottom w:val="none" w:sz="0" w:space="0" w:color="auto"/>
            <w:right w:val="none" w:sz="0" w:space="0" w:color="auto"/>
          </w:divBdr>
        </w:div>
        <w:div w:id="1223323681">
          <w:marLeft w:val="0"/>
          <w:marRight w:val="0"/>
          <w:marTop w:val="0"/>
          <w:marBottom w:val="0"/>
          <w:divBdr>
            <w:top w:val="none" w:sz="0" w:space="0" w:color="auto"/>
            <w:left w:val="none" w:sz="0" w:space="0" w:color="auto"/>
            <w:bottom w:val="none" w:sz="0" w:space="0" w:color="auto"/>
            <w:right w:val="none" w:sz="0" w:space="0" w:color="auto"/>
          </w:divBdr>
        </w:div>
        <w:div w:id="1333992428">
          <w:marLeft w:val="0"/>
          <w:marRight w:val="0"/>
          <w:marTop w:val="0"/>
          <w:marBottom w:val="0"/>
          <w:divBdr>
            <w:top w:val="none" w:sz="0" w:space="0" w:color="auto"/>
            <w:left w:val="none" w:sz="0" w:space="0" w:color="auto"/>
            <w:bottom w:val="none" w:sz="0" w:space="0" w:color="auto"/>
            <w:right w:val="none" w:sz="0" w:space="0" w:color="auto"/>
          </w:divBdr>
        </w:div>
        <w:div w:id="1132941425">
          <w:marLeft w:val="0"/>
          <w:marRight w:val="0"/>
          <w:marTop w:val="0"/>
          <w:marBottom w:val="0"/>
          <w:divBdr>
            <w:top w:val="none" w:sz="0" w:space="0" w:color="auto"/>
            <w:left w:val="none" w:sz="0" w:space="0" w:color="auto"/>
            <w:bottom w:val="none" w:sz="0" w:space="0" w:color="auto"/>
            <w:right w:val="none" w:sz="0" w:space="0" w:color="auto"/>
          </w:divBdr>
        </w:div>
        <w:div w:id="426583731">
          <w:marLeft w:val="0"/>
          <w:marRight w:val="0"/>
          <w:marTop w:val="0"/>
          <w:marBottom w:val="0"/>
          <w:divBdr>
            <w:top w:val="none" w:sz="0" w:space="0" w:color="auto"/>
            <w:left w:val="none" w:sz="0" w:space="0" w:color="auto"/>
            <w:bottom w:val="none" w:sz="0" w:space="0" w:color="auto"/>
            <w:right w:val="none" w:sz="0" w:space="0" w:color="auto"/>
          </w:divBdr>
        </w:div>
        <w:div w:id="1071006095">
          <w:marLeft w:val="0"/>
          <w:marRight w:val="0"/>
          <w:marTop w:val="0"/>
          <w:marBottom w:val="0"/>
          <w:divBdr>
            <w:top w:val="none" w:sz="0" w:space="0" w:color="auto"/>
            <w:left w:val="none" w:sz="0" w:space="0" w:color="auto"/>
            <w:bottom w:val="none" w:sz="0" w:space="0" w:color="auto"/>
            <w:right w:val="none" w:sz="0" w:space="0" w:color="auto"/>
          </w:divBdr>
        </w:div>
        <w:div w:id="696346892">
          <w:marLeft w:val="0"/>
          <w:marRight w:val="0"/>
          <w:marTop w:val="0"/>
          <w:marBottom w:val="0"/>
          <w:divBdr>
            <w:top w:val="none" w:sz="0" w:space="0" w:color="auto"/>
            <w:left w:val="none" w:sz="0" w:space="0" w:color="auto"/>
            <w:bottom w:val="none" w:sz="0" w:space="0" w:color="auto"/>
            <w:right w:val="none" w:sz="0" w:space="0" w:color="auto"/>
          </w:divBdr>
        </w:div>
        <w:div w:id="442582142">
          <w:marLeft w:val="0"/>
          <w:marRight w:val="0"/>
          <w:marTop w:val="0"/>
          <w:marBottom w:val="0"/>
          <w:divBdr>
            <w:top w:val="none" w:sz="0" w:space="0" w:color="auto"/>
            <w:left w:val="none" w:sz="0" w:space="0" w:color="auto"/>
            <w:bottom w:val="none" w:sz="0" w:space="0" w:color="auto"/>
            <w:right w:val="none" w:sz="0" w:space="0" w:color="auto"/>
          </w:divBdr>
        </w:div>
        <w:div w:id="819007100">
          <w:marLeft w:val="0"/>
          <w:marRight w:val="0"/>
          <w:marTop w:val="0"/>
          <w:marBottom w:val="0"/>
          <w:divBdr>
            <w:top w:val="none" w:sz="0" w:space="0" w:color="auto"/>
            <w:left w:val="none" w:sz="0" w:space="0" w:color="auto"/>
            <w:bottom w:val="none" w:sz="0" w:space="0" w:color="auto"/>
            <w:right w:val="none" w:sz="0" w:space="0" w:color="auto"/>
          </w:divBdr>
        </w:div>
        <w:div w:id="669219028">
          <w:marLeft w:val="0"/>
          <w:marRight w:val="0"/>
          <w:marTop w:val="0"/>
          <w:marBottom w:val="0"/>
          <w:divBdr>
            <w:top w:val="none" w:sz="0" w:space="0" w:color="auto"/>
            <w:left w:val="none" w:sz="0" w:space="0" w:color="auto"/>
            <w:bottom w:val="none" w:sz="0" w:space="0" w:color="auto"/>
            <w:right w:val="none" w:sz="0" w:space="0" w:color="auto"/>
          </w:divBdr>
        </w:div>
        <w:div w:id="189954741">
          <w:marLeft w:val="0"/>
          <w:marRight w:val="0"/>
          <w:marTop w:val="0"/>
          <w:marBottom w:val="0"/>
          <w:divBdr>
            <w:top w:val="none" w:sz="0" w:space="0" w:color="auto"/>
            <w:left w:val="none" w:sz="0" w:space="0" w:color="auto"/>
            <w:bottom w:val="none" w:sz="0" w:space="0" w:color="auto"/>
            <w:right w:val="none" w:sz="0" w:space="0" w:color="auto"/>
          </w:divBdr>
        </w:div>
        <w:div w:id="232933555">
          <w:marLeft w:val="0"/>
          <w:marRight w:val="0"/>
          <w:marTop w:val="0"/>
          <w:marBottom w:val="0"/>
          <w:divBdr>
            <w:top w:val="none" w:sz="0" w:space="0" w:color="auto"/>
            <w:left w:val="none" w:sz="0" w:space="0" w:color="auto"/>
            <w:bottom w:val="none" w:sz="0" w:space="0" w:color="auto"/>
            <w:right w:val="none" w:sz="0" w:space="0" w:color="auto"/>
          </w:divBdr>
        </w:div>
        <w:div w:id="273445441">
          <w:marLeft w:val="0"/>
          <w:marRight w:val="0"/>
          <w:marTop w:val="0"/>
          <w:marBottom w:val="0"/>
          <w:divBdr>
            <w:top w:val="none" w:sz="0" w:space="0" w:color="auto"/>
            <w:left w:val="none" w:sz="0" w:space="0" w:color="auto"/>
            <w:bottom w:val="none" w:sz="0" w:space="0" w:color="auto"/>
            <w:right w:val="none" w:sz="0" w:space="0" w:color="auto"/>
          </w:divBdr>
        </w:div>
        <w:div w:id="1510606804">
          <w:marLeft w:val="0"/>
          <w:marRight w:val="0"/>
          <w:marTop w:val="0"/>
          <w:marBottom w:val="0"/>
          <w:divBdr>
            <w:top w:val="none" w:sz="0" w:space="0" w:color="auto"/>
            <w:left w:val="none" w:sz="0" w:space="0" w:color="auto"/>
            <w:bottom w:val="none" w:sz="0" w:space="0" w:color="auto"/>
            <w:right w:val="none" w:sz="0" w:space="0" w:color="auto"/>
          </w:divBdr>
        </w:div>
        <w:div w:id="1455754710">
          <w:marLeft w:val="0"/>
          <w:marRight w:val="0"/>
          <w:marTop w:val="0"/>
          <w:marBottom w:val="0"/>
          <w:divBdr>
            <w:top w:val="none" w:sz="0" w:space="0" w:color="auto"/>
            <w:left w:val="none" w:sz="0" w:space="0" w:color="auto"/>
            <w:bottom w:val="none" w:sz="0" w:space="0" w:color="auto"/>
            <w:right w:val="none" w:sz="0" w:space="0" w:color="auto"/>
          </w:divBdr>
        </w:div>
        <w:div w:id="1312061705">
          <w:marLeft w:val="0"/>
          <w:marRight w:val="0"/>
          <w:marTop w:val="0"/>
          <w:marBottom w:val="0"/>
          <w:divBdr>
            <w:top w:val="none" w:sz="0" w:space="0" w:color="auto"/>
            <w:left w:val="none" w:sz="0" w:space="0" w:color="auto"/>
            <w:bottom w:val="none" w:sz="0" w:space="0" w:color="auto"/>
            <w:right w:val="none" w:sz="0" w:space="0" w:color="auto"/>
          </w:divBdr>
        </w:div>
        <w:div w:id="2104721088">
          <w:marLeft w:val="0"/>
          <w:marRight w:val="0"/>
          <w:marTop w:val="0"/>
          <w:marBottom w:val="0"/>
          <w:divBdr>
            <w:top w:val="none" w:sz="0" w:space="0" w:color="auto"/>
            <w:left w:val="none" w:sz="0" w:space="0" w:color="auto"/>
            <w:bottom w:val="none" w:sz="0" w:space="0" w:color="auto"/>
            <w:right w:val="none" w:sz="0" w:space="0" w:color="auto"/>
          </w:divBdr>
        </w:div>
        <w:div w:id="1200314757">
          <w:marLeft w:val="0"/>
          <w:marRight w:val="0"/>
          <w:marTop w:val="0"/>
          <w:marBottom w:val="0"/>
          <w:divBdr>
            <w:top w:val="none" w:sz="0" w:space="0" w:color="auto"/>
            <w:left w:val="none" w:sz="0" w:space="0" w:color="auto"/>
            <w:bottom w:val="none" w:sz="0" w:space="0" w:color="auto"/>
            <w:right w:val="none" w:sz="0" w:space="0" w:color="auto"/>
          </w:divBdr>
        </w:div>
        <w:div w:id="1857887153">
          <w:marLeft w:val="0"/>
          <w:marRight w:val="0"/>
          <w:marTop w:val="0"/>
          <w:marBottom w:val="0"/>
          <w:divBdr>
            <w:top w:val="none" w:sz="0" w:space="0" w:color="auto"/>
            <w:left w:val="none" w:sz="0" w:space="0" w:color="auto"/>
            <w:bottom w:val="none" w:sz="0" w:space="0" w:color="auto"/>
            <w:right w:val="none" w:sz="0" w:space="0" w:color="auto"/>
          </w:divBdr>
        </w:div>
        <w:div w:id="1931809740">
          <w:marLeft w:val="0"/>
          <w:marRight w:val="0"/>
          <w:marTop w:val="0"/>
          <w:marBottom w:val="0"/>
          <w:divBdr>
            <w:top w:val="none" w:sz="0" w:space="0" w:color="auto"/>
            <w:left w:val="none" w:sz="0" w:space="0" w:color="auto"/>
            <w:bottom w:val="none" w:sz="0" w:space="0" w:color="auto"/>
            <w:right w:val="none" w:sz="0" w:space="0" w:color="auto"/>
          </w:divBdr>
        </w:div>
        <w:div w:id="372266363">
          <w:marLeft w:val="0"/>
          <w:marRight w:val="0"/>
          <w:marTop w:val="0"/>
          <w:marBottom w:val="0"/>
          <w:divBdr>
            <w:top w:val="none" w:sz="0" w:space="0" w:color="auto"/>
            <w:left w:val="none" w:sz="0" w:space="0" w:color="auto"/>
            <w:bottom w:val="none" w:sz="0" w:space="0" w:color="auto"/>
            <w:right w:val="none" w:sz="0" w:space="0" w:color="auto"/>
          </w:divBdr>
        </w:div>
        <w:div w:id="2000888447">
          <w:marLeft w:val="0"/>
          <w:marRight w:val="0"/>
          <w:marTop w:val="0"/>
          <w:marBottom w:val="0"/>
          <w:divBdr>
            <w:top w:val="none" w:sz="0" w:space="0" w:color="auto"/>
            <w:left w:val="none" w:sz="0" w:space="0" w:color="auto"/>
            <w:bottom w:val="none" w:sz="0" w:space="0" w:color="auto"/>
            <w:right w:val="none" w:sz="0" w:space="0" w:color="auto"/>
          </w:divBdr>
        </w:div>
        <w:div w:id="31155898">
          <w:marLeft w:val="0"/>
          <w:marRight w:val="0"/>
          <w:marTop w:val="0"/>
          <w:marBottom w:val="0"/>
          <w:divBdr>
            <w:top w:val="none" w:sz="0" w:space="0" w:color="auto"/>
            <w:left w:val="none" w:sz="0" w:space="0" w:color="auto"/>
            <w:bottom w:val="none" w:sz="0" w:space="0" w:color="auto"/>
            <w:right w:val="none" w:sz="0" w:space="0" w:color="auto"/>
          </w:divBdr>
        </w:div>
        <w:div w:id="298075214">
          <w:marLeft w:val="0"/>
          <w:marRight w:val="0"/>
          <w:marTop w:val="0"/>
          <w:marBottom w:val="0"/>
          <w:divBdr>
            <w:top w:val="none" w:sz="0" w:space="0" w:color="auto"/>
            <w:left w:val="none" w:sz="0" w:space="0" w:color="auto"/>
            <w:bottom w:val="none" w:sz="0" w:space="0" w:color="auto"/>
            <w:right w:val="none" w:sz="0" w:space="0" w:color="auto"/>
          </w:divBdr>
        </w:div>
        <w:div w:id="48041808">
          <w:marLeft w:val="0"/>
          <w:marRight w:val="0"/>
          <w:marTop w:val="0"/>
          <w:marBottom w:val="0"/>
          <w:divBdr>
            <w:top w:val="none" w:sz="0" w:space="0" w:color="auto"/>
            <w:left w:val="none" w:sz="0" w:space="0" w:color="auto"/>
            <w:bottom w:val="none" w:sz="0" w:space="0" w:color="auto"/>
            <w:right w:val="none" w:sz="0" w:space="0" w:color="auto"/>
          </w:divBdr>
        </w:div>
        <w:div w:id="1911307307">
          <w:marLeft w:val="0"/>
          <w:marRight w:val="0"/>
          <w:marTop w:val="0"/>
          <w:marBottom w:val="0"/>
          <w:divBdr>
            <w:top w:val="none" w:sz="0" w:space="0" w:color="auto"/>
            <w:left w:val="none" w:sz="0" w:space="0" w:color="auto"/>
            <w:bottom w:val="none" w:sz="0" w:space="0" w:color="auto"/>
            <w:right w:val="none" w:sz="0" w:space="0" w:color="auto"/>
          </w:divBdr>
        </w:div>
        <w:div w:id="1535801080">
          <w:marLeft w:val="0"/>
          <w:marRight w:val="0"/>
          <w:marTop w:val="0"/>
          <w:marBottom w:val="0"/>
          <w:divBdr>
            <w:top w:val="none" w:sz="0" w:space="0" w:color="auto"/>
            <w:left w:val="none" w:sz="0" w:space="0" w:color="auto"/>
            <w:bottom w:val="none" w:sz="0" w:space="0" w:color="auto"/>
            <w:right w:val="none" w:sz="0" w:space="0" w:color="auto"/>
          </w:divBdr>
        </w:div>
        <w:div w:id="1134829757">
          <w:marLeft w:val="0"/>
          <w:marRight w:val="0"/>
          <w:marTop w:val="0"/>
          <w:marBottom w:val="0"/>
          <w:divBdr>
            <w:top w:val="none" w:sz="0" w:space="0" w:color="auto"/>
            <w:left w:val="none" w:sz="0" w:space="0" w:color="auto"/>
            <w:bottom w:val="none" w:sz="0" w:space="0" w:color="auto"/>
            <w:right w:val="none" w:sz="0" w:space="0" w:color="auto"/>
          </w:divBdr>
        </w:div>
        <w:div w:id="286936138">
          <w:marLeft w:val="0"/>
          <w:marRight w:val="0"/>
          <w:marTop w:val="0"/>
          <w:marBottom w:val="0"/>
          <w:divBdr>
            <w:top w:val="none" w:sz="0" w:space="0" w:color="auto"/>
            <w:left w:val="none" w:sz="0" w:space="0" w:color="auto"/>
            <w:bottom w:val="none" w:sz="0" w:space="0" w:color="auto"/>
            <w:right w:val="none" w:sz="0" w:space="0" w:color="auto"/>
          </w:divBdr>
        </w:div>
        <w:div w:id="1589656068">
          <w:marLeft w:val="0"/>
          <w:marRight w:val="0"/>
          <w:marTop w:val="0"/>
          <w:marBottom w:val="0"/>
          <w:divBdr>
            <w:top w:val="none" w:sz="0" w:space="0" w:color="auto"/>
            <w:left w:val="none" w:sz="0" w:space="0" w:color="auto"/>
            <w:bottom w:val="none" w:sz="0" w:space="0" w:color="auto"/>
            <w:right w:val="none" w:sz="0" w:space="0" w:color="auto"/>
          </w:divBdr>
        </w:div>
        <w:div w:id="1198160466">
          <w:marLeft w:val="0"/>
          <w:marRight w:val="0"/>
          <w:marTop w:val="0"/>
          <w:marBottom w:val="0"/>
          <w:divBdr>
            <w:top w:val="none" w:sz="0" w:space="0" w:color="auto"/>
            <w:left w:val="none" w:sz="0" w:space="0" w:color="auto"/>
            <w:bottom w:val="none" w:sz="0" w:space="0" w:color="auto"/>
            <w:right w:val="none" w:sz="0" w:space="0" w:color="auto"/>
          </w:divBdr>
        </w:div>
        <w:div w:id="979308521">
          <w:marLeft w:val="0"/>
          <w:marRight w:val="0"/>
          <w:marTop w:val="0"/>
          <w:marBottom w:val="0"/>
          <w:divBdr>
            <w:top w:val="none" w:sz="0" w:space="0" w:color="auto"/>
            <w:left w:val="none" w:sz="0" w:space="0" w:color="auto"/>
            <w:bottom w:val="none" w:sz="0" w:space="0" w:color="auto"/>
            <w:right w:val="none" w:sz="0" w:space="0" w:color="auto"/>
          </w:divBdr>
        </w:div>
        <w:div w:id="1518694422">
          <w:marLeft w:val="0"/>
          <w:marRight w:val="0"/>
          <w:marTop w:val="0"/>
          <w:marBottom w:val="0"/>
          <w:divBdr>
            <w:top w:val="none" w:sz="0" w:space="0" w:color="auto"/>
            <w:left w:val="none" w:sz="0" w:space="0" w:color="auto"/>
            <w:bottom w:val="none" w:sz="0" w:space="0" w:color="auto"/>
            <w:right w:val="none" w:sz="0" w:space="0" w:color="auto"/>
          </w:divBdr>
        </w:div>
        <w:div w:id="824049703">
          <w:marLeft w:val="0"/>
          <w:marRight w:val="0"/>
          <w:marTop w:val="0"/>
          <w:marBottom w:val="0"/>
          <w:divBdr>
            <w:top w:val="none" w:sz="0" w:space="0" w:color="auto"/>
            <w:left w:val="none" w:sz="0" w:space="0" w:color="auto"/>
            <w:bottom w:val="none" w:sz="0" w:space="0" w:color="auto"/>
            <w:right w:val="none" w:sz="0" w:space="0" w:color="auto"/>
          </w:divBdr>
        </w:div>
        <w:div w:id="1505172322">
          <w:marLeft w:val="0"/>
          <w:marRight w:val="0"/>
          <w:marTop w:val="0"/>
          <w:marBottom w:val="0"/>
          <w:divBdr>
            <w:top w:val="none" w:sz="0" w:space="0" w:color="auto"/>
            <w:left w:val="none" w:sz="0" w:space="0" w:color="auto"/>
            <w:bottom w:val="none" w:sz="0" w:space="0" w:color="auto"/>
            <w:right w:val="none" w:sz="0" w:space="0" w:color="auto"/>
          </w:divBdr>
        </w:div>
        <w:div w:id="65878838">
          <w:marLeft w:val="0"/>
          <w:marRight w:val="0"/>
          <w:marTop w:val="0"/>
          <w:marBottom w:val="0"/>
          <w:divBdr>
            <w:top w:val="none" w:sz="0" w:space="0" w:color="auto"/>
            <w:left w:val="none" w:sz="0" w:space="0" w:color="auto"/>
            <w:bottom w:val="none" w:sz="0" w:space="0" w:color="auto"/>
            <w:right w:val="none" w:sz="0" w:space="0" w:color="auto"/>
          </w:divBdr>
        </w:div>
        <w:div w:id="401412996">
          <w:marLeft w:val="0"/>
          <w:marRight w:val="0"/>
          <w:marTop w:val="0"/>
          <w:marBottom w:val="0"/>
          <w:divBdr>
            <w:top w:val="none" w:sz="0" w:space="0" w:color="auto"/>
            <w:left w:val="none" w:sz="0" w:space="0" w:color="auto"/>
            <w:bottom w:val="none" w:sz="0" w:space="0" w:color="auto"/>
            <w:right w:val="none" w:sz="0" w:space="0" w:color="auto"/>
          </w:divBdr>
        </w:div>
        <w:div w:id="745341670">
          <w:marLeft w:val="0"/>
          <w:marRight w:val="0"/>
          <w:marTop w:val="0"/>
          <w:marBottom w:val="0"/>
          <w:divBdr>
            <w:top w:val="none" w:sz="0" w:space="0" w:color="auto"/>
            <w:left w:val="none" w:sz="0" w:space="0" w:color="auto"/>
            <w:bottom w:val="none" w:sz="0" w:space="0" w:color="auto"/>
            <w:right w:val="none" w:sz="0" w:space="0" w:color="auto"/>
          </w:divBdr>
        </w:div>
        <w:div w:id="1107191761">
          <w:marLeft w:val="0"/>
          <w:marRight w:val="0"/>
          <w:marTop w:val="0"/>
          <w:marBottom w:val="0"/>
          <w:divBdr>
            <w:top w:val="none" w:sz="0" w:space="0" w:color="auto"/>
            <w:left w:val="none" w:sz="0" w:space="0" w:color="auto"/>
            <w:bottom w:val="none" w:sz="0" w:space="0" w:color="auto"/>
            <w:right w:val="none" w:sz="0" w:space="0" w:color="auto"/>
          </w:divBdr>
        </w:div>
        <w:div w:id="1701390778">
          <w:marLeft w:val="0"/>
          <w:marRight w:val="0"/>
          <w:marTop w:val="0"/>
          <w:marBottom w:val="0"/>
          <w:divBdr>
            <w:top w:val="none" w:sz="0" w:space="0" w:color="auto"/>
            <w:left w:val="none" w:sz="0" w:space="0" w:color="auto"/>
            <w:bottom w:val="none" w:sz="0" w:space="0" w:color="auto"/>
            <w:right w:val="none" w:sz="0" w:space="0" w:color="auto"/>
          </w:divBdr>
        </w:div>
        <w:div w:id="1222212214">
          <w:marLeft w:val="0"/>
          <w:marRight w:val="0"/>
          <w:marTop w:val="0"/>
          <w:marBottom w:val="0"/>
          <w:divBdr>
            <w:top w:val="none" w:sz="0" w:space="0" w:color="auto"/>
            <w:left w:val="none" w:sz="0" w:space="0" w:color="auto"/>
            <w:bottom w:val="none" w:sz="0" w:space="0" w:color="auto"/>
            <w:right w:val="none" w:sz="0" w:space="0" w:color="auto"/>
          </w:divBdr>
        </w:div>
        <w:div w:id="880242427">
          <w:marLeft w:val="0"/>
          <w:marRight w:val="0"/>
          <w:marTop w:val="0"/>
          <w:marBottom w:val="0"/>
          <w:divBdr>
            <w:top w:val="none" w:sz="0" w:space="0" w:color="auto"/>
            <w:left w:val="none" w:sz="0" w:space="0" w:color="auto"/>
            <w:bottom w:val="none" w:sz="0" w:space="0" w:color="auto"/>
            <w:right w:val="none" w:sz="0" w:space="0" w:color="auto"/>
          </w:divBdr>
        </w:div>
        <w:div w:id="1263030138">
          <w:marLeft w:val="0"/>
          <w:marRight w:val="0"/>
          <w:marTop w:val="0"/>
          <w:marBottom w:val="0"/>
          <w:divBdr>
            <w:top w:val="none" w:sz="0" w:space="0" w:color="auto"/>
            <w:left w:val="none" w:sz="0" w:space="0" w:color="auto"/>
            <w:bottom w:val="none" w:sz="0" w:space="0" w:color="auto"/>
            <w:right w:val="none" w:sz="0" w:space="0" w:color="auto"/>
          </w:divBdr>
        </w:div>
        <w:div w:id="240528445">
          <w:marLeft w:val="0"/>
          <w:marRight w:val="0"/>
          <w:marTop w:val="0"/>
          <w:marBottom w:val="0"/>
          <w:divBdr>
            <w:top w:val="none" w:sz="0" w:space="0" w:color="auto"/>
            <w:left w:val="none" w:sz="0" w:space="0" w:color="auto"/>
            <w:bottom w:val="none" w:sz="0" w:space="0" w:color="auto"/>
            <w:right w:val="none" w:sz="0" w:space="0" w:color="auto"/>
          </w:divBdr>
        </w:div>
        <w:div w:id="1014504052">
          <w:marLeft w:val="0"/>
          <w:marRight w:val="0"/>
          <w:marTop w:val="0"/>
          <w:marBottom w:val="0"/>
          <w:divBdr>
            <w:top w:val="none" w:sz="0" w:space="0" w:color="auto"/>
            <w:left w:val="none" w:sz="0" w:space="0" w:color="auto"/>
            <w:bottom w:val="none" w:sz="0" w:space="0" w:color="auto"/>
            <w:right w:val="none" w:sz="0" w:space="0" w:color="auto"/>
          </w:divBdr>
        </w:div>
        <w:div w:id="1998335259">
          <w:marLeft w:val="0"/>
          <w:marRight w:val="0"/>
          <w:marTop w:val="0"/>
          <w:marBottom w:val="0"/>
          <w:divBdr>
            <w:top w:val="none" w:sz="0" w:space="0" w:color="auto"/>
            <w:left w:val="none" w:sz="0" w:space="0" w:color="auto"/>
            <w:bottom w:val="none" w:sz="0" w:space="0" w:color="auto"/>
            <w:right w:val="none" w:sz="0" w:space="0" w:color="auto"/>
          </w:divBdr>
        </w:div>
        <w:div w:id="2136022154">
          <w:marLeft w:val="0"/>
          <w:marRight w:val="0"/>
          <w:marTop w:val="0"/>
          <w:marBottom w:val="0"/>
          <w:divBdr>
            <w:top w:val="none" w:sz="0" w:space="0" w:color="auto"/>
            <w:left w:val="none" w:sz="0" w:space="0" w:color="auto"/>
            <w:bottom w:val="none" w:sz="0" w:space="0" w:color="auto"/>
            <w:right w:val="none" w:sz="0" w:space="0" w:color="auto"/>
          </w:divBdr>
        </w:div>
        <w:div w:id="2042509412">
          <w:marLeft w:val="0"/>
          <w:marRight w:val="0"/>
          <w:marTop w:val="0"/>
          <w:marBottom w:val="0"/>
          <w:divBdr>
            <w:top w:val="none" w:sz="0" w:space="0" w:color="auto"/>
            <w:left w:val="none" w:sz="0" w:space="0" w:color="auto"/>
            <w:bottom w:val="none" w:sz="0" w:space="0" w:color="auto"/>
            <w:right w:val="none" w:sz="0" w:space="0" w:color="auto"/>
          </w:divBdr>
        </w:div>
      </w:divsChild>
    </w:div>
    <w:div w:id="2041663612">
      <w:bodyDiv w:val="1"/>
      <w:marLeft w:val="0"/>
      <w:marRight w:val="0"/>
      <w:marTop w:val="0"/>
      <w:marBottom w:val="0"/>
      <w:divBdr>
        <w:top w:val="none" w:sz="0" w:space="0" w:color="auto"/>
        <w:left w:val="none" w:sz="0" w:space="0" w:color="auto"/>
        <w:bottom w:val="none" w:sz="0" w:space="0" w:color="auto"/>
        <w:right w:val="none" w:sz="0" w:space="0" w:color="auto"/>
      </w:divBdr>
    </w:div>
    <w:div w:id="2072651962">
      <w:bodyDiv w:val="1"/>
      <w:marLeft w:val="0"/>
      <w:marRight w:val="0"/>
      <w:marTop w:val="0"/>
      <w:marBottom w:val="0"/>
      <w:divBdr>
        <w:top w:val="none" w:sz="0" w:space="0" w:color="auto"/>
        <w:left w:val="none" w:sz="0" w:space="0" w:color="auto"/>
        <w:bottom w:val="none" w:sz="0" w:space="0" w:color="auto"/>
        <w:right w:val="none" w:sz="0" w:space="0" w:color="auto"/>
      </w:divBdr>
      <w:divsChild>
        <w:div w:id="506868544">
          <w:marLeft w:val="0"/>
          <w:marRight w:val="0"/>
          <w:marTop w:val="0"/>
          <w:marBottom w:val="0"/>
          <w:divBdr>
            <w:top w:val="none" w:sz="0" w:space="0" w:color="auto"/>
            <w:left w:val="none" w:sz="0" w:space="0" w:color="auto"/>
            <w:bottom w:val="none" w:sz="0" w:space="0" w:color="auto"/>
            <w:right w:val="none" w:sz="0" w:space="0" w:color="auto"/>
          </w:divBdr>
        </w:div>
        <w:div w:id="607584688">
          <w:marLeft w:val="0"/>
          <w:marRight w:val="0"/>
          <w:marTop w:val="0"/>
          <w:marBottom w:val="0"/>
          <w:divBdr>
            <w:top w:val="none" w:sz="0" w:space="0" w:color="auto"/>
            <w:left w:val="none" w:sz="0" w:space="0" w:color="auto"/>
            <w:bottom w:val="none" w:sz="0" w:space="0" w:color="auto"/>
            <w:right w:val="none" w:sz="0" w:space="0" w:color="auto"/>
          </w:divBdr>
        </w:div>
        <w:div w:id="900989985">
          <w:marLeft w:val="0"/>
          <w:marRight w:val="0"/>
          <w:marTop w:val="0"/>
          <w:marBottom w:val="0"/>
          <w:divBdr>
            <w:top w:val="none" w:sz="0" w:space="0" w:color="auto"/>
            <w:left w:val="none" w:sz="0" w:space="0" w:color="auto"/>
            <w:bottom w:val="none" w:sz="0" w:space="0" w:color="auto"/>
            <w:right w:val="none" w:sz="0" w:space="0" w:color="auto"/>
          </w:divBdr>
        </w:div>
        <w:div w:id="2051108661">
          <w:marLeft w:val="0"/>
          <w:marRight w:val="0"/>
          <w:marTop w:val="0"/>
          <w:marBottom w:val="0"/>
          <w:divBdr>
            <w:top w:val="none" w:sz="0" w:space="0" w:color="auto"/>
            <w:left w:val="none" w:sz="0" w:space="0" w:color="auto"/>
            <w:bottom w:val="none" w:sz="0" w:space="0" w:color="auto"/>
            <w:right w:val="none" w:sz="0" w:space="0" w:color="auto"/>
          </w:divBdr>
        </w:div>
        <w:div w:id="1732726488">
          <w:marLeft w:val="0"/>
          <w:marRight w:val="0"/>
          <w:marTop w:val="0"/>
          <w:marBottom w:val="0"/>
          <w:divBdr>
            <w:top w:val="none" w:sz="0" w:space="0" w:color="auto"/>
            <w:left w:val="none" w:sz="0" w:space="0" w:color="auto"/>
            <w:bottom w:val="none" w:sz="0" w:space="0" w:color="auto"/>
            <w:right w:val="none" w:sz="0" w:space="0" w:color="auto"/>
          </w:divBdr>
        </w:div>
        <w:div w:id="1618559567">
          <w:marLeft w:val="0"/>
          <w:marRight w:val="0"/>
          <w:marTop w:val="0"/>
          <w:marBottom w:val="0"/>
          <w:divBdr>
            <w:top w:val="none" w:sz="0" w:space="0" w:color="auto"/>
            <w:left w:val="none" w:sz="0" w:space="0" w:color="auto"/>
            <w:bottom w:val="none" w:sz="0" w:space="0" w:color="auto"/>
            <w:right w:val="none" w:sz="0" w:space="0" w:color="auto"/>
          </w:divBdr>
        </w:div>
        <w:div w:id="2122994140">
          <w:marLeft w:val="0"/>
          <w:marRight w:val="0"/>
          <w:marTop w:val="0"/>
          <w:marBottom w:val="0"/>
          <w:divBdr>
            <w:top w:val="none" w:sz="0" w:space="0" w:color="auto"/>
            <w:left w:val="none" w:sz="0" w:space="0" w:color="auto"/>
            <w:bottom w:val="none" w:sz="0" w:space="0" w:color="auto"/>
            <w:right w:val="none" w:sz="0" w:space="0" w:color="auto"/>
          </w:divBdr>
        </w:div>
        <w:div w:id="1954285695">
          <w:marLeft w:val="0"/>
          <w:marRight w:val="0"/>
          <w:marTop w:val="0"/>
          <w:marBottom w:val="0"/>
          <w:divBdr>
            <w:top w:val="none" w:sz="0" w:space="0" w:color="auto"/>
            <w:left w:val="none" w:sz="0" w:space="0" w:color="auto"/>
            <w:bottom w:val="none" w:sz="0" w:space="0" w:color="auto"/>
            <w:right w:val="none" w:sz="0" w:space="0" w:color="auto"/>
          </w:divBdr>
        </w:div>
        <w:div w:id="1793086080">
          <w:marLeft w:val="0"/>
          <w:marRight w:val="0"/>
          <w:marTop w:val="0"/>
          <w:marBottom w:val="0"/>
          <w:divBdr>
            <w:top w:val="none" w:sz="0" w:space="0" w:color="auto"/>
            <w:left w:val="none" w:sz="0" w:space="0" w:color="auto"/>
            <w:bottom w:val="none" w:sz="0" w:space="0" w:color="auto"/>
            <w:right w:val="none" w:sz="0" w:space="0" w:color="auto"/>
          </w:divBdr>
        </w:div>
        <w:div w:id="278530733">
          <w:marLeft w:val="0"/>
          <w:marRight w:val="0"/>
          <w:marTop w:val="0"/>
          <w:marBottom w:val="0"/>
          <w:divBdr>
            <w:top w:val="none" w:sz="0" w:space="0" w:color="auto"/>
            <w:left w:val="none" w:sz="0" w:space="0" w:color="auto"/>
            <w:bottom w:val="none" w:sz="0" w:space="0" w:color="auto"/>
            <w:right w:val="none" w:sz="0" w:space="0" w:color="auto"/>
          </w:divBdr>
        </w:div>
        <w:div w:id="197014629">
          <w:marLeft w:val="0"/>
          <w:marRight w:val="0"/>
          <w:marTop w:val="0"/>
          <w:marBottom w:val="0"/>
          <w:divBdr>
            <w:top w:val="none" w:sz="0" w:space="0" w:color="auto"/>
            <w:left w:val="none" w:sz="0" w:space="0" w:color="auto"/>
            <w:bottom w:val="none" w:sz="0" w:space="0" w:color="auto"/>
            <w:right w:val="none" w:sz="0" w:space="0" w:color="auto"/>
          </w:divBdr>
        </w:div>
        <w:div w:id="274950265">
          <w:marLeft w:val="0"/>
          <w:marRight w:val="0"/>
          <w:marTop w:val="0"/>
          <w:marBottom w:val="0"/>
          <w:divBdr>
            <w:top w:val="none" w:sz="0" w:space="0" w:color="auto"/>
            <w:left w:val="none" w:sz="0" w:space="0" w:color="auto"/>
            <w:bottom w:val="none" w:sz="0" w:space="0" w:color="auto"/>
            <w:right w:val="none" w:sz="0" w:space="0" w:color="auto"/>
          </w:divBdr>
        </w:div>
        <w:div w:id="42100276">
          <w:marLeft w:val="0"/>
          <w:marRight w:val="0"/>
          <w:marTop w:val="0"/>
          <w:marBottom w:val="0"/>
          <w:divBdr>
            <w:top w:val="none" w:sz="0" w:space="0" w:color="auto"/>
            <w:left w:val="none" w:sz="0" w:space="0" w:color="auto"/>
            <w:bottom w:val="none" w:sz="0" w:space="0" w:color="auto"/>
            <w:right w:val="none" w:sz="0" w:space="0" w:color="auto"/>
          </w:divBdr>
        </w:div>
        <w:div w:id="128058251">
          <w:marLeft w:val="0"/>
          <w:marRight w:val="0"/>
          <w:marTop w:val="0"/>
          <w:marBottom w:val="0"/>
          <w:divBdr>
            <w:top w:val="none" w:sz="0" w:space="0" w:color="auto"/>
            <w:left w:val="none" w:sz="0" w:space="0" w:color="auto"/>
            <w:bottom w:val="none" w:sz="0" w:space="0" w:color="auto"/>
            <w:right w:val="none" w:sz="0" w:space="0" w:color="auto"/>
          </w:divBdr>
        </w:div>
        <w:div w:id="72355774">
          <w:marLeft w:val="0"/>
          <w:marRight w:val="0"/>
          <w:marTop w:val="0"/>
          <w:marBottom w:val="0"/>
          <w:divBdr>
            <w:top w:val="none" w:sz="0" w:space="0" w:color="auto"/>
            <w:left w:val="none" w:sz="0" w:space="0" w:color="auto"/>
            <w:bottom w:val="none" w:sz="0" w:space="0" w:color="auto"/>
            <w:right w:val="none" w:sz="0" w:space="0" w:color="auto"/>
          </w:divBdr>
        </w:div>
        <w:div w:id="2004778837">
          <w:marLeft w:val="0"/>
          <w:marRight w:val="0"/>
          <w:marTop w:val="0"/>
          <w:marBottom w:val="0"/>
          <w:divBdr>
            <w:top w:val="none" w:sz="0" w:space="0" w:color="auto"/>
            <w:left w:val="none" w:sz="0" w:space="0" w:color="auto"/>
            <w:bottom w:val="none" w:sz="0" w:space="0" w:color="auto"/>
            <w:right w:val="none" w:sz="0" w:space="0" w:color="auto"/>
          </w:divBdr>
        </w:div>
      </w:divsChild>
    </w:div>
    <w:div w:id="20916599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gif"/><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89.png"/><Relationship Id="rId150" Type="http://schemas.openxmlformats.org/officeDocument/2006/relationships/fontTable" Target="fontTable.xml"/><Relationship Id="rId151" Type="http://schemas.microsoft.com/office/2011/relationships/people" Target="people.xml"/><Relationship Id="rId152" Type="http://schemas.openxmlformats.org/officeDocument/2006/relationships/theme" Target="theme/theme1.xml"/><Relationship Id="rId153" Type="http://schemas.microsoft.com/office/2016/09/relationships/commentsIds" Target="commentsIds.xml"/><Relationship Id="rId20" Type="http://schemas.openxmlformats.org/officeDocument/2006/relationships/image" Target="media/image13.png"/><Relationship Id="rId21" Type="http://schemas.openxmlformats.org/officeDocument/2006/relationships/comments" Target="comments.xml"/><Relationship Id="rId22" Type="http://schemas.microsoft.com/office/2011/relationships/commentsExtended" Target="commentsExtended.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hyperlink" Target="https://www.owasp.org/index.php/SQL_injection" TargetMode="External"/><Relationship Id="rId74" Type="http://schemas.openxmlformats.org/officeDocument/2006/relationships/hyperlink" Target="https://www.owasp.org/index.php/SQL_Injection" TargetMode="External"/><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81468E9-E1C7-1741-8929-AF5D35F75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6742</Words>
  <Characters>36005</Characters>
  <Application>Microsoft Macintosh Word</Application>
  <DocSecurity>0</DocSecurity>
  <Lines>2250</Lines>
  <Paragraphs>971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Chisinevski</dc:creator>
  <cp:keywords/>
  <dc:description/>
  <cp:lastModifiedBy>Chris Adrian</cp:lastModifiedBy>
  <cp:revision>2</cp:revision>
  <dcterms:created xsi:type="dcterms:W3CDTF">2017-11-13T17:24:00Z</dcterms:created>
  <dcterms:modified xsi:type="dcterms:W3CDTF">2017-11-13T17:24:00Z</dcterms:modified>
</cp:coreProperties>
</file>